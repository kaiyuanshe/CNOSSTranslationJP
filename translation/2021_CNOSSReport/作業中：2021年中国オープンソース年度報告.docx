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DFEFE70" w14:textId="2667BEEA" w:rsidR="004D63E1" w:rsidRDefault="008E38E7">
      <w:r>
        <w:rPr>
          <w:rFonts w:ascii="Microsoft YaHei" w:eastAsia="Microsoft YaHei" w:hAnsi="Microsoft YaHei"/>
          <w:noProof/>
          <w:color w:val="00B0F0"/>
        </w:rPr>
        <w:drawing>
          <wp:inline distT="0" distB="0" distL="0" distR="0" wp14:anchorId="7513D6C5" wp14:editId="20737870">
            <wp:extent cx="5760720" cy="8148320"/>
            <wp:effectExtent l="0" t="0" r="0" b="5080"/>
            <wp:docPr id="1" name="図 1" descr="タイムライ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タイムライン&#10;&#10;自動的に生成された説明"/>
                    <pic:cNvPicPr/>
                  </pic:nvPicPr>
                  <pic:blipFill>
                    <a:blip r:embed="rId8"/>
                    <a:stretch>
                      <a:fillRect/>
                    </a:stretch>
                  </pic:blipFill>
                  <pic:spPr>
                    <a:xfrm>
                      <a:off x="0" y="0"/>
                      <a:ext cx="5760720" cy="8148320"/>
                    </a:xfrm>
                    <a:prstGeom prst="rect">
                      <a:avLst/>
                    </a:prstGeom>
                  </pic:spPr>
                </pic:pic>
              </a:graphicData>
            </a:graphic>
          </wp:inline>
        </w:drawing>
      </w:r>
    </w:p>
    <w:p w14:paraId="4A73F784" w14:textId="4E45F1B9" w:rsidR="0073326D" w:rsidRDefault="0073326D">
      <w:r>
        <w:br w:type="page"/>
      </w:r>
    </w:p>
    <w:p w14:paraId="6C57298F" w14:textId="77777777" w:rsidR="004D63E1" w:rsidRDefault="004D63E1"/>
    <w:sdt>
      <w:sdtPr>
        <w:id w:val="-380944675"/>
        <w:docPartObj>
          <w:docPartGallery w:val="Table of Contents"/>
          <w:docPartUnique/>
        </w:docPartObj>
      </w:sdtPr>
      <w:sdtEndPr/>
      <w:sdtContent>
        <w:p w14:paraId="6BF48CCE" w14:textId="2DE71616" w:rsidR="00512DA0" w:rsidRDefault="00810F60">
          <w:pPr>
            <w:pStyle w:val="10"/>
            <w:tabs>
              <w:tab w:val="right" w:pos="9062"/>
            </w:tabs>
            <w:rPr>
              <w:rFonts w:asciiTheme="minorHAnsi" w:hAnsiTheme="minorHAnsi" w:cstheme="minorBidi"/>
              <w:noProof/>
            </w:rPr>
          </w:pPr>
          <w:r>
            <w:fldChar w:fldCharType="begin"/>
          </w:r>
          <w:r>
            <w:instrText xml:space="preserve"> TOC \h \u \z </w:instrText>
          </w:r>
          <w:r>
            <w:fldChar w:fldCharType="separate"/>
          </w:r>
          <w:hyperlink w:anchor="_Toc98205575" w:history="1">
            <w:r w:rsidR="00512DA0" w:rsidRPr="00D13A25">
              <w:rPr>
                <w:rStyle w:val="afff8"/>
                <w:rFonts w:ascii="Microsoft YaHei" w:eastAsia="Microsoft YaHei" w:hAnsi="Microsoft YaHei" w:cs="Microsoft YaHei"/>
                <w:noProof/>
              </w:rPr>
              <w:t>2021年 中国オープンソース</w:t>
            </w:r>
            <w:r w:rsidR="00512DA0" w:rsidRPr="00D13A25">
              <w:rPr>
                <w:rStyle w:val="afff8"/>
                <w:rFonts w:ascii="ＭＳ 明朝" w:eastAsia="ＭＳ 明朝" w:hAnsi="ＭＳ 明朝" w:cs="ＭＳ 明朝"/>
                <w:noProof/>
              </w:rPr>
              <w:t>年度報告</w:t>
            </w:r>
            <w:r w:rsidR="00512DA0">
              <w:rPr>
                <w:noProof/>
                <w:webHidden/>
              </w:rPr>
              <w:tab/>
            </w:r>
            <w:r w:rsidR="00512DA0">
              <w:rPr>
                <w:noProof/>
                <w:webHidden/>
              </w:rPr>
              <w:fldChar w:fldCharType="begin"/>
            </w:r>
            <w:r w:rsidR="00512DA0">
              <w:rPr>
                <w:noProof/>
                <w:webHidden/>
              </w:rPr>
              <w:instrText xml:space="preserve"> PAGEREF _Toc98205575 \h </w:instrText>
            </w:r>
            <w:r w:rsidR="00512DA0">
              <w:rPr>
                <w:noProof/>
                <w:webHidden/>
              </w:rPr>
            </w:r>
            <w:r w:rsidR="00512DA0">
              <w:rPr>
                <w:noProof/>
                <w:webHidden/>
              </w:rPr>
              <w:fldChar w:fldCharType="separate"/>
            </w:r>
            <w:r w:rsidR="00F460AD">
              <w:rPr>
                <w:noProof/>
                <w:webHidden/>
              </w:rPr>
              <w:t>8</w:t>
            </w:r>
            <w:r w:rsidR="00512DA0">
              <w:rPr>
                <w:noProof/>
                <w:webHidden/>
              </w:rPr>
              <w:fldChar w:fldCharType="end"/>
            </w:r>
          </w:hyperlink>
        </w:p>
        <w:p w14:paraId="1FCAAB75" w14:textId="19259008" w:rsidR="00512DA0" w:rsidRDefault="00512DA0">
          <w:pPr>
            <w:pStyle w:val="10"/>
            <w:tabs>
              <w:tab w:val="right" w:pos="9062"/>
            </w:tabs>
            <w:rPr>
              <w:rFonts w:asciiTheme="minorHAnsi" w:hAnsiTheme="minorHAnsi" w:cstheme="minorBidi"/>
              <w:noProof/>
            </w:rPr>
          </w:pPr>
          <w:hyperlink w:anchor="_Toc98205576" w:history="1">
            <w:r w:rsidRPr="00D13A25">
              <w:rPr>
                <w:rStyle w:val="afff8"/>
                <w:rFonts w:ascii="Microsoft YaHei" w:eastAsia="Microsoft YaHei" w:hAnsi="Microsoft YaHei" w:cs="Microsoft YaHei"/>
                <w:noProof/>
              </w:rPr>
              <w:t>巻頭言</w:t>
            </w:r>
            <w:r>
              <w:rPr>
                <w:noProof/>
                <w:webHidden/>
              </w:rPr>
              <w:tab/>
            </w:r>
            <w:r>
              <w:rPr>
                <w:noProof/>
                <w:webHidden/>
              </w:rPr>
              <w:fldChar w:fldCharType="begin"/>
            </w:r>
            <w:r>
              <w:rPr>
                <w:noProof/>
                <w:webHidden/>
              </w:rPr>
              <w:instrText xml:space="preserve"> PAGEREF _Toc98205576 \h </w:instrText>
            </w:r>
            <w:r>
              <w:rPr>
                <w:noProof/>
                <w:webHidden/>
              </w:rPr>
            </w:r>
            <w:r>
              <w:rPr>
                <w:noProof/>
                <w:webHidden/>
              </w:rPr>
              <w:fldChar w:fldCharType="separate"/>
            </w:r>
            <w:r w:rsidR="00F460AD">
              <w:rPr>
                <w:noProof/>
                <w:webHidden/>
              </w:rPr>
              <w:t>8</w:t>
            </w:r>
            <w:r>
              <w:rPr>
                <w:noProof/>
                <w:webHidden/>
              </w:rPr>
              <w:fldChar w:fldCharType="end"/>
            </w:r>
          </w:hyperlink>
        </w:p>
        <w:p w14:paraId="3D205B48" w14:textId="6B4D85EC" w:rsidR="00512DA0" w:rsidRDefault="00512DA0">
          <w:pPr>
            <w:pStyle w:val="10"/>
            <w:tabs>
              <w:tab w:val="right" w:pos="9062"/>
            </w:tabs>
            <w:rPr>
              <w:rFonts w:asciiTheme="minorHAnsi" w:hAnsiTheme="minorHAnsi" w:cstheme="minorBidi"/>
              <w:noProof/>
            </w:rPr>
          </w:pPr>
          <w:hyperlink w:anchor="_Toc98205577" w:history="1">
            <w:r w:rsidRPr="00D13A25">
              <w:rPr>
                <w:rStyle w:val="afff8"/>
                <w:rFonts w:asciiTheme="minorEastAsia" w:hAnsiTheme="minorEastAsia" w:cs="Microsoft YaHei"/>
                <w:noProof/>
              </w:rPr>
              <w:t>中国オープンソース年度報告2021 日本語版にむけて</w:t>
            </w:r>
            <w:r>
              <w:rPr>
                <w:noProof/>
                <w:webHidden/>
              </w:rPr>
              <w:tab/>
            </w:r>
            <w:r>
              <w:rPr>
                <w:noProof/>
                <w:webHidden/>
              </w:rPr>
              <w:fldChar w:fldCharType="begin"/>
            </w:r>
            <w:r>
              <w:rPr>
                <w:noProof/>
                <w:webHidden/>
              </w:rPr>
              <w:instrText xml:space="preserve"> PAGEREF _Toc98205577 \h </w:instrText>
            </w:r>
            <w:r>
              <w:rPr>
                <w:noProof/>
                <w:webHidden/>
              </w:rPr>
            </w:r>
            <w:r>
              <w:rPr>
                <w:noProof/>
                <w:webHidden/>
              </w:rPr>
              <w:fldChar w:fldCharType="separate"/>
            </w:r>
            <w:r w:rsidR="00F460AD">
              <w:rPr>
                <w:noProof/>
                <w:webHidden/>
              </w:rPr>
              <w:t>10</w:t>
            </w:r>
            <w:r>
              <w:rPr>
                <w:noProof/>
                <w:webHidden/>
              </w:rPr>
              <w:fldChar w:fldCharType="end"/>
            </w:r>
          </w:hyperlink>
        </w:p>
        <w:p w14:paraId="1D5AA057" w14:textId="5F3D4354" w:rsidR="00512DA0" w:rsidRDefault="00512DA0">
          <w:pPr>
            <w:pStyle w:val="10"/>
            <w:tabs>
              <w:tab w:val="right" w:pos="9062"/>
            </w:tabs>
            <w:rPr>
              <w:rFonts w:asciiTheme="minorHAnsi" w:hAnsiTheme="minorHAnsi" w:cstheme="minorBidi"/>
              <w:noProof/>
            </w:rPr>
          </w:pPr>
          <w:hyperlink w:anchor="_Toc98205578" w:history="1">
            <w:r w:rsidRPr="00D13A25">
              <w:rPr>
                <w:rStyle w:val="afff8"/>
                <w:rFonts w:ascii="Microsoft YaHei" w:eastAsia="Microsoft YaHei" w:hAnsi="Microsoft YaHei" w:cs="Microsoft YaHei"/>
                <w:noProof/>
              </w:rPr>
              <w:t>2021年中国オープンソース年度報告</w:t>
            </w:r>
            <w:r w:rsidRPr="00D13A25">
              <w:rPr>
                <w:rStyle w:val="afff8"/>
                <w:rFonts w:asciiTheme="minorEastAsia" w:hAnsiTheme="minorEastAsia" w:cs="Microsoft YaHei"/>
                <w:noProof/>
              </w:rPr>
              <w:t xml:space="preserve">　</w:t>
            </w:r>
            <w:r w:rsidRPr="00D13A25">
              <w:rPr>
                <w:rStyle w:val="afff8"/>
                <w:rFonts w:ascii="Microsoft YaHei" w:eastAsia="Microsoft YaHei" w:hAnsi="Microsoft YaHei" w:cs="Microsoft YaHei"/>
                <w:noProof/>
              </w:rPr>
              <w:t>アンケート</w:t>
            </w:r>
            <w:r w:rsidRPr="00D13A25">
              <w:rPr>
                <w:rStyle w:val="afff8"/>
                <w:rFonts w:asciiTheme="minorEastAsia" w:hAnsiTheme="minorEastAsia" w:cs="Microsoft YaHei"/>
                <w:noProof/>
              </w:rPr>
              <w:t>編</w:t>
            </w:r>
            <w:r>
              <w:rPr>
                <w:noProof/>
                <w:webHidden/>
              </w:rPr>
              <w:tab/>
            </w:r>
            <w:r>
              <w:rPr>
                <w:noProof/>
                <w:webHidden/>
              </w:rPr>
              <w:fldChar w:fldCharType="begin"/>
            </w:r>
            <w:r>
              <w:rPr>
                <w:noProof/>
                <w:webHidden/>
              </w:rPr>
              <w:instrText xml:space="preserve"> PAGEREF _Toc98205578 \h </w:instrText>
            </w:r>
            <w:r>
              <w:rPr>
                <w:noProof/>
                <w:webHidden/>
              </w:rPr>
            </w:r>
            <w:r>
              <w:rPr>
                <w:noProof/>
                <w:webHidden/>
              </w:rPr>
              <w:fldChar w:fldCharType="separate"/>
            </w:r>
            <w:r w:rsidR="00F460AD">
              <w:rPr>
                <w:noProof/>
                <w:webHidden/>
              </w:rPr>
              <w:t>11</w:t>
            </w:r>
            <w:r>
              <w:rPr>
                <w:noProof/>
                <w:webHidden/>
              </w:rPr>
              <w:fldChar w:fldCharType="end"/>
            </w:r>
          </w:hyperlink>
        </w:p>
        <w:p w14:paraId="38C5F283" w14:textId="3D42E949" w:rsidR="00512DA0" w:rsidRDefault="00512DA0">
          <w:pPr>
            <w:pStyle w:val="20"/>
            <w:tabs>
              <w:tab w:val="right" w:pos="9062"/>
            </w:tabs>
            <w:rPr>
              <w:rFonts w:asciiTheme="minorHAnsi" w:hAnsiTheme="minorHAnsi" w:cstheme="minorBidi"/>
              <w:noProof/>
            </w:rPr>
          </w:pPr>
          <w:hyperlink w:anchor="_Toc98205579" w:history="1">
            <w:r w:rsidRPr="00D13A25">
              <w:rPr>
                <w:rStyle w:val="afff8"/>
                <w:rFonts w:ascii="Microsoft YaHei" w:eastAsia="Microsoft YaHei" w:hAnsi="Microsoft YaHei" w:cs="Microsoft YaHei"/>
                <w:noProof/>
              </w:rPr>
              <w:t>1.報告書の背景</w:t>
            </w:r>
            <w:r>
              <w:rPr>
                <w:noProof/>
                <w:webHidden/>
              </w:rPr>
              <w:tab/>
            </w:r>
            <w:r>
              <w:rPr>
                <w:noProof/>
                <w:webHidden/>
              </w:rPr>
              <w:fldChar w:fldCharType="begin"/>
            </w:r>
            <w:r>
              <w:rPr>
                <w:noProof/>
                <w:webHidden/>
              </w:rPr>
              <w:instrText xml:space="preserve"> PAGEREF _Toc98205579 \h </w:instrText>
            </w:r>
            <w:r>
              <w:rPr>
                <w:noProof/>
                <w:webHidden/>
              </w:rPr>
            </w:r>
            <w:r>
              <w:rPr>
                <w:noProof/>
                <w:webHidden/>
              </w:rPr>
              <w:fldChar w:fldCharType="separate"/>
            </w:r>
            <w:r w:rsidR="00F460AD">
              <w:rPr>
                <w:noProof/>
                <w:webHidden/>
              </w:rPr>
              <w:t>11</w:t>
            </w:r>
            <w:r>
              <w:rPr>
                <w:noProof/>
                <w:webHidden/>
              </w:rPr>
              <w:fldChar w:fldCharType="end"/>
            </w:r>
          </w:hyperlink>
        </w:p>
        <w:p w14:paraId="1CF55B51" w14:textId="4FED1DBE" w:rsidR="00512DA0" w:rsidRDefault="00512DA0">
          <w:pPr>
            <w:pStyle w:val="20"/>
            <w:tabs>
              <w:tab w:val="right" w:pos="9062"/>
            </w:tabs>
            <w:rPr>
              <w:rFonts w:asciiTheme="minorHAnsi" w:hAnsiTheme="minorHAnsi" w:cstheme="minorBidi"/>
              <w:noProof/>
            </w:rPr>
          </w:pPr>
          <w:hyperlink w:anchor="_Toc98205580" w:history="1">
            <w:r w:rsidRPr="00D13A25">
              <w:rPr>
                <w:rStyle w:val="afff8"/>
                <w:rFonts w:ascii="Microsoft YaHei" w:eastAsia="Microsoft YaHei" w:hAnsi="Microsoft YaHei" w:cs="Microsoft YaHei"/>
                <w:noProof/>
              </w:rPr>
              <w:t>2.主な調査結果</w:t>
            </w:r>
            <w:r>
              <w:rPr>
                <w:noProof/>
                <w:webHidden/>
              </w:rPr>
              <w:tab/>
            </w:r>
            <w:r>
              <w:rPr>
                <w:noProof/>
                <w:webHidden/>
              </w:rPr>
              <w:fldChar w:fldCharType="begin"/>
            </w:r>
            <w:r>
              <w:rPr>
                <w:noProof/>
                <w:webHidden/>
              </w:rPr>
              <w:instrText xml:space="preserve"> PAGEREF _Toc98205580 \h </w:instrText>
            </w:r>
            <w:r>
              <w:rPr>
                <w:noProof/>
                <w:webHidden/>
              </w:rPr>
            </w:r>
            <w:r>
              <w:rPr>
                <w:noProof/>
                <w:webHidden/>
              </w:rPr>
              <w:fldChar w:fldCharType="separate"/>
            </w:r>
            <w:r w:rsidR="00F460AD">
              <w:rPr>
                <w:noProof/>
                <w:webHidden/>
              </w:rPr>
              <w:t>12</w:t>
            </w:r>
            <w:r>
              <w:rPr>
                <w:noProof/>
                <w:webHidden/>
              </w:rPr>
              <w:fldChar w:fldCharType="end"/>
            </w:r>
          </w:hyperlink>
        </w:p>
        <w:p w14:paraId="0BBCF018" w14:textId="0DDD5FDE" w:rsidR="00512DA0" w:rsidRDefault="00512DA0">
          <w:pPr>
            <w:pStyle w:val="20"/>
            <w:tabs>
              <w:tab w:val="right" w:pos="9062"/>
            </w:tabs>
            <w:rPr>
              <w:rFonts w:asciiTheme="minorHAnsi" w:hAnsiTheme="minorHAnsi" w:cstheme="minorBidi"/>
              <w:noProof/>
            </w:rPr>
          </w:pPr>
          <w:hyperlink w:anchor="_Toc98205581" w:history="1">
            <w:r w:rsidRPr="00D13A25">
              <w:rPr>
                <w:rStyle w:val="afff8"/>
                <w:rFonts w:ascii="Microsoft YaHei" w:eastAsia="Microsoft YaHei" w:hAnsi="Microsoft YaHei" w:cs="Microsoft YaHei"/>
                <w:noProof/>
              </w:rPr>
              <w:t>3.回答者グループの特徴</w:t>
            </w:r>
            <w:r>
              <w:rPr>
                <w:noProof/>
                <w:webHidden/>
              </w:rPr>
              <w:tab/>
            </w:r>
            <w:r>
              <w:rPr>
                <w:noProof/>
                <w:webHidden/>
              </w:rPr>
              <w:fldChar w:fldCharType="begin"/>
            </w:r>
            <w:r>
              <w:rPr>
                <w:noProof/>
                <w:webHidden/>
              </w:rPr>
              <w:instrText xml:space="preserve"> PAGEREF _Toc98205581 \h </w:instrText>
            </w:r>
            <w:r>
              <w:rPr>
                <w:noProof/>
                <w:webHidden/>
              </w:rPr>
            </w:r>
            <w:r>
              <w:rPr>
                <w:noProof/>
                <w:webHidden/>
              </w:rPr>
              <w:fldChar w:fldCharType="separate"/>
            </w:r>
            <w:r w:rsidR="00F460AD">
              <w:rPr>
                <w:noProof/>
                <w:webHidden/>
              </w:rPr>
              <w:t>13</w:t>
            </w:r>
            <w:r>
              <w:rPr>
                <w:noProof/>
                <w:webHidden/>
              </w:rPr>
              <w:fldChar w:fldCharType="end"/>
            </w:r>
          </w:hyperlink>
        </w:p>
        <w:p w14:paraId="6A538F00" w14:textId="7F08FD7E" w:rsidR="00512DA0" w:rsidRDefault="00512DA0">
          <w:pPr>
            <w:pStyle w:val="30"/>
            <w:tabs>
              <w:tab w:val="right" w:pos="9062"/>
            </w:tabs>
            <w:rPr>
              <w:rFonts w:asciiTheme="minorHAnsi" w:hAnsiTheme="minorHAnsi" w:cstheme="minorBidi"/>
              <w:noProof/>
            </w:rPr>
          </w:pPr>
          <w:hyperlink w:anchor="_Toc98205582" w:history="1">
            <w:r w:rsidRPr="00D13A25">
              <w:rPr>
                <w:rStyle w:val="afff8"/>
                <w:rFonts w:ascii="Microsoft YaHei" w:eastAsia="Microsoft YaHei" w:hAnsi="Microsoft YaHei" w:cs="Microsoft YaHei"/>
                <w:noProof/>
              </w:rPr>
              <w:t>3.1 回答者の年齢と性別</w:t>
            </w:r>
            <w:r>
              <w:rPr>
                <w:noProof/>
                <w:webHidden/>
              </w:rPr>
              <w:tab/>
            </w:r>
            <w:r>
              <w:rPr>
                <w:noProof/>
                <w:webHidden/>
              </w:rPr>
              <w:fldChar w:fldCharType="begin"/>
            </w:r>
            <w:r>
              <w:rPr>
                <w:noProof/>
                <w:webHidden/>
              </w:rPr>
              <w:instrText xml:space="preserve"> PAGEREF _Toc98205582 \h </w:instrText>
            </w:r>
            <w:r>
              <w:rPr>
                <w:noProof/>
                <w:webHidden/>
              </w:rPr>
            </w:r>
            <w:r>
              <w:rPr>
                <w:noProof/>
                <w:webHidden/>
              </w:rPr>
              <w:fldChar w:fldCharType="separate"/>
            </w:r>
            <w:r w:rsidR="00F460AD">
              <w:rPr>
                <w:noProof/>
                <w:webHidden/>
              </w:rPr>
              <w:t>13</w:t>
            </w:r>
            <w:r>
              <w:rPr>
                <w:noProof/>
                <w:webHidden/>
              </w:rPr>
              <w:fldChar w:fldCharType="end"/>
            </w:r>
          </w:hyperlink>
        </w:p>
        <w:p w14:paraId="22A1DB61" w14:textId="569A03CC" w:rsidR="00512DA0" w:rsidRDefault="00512DA0">
          <w:pPr>
            <w:pStyle w:val="30"/>
            <w:tabs>
              <w:tab w:val="right" w:pos="9062"/>
            </w:tabs>
            <w:rPr>
              <w:rFonts w:asciiTheme="minorHAnsi" w:hAnsiTheme="minorHAnsi" w:cstheme="minorBidi"/>
              <w:noProof/>
            </w:rPr>
          </w:pPr>
          <w:hyperlink w:anchor="_Toc98205583" w:history="1">
            <w:r w:rsidRPr="00D13A25">
              <w:rPr>
                <w:rStyle w:val="afff8"/>
                <w:rFonts w:ascii="Microsoft YaHei" w:eastAsia="Microsoft YaHei" w:hAnsi="Microsoft YaHei" w:cs="Microsoft YaHei"/>
                <w:noProof/>
              </w:rPr>
              <w:t>[専門家のコメント］</w:t>
            </w:r>
            <w:r>
              <w:rPr>
                <w:noProof/>
                <w:webHidden/>
              </w:rPr>
              <w:tab/>
            </w:r>
            <w:r>
              <w:rPr>
                <w:noProof/>
                <w:webHidden/>
              </w:rPr>
              <w:fldChar w:fldCharType="begin"/>
            </w:r>
            <w:r>
              <w:rPr>
                <w:noProof/>
                <w:webHidden/>
              </w:rPr>
              <w:instrText xml:space="preserve"> PAGEREF _Toc98205583 \h </w:instrText>
            </w:r>
            <w:r>
              <w:rPr>
                <w:noProof/>
                <w:webHidden/>
              </w:rPr>
            </w:r>
            <w:r>
              <w:rPr>
                <w:noProof/>
                <w:webHidden/>
              </w:rPr>
              <w:fldChar w:fldCharType="separate"/>
            </w:r>
            <w:r w:rsidR="00F460AD">
              <w:rPr>
                <w:noProof/>
                <w:webHidden/>
              </w:rPr>
              <w:t>14</w:t>
            </w:r>
            <w:r>
              <w:rPr>
                <w:noProof/>
                <w:webHidden/>
              </w:rPr>
              <w:fldChar w:fldCharType="end"/>
            </w:r>
          </w:hyperlink>
        </w:p>
        <w:p w14:paraId="3669CCB0" w14:textId="5AEB623C" w:rsidR="00512DA0" w:rsidRDefault="00512DA0">
          <w:pPr>
            <w:pStyle w:val="30"/>
            <w:tabs>
              <w:tab w:val="right" w:pos="9062"/>
            </w:tabs>
            <w:rPr>
              <w:rFonts w:asciiTheme="minorHAnsi" w:hAnsiTheme="minorHAnsi" w:cstheme="minorBidi"/>
              <w:noProof/>
            </w:rPr>
          </w:pPr>
          <w:hyperlink w:anchor="_Toc98205584" w:history="1">
            <w:r w:rsidRPr="00D13A25">
              <w:rPr>
                <w:rStyle w:val="afff8"/>
                <w:rFonts w:ascii="Microsoft YaHei" w:eastAsia="Microsoft YaHei" w:hAnsi="Microsoft YaHei" w:cs="Microsoft YaHei"/>
                <w:noProof/>
              </w:rPr>
              <w:t>3.2 回答者の雇用期間</w:t>
            </w:r>
            <w:r>
              <w:rPr>
                <w:noProof/>
                <w:webHidden/>
              </w:rPr>
              <w:tab/>
            </w:r>
            <w:r>
              <w:rPr>
                <w:noProof/>
                <w:webHidden/>
              </w:rPr>
              <w:fldChar w:fldCharType="begin"/>
            </w:r>
            <w:r>
              <w:rPr>
                <w:noProof/>
                <w:webHidden/>
              </w:rPr>
              <w:instrText xml:space="preserve"> PAGEREF _Toc98205584 \h </w:instrText>
            </w:r>
            <w:r>
              <w:rPr>
                <w:noProof/>
                <w:webHidden/>
              </w:rPr>
            </w:r>
            <w:r>
              <w:rPr>
                <w:noProof/>
                <w:webHidden/>
              </w:rPr>
              <w:fldChar w:fldCharType="separate"/>
            </w:r>
            <w:r w:rsidR="00F460AD">
              <w:rPr>
                <w:noProof/>
                <w:webHidden/>
              </w:rPr>
              <w:t>15</w:t>
            </w:r>
            <w:r>
              <w:rPr>
                <w:noProof/>
                <w:webHidden/>
              </w:rPr>
              <w:fldChar w:fldCharType="end"/>
            </w:r>
          </w:hyperlink>
        </w:p>
        <w:p w14:paraId="13DE5B79" w14:textId="7947BEF3" w:rsidR="00512DA0" w:rsidRDefault="00512DA0">
          <w:pPr>
            <w:pStyle w:val="30"/>
            <w:tabs>
              <w:tab w:val="right" w:pos="9062"/>
            </w:tabs>
            <w:rPr>
              <w:rFonts w:asciiTheme="minorHAnsi" w:hAnsiTheme="minorHAnsi" w:cstheme="minorBidi"/>
              <w:noProof/>
            </w:rPr>
          </w:pPr>
          <w:hyperlink w:anchor="_Toc98205585" w:history="1">
            <w:r w:rsidRPr="00D13A25">
              <w:rPr>
                <w:rStyle w:val="afff8"/>
                <w:rFonts w:ascii="Microsoft YaHei" w:eastAsia="Microsoft YaHei" w:hAnsi="Microsoft YaHei" w:cs="Microsoft YaHei"/>
                <w:noProof/>
              </w:rPr>
              <w:t>[専門家のコメント］</w:t>
            </w:r>
            <w:r>
              <w:rPr>
                <w:noProof/>
                <w:webHidden/>
              </w:rPr>
              <w:tab/>
            </w:r>
            <w:r>
              <w:rPr>
                <w:noProof/>
                <w:webHidden/>
              </w:rPr>
              <w:fldChar w:fldCharType="begin"/>
            </w:r>
            <w:r>
              <w:rPr>
                <w:noProof/>
                <w:webHidden/>
              </w:rPr>
              <w:instrText xml:space="preserve"> PAGEREF _Toc98205585 \h </w:instrText>
            </w:r>
            <w:r>
              <w:rPr>
                <w:noProof/>
                <w:webHidden/>
              </w:rPr>
            </w:r>
            <w:r>
              <w:rPr>
                <w:noProof/>
                <w:webHidden/>
              </w:rPr>
              <w:fldChar w:fldCharType="separate"/>
            </w:r>
            <w:r w:rsidR="00F460AD">
              <w:rPr>
                <w:noProof/>
                <w:webHidden/>
              </w:rPr>
              <w:t>16</w:t>
            </w:r>
            <w:r>
              <w:rPr>
                <w:noProof/>
                <w:webHidden/>
              </w:rPr>
              <w:fldChar w:fldCharType="end"/>
            </w:r>
          </w:hyperlink>
        </w:p>
        <w:p w14:paraId="5467FB23" w14:textId="45D32023" w:rsidR="00512DA0" w:rsidRDefault="00512DA0">
          <w:pPr>
            <w:pStyle w:val="30"/>
            <w:tabs>
              <w:tab w:val="right" w:pos="9062"/>
            </w:tabs>
            <w:rPr>
              <w:rFonts w:asciiTheme="minorHAnsi" w:hAnsiTheme="minorHAnsi" w:cstheme="minorBidi"/>
              <w:noProof/>
            </w:rPr>
          </w:pPr>
          <w:hyperlink w:anchor="_Toc98205586" w:history="1">
            <w:r w:rsidRPr="00D13A25">
              <w:rPr>
                <w:rStyle w:val="afff8"/>
                <w:rFonts w:ascii="Microsoft YaHei" w:eastAsia="Microsoft YaHei" w:hAnsi="Microsoft YaHei" w:cs="Microsoft YaHei"/>
                <w:noProof/>
              </w:rPr>
              <w:t>3.3 回答者の役職別分布</w:t>
            </w:r>
            <w:r>
              <w:rPr>
                <w:noProof/>
                <w:webHidden/>
              </w:rPr>
              <w:tab/>
            </w:r>
            <w:r>
              <w:rPr>
                <w:noProof/>
                <w:webHidden/>
              </w:rPr>
              <w:fldChar w:fldCharType="begin"/>
            </w:r>
            <w:r>
              <w:rPr>
                <w:noProof/>
                <w:webHidden/>
              </w:rPr>
              <w:instrText xml:space="preserve"> PAGEREF _Toc98205586 \h </w:instrText>
            </w:r>
            <w:r>
              <w:rPr>
                <w:noProof/>
                <w:webHidden/>
              </w:rPr>
            </w:r>
            <w:r>
              <w:rPr>
                <w:noProof/>
                <w:webHidden/>
              </w:rPr>
              <w:fldChar w:fldCharType="separate"/>
            </w:r>
            <w:r w:rsidR="00F460AD">
              <w:rPr>
                <w:noProof/>
                <w:webHidden/>
              </w:rPr>
              <w:t>16</w:t>
            </w:r>
            <w:r>
              <w:rPr>
                <w:noProof/>
                <w:webHidden/>
              </w:rPr>
              <w:fldChar w:fldCharType="end"/>
            </w:r>
          </w:hyperlink>
        </w:p>
        <w:p w14:paraId="341A40D0" w14:textId="2F8F6971" w:rsidR="00512DA0" w:rsidRDefault="00512DA0">
          <w:pPr>
            <w:pStyle w:val="30"/>
            <w:tabs>
              <w:tab w:val="right" w:pos="9062"/>
            </w:tabs>
            <w:rPr>
              <w:rFonts w:asciiTheme="minorHAnsi" w:hAnsiTheme="minorHAnsi" w:cstheme="minorBidi"/>
              <w:noProof/>
            </w:rPr>
          </w:pPr>
          <w:hyperlink w:anchor="_Toc98205587" w:history="1">
            <w:r w:rsidRPr="00D13A25">
              <w:rPr>
                <w:rStyle w:val="afff8"/>
                <w:rFonts w:ascii="Microsoft YaHei" w:eastAsia="Microsoft YaHei" w:hAnsi="Microsoft YaHei" w:cs="Microsoft YaHei"/>
                <w:noProof/>
              </w:rPr>
              <w:t>[専門家のコメント］</w:t>
            </w:r>
            <w:r>
              <w:rPr>
                <w:noProof/>
                <w:webHidden/>
              </w:rPr>
              <w:tab/>
            </w:r>
            <w:r>
              <w:rPr>
                <w:noProof/>
                <w:webHidden/>
              </w:rPr>
              <w:fldChar w:fldCharType="begin"/>
            </w:r>
            <w:r>
              <w:rPr>
                <w:noProof/>
                <w:webHidden/>
              </w:rPr>
              <w:instrText xml:space="preserve"> PAGEREF _Toc98205587 \h </w:instrText>
            </w:r>
            <w:r>
              <w:rPr>
                <w:noProof/>
                <w:webHidden/>
              </w:rPr>
            </w:r>
            <w:r>
              <w:rPr>
                <w:noProof/>
                <w:webHidden/>
              </w:rPr>
              <w:fldChar w:fldCharType="separate"/>
            </w:r>
            <w:r w:rsidR="00F460AD">
              <w:rPr>
                <w:noProof/>
                <w:webHidden/>
              </w:rPr>
              <w:t>17</w:t>
            </w:r>
            <w:r>
              <w:rPr>
                <w:noProof/>
                <w:webHidden/>
              </w:rPr>
              <w:fldChar w:fldCharType="end"/>
            </w:r>
          </w:hyperlink>
        </w:p>
        <w:p w14:paraId="6E352FE5" w14:textId="703F3074" w:rsidR="00512DA0" w:rsidRDefault="00512DA0">
          <w:pPr>
            <w:pStyle w:val="30"/>
            <w:tabs>
              <w:tab w:val="right" w:pos="9062"/>
            </w:tabs>
            <w:rPr>
              <w:rFonts w:asciiTheme="minorHAnsi" w:hAnsiTheme="minorHAnsi" w:cstheme="minorBidi"/>
              <w:noProof/>
            </w:rPr>
          </w:pPr>
          <w:hyperlink w:anchor="_Toc98205588" w:history="1">
            <w:r w:rsidRPr="00D13A25">
              <w:rPr>
                <w:rStyle w:val="afff8"/>
                <w:rFonts w:ascii="Microsoft YaHei" w:eastAsia="Microsoft YaHei" w:hAnsi="Microsoft YaHei" w:cs="Microsoft YaHei"/>
                <w:noProof/>
              </w:rPr>
              <w:t>3.4 回答者が働いているビジネスの種類</w:t>
            </w:r>
            <w:r>
              <w:rPr>
                <w:noProof/>
                <w:webHidden/>
              </w:rPr>
              <w:tab/>
            </w:r>
            <w:r>
              <w:rPr>
                <w:noProof/>
                <w:webHidden/>
              </w:rPr>
              <w:fldChar w:fldCharType="begin"/>
            </w:r>
            <w:r>
              <w:rPr>
                <w:noProof/>
                <w:webHidden/>
              </w:rPr>
              <w:instrText xml:space="preserve"> PAGEREF _Toc98205588 \h </w:instrText>
            </w:r>
            <w:r>
              <w:rPr>
                <w:noProof/>
                <w:webHidden/>
              </w:rPr>
            </w:r>
            <w:r>
              <w:rPr>
                <w:noProof/>
                <w:webHidden/>
              </w:rPr>
              <w:fldChar w:fldCharType="separate"/>
            </w:r>
            <w:r w:rsidR="00F460AD">
              <w:rPr>
                <w:noProof/>
                <w:webHidden/>
              </w:rPr>
              <w:t>17</w:t>
            </w:r>
            <w:r>
              <w:rPr>
                <w:noProof/>
                <w:webHidden/>
              </w:rPr>
              <w:fldChar w:fldCharType="end"/>
            </w:r>
          </w:hyperlink>
        </w:p>
        <w:p w14:paraId="097B5736" w14:textId="0E9438F7" w:rsidR="00512DA0" w:rsidRDefault="00512DA0">
          <w:pPr>
            <w:pStyle w:val="30"/>
            <w:tabs>
              <w:tab w:val="right" w:pos="9062"/>
            </w:tabs>
            <w:rPr>
              <w:rFonts w:asciiTheme="minorHAnsi" w:hAnsiTheme="minorHAnsi" w:cstheme="minorBidi"/>
              <w:noProof/>
            </w:rPr>
          </w:pPr>
          <w:hyperlink w:anchor="_Toc98205589" w:history="1">
            <w:r w:rsidRPr="00D13A25">
              <w:rPr>
                <w:rStyle w:val="afff8"/>
                <w:rFonts w:ascii="Microsoft YaHei" w:eastAsia="Microsoft YaHei" w:hAnsi="Microsoft YaHei" w:cs="Microsoft YaHei"/>
                <w:noProof/>
              </w:rPr>
              <w:t>[専門家のコメント］</w:t>
            </w:r>
            <w:r>
              <w:rPr>
                <w:noProof/>
                <w:webHidden/>
              </w:rPr>
              <w:tab/>
            </w:r>
            <w:r>
              <w:rPr>
                <w:noProof/>
                <w:webHidden/>
              </w:rPr>
              <w:fldChar w:fldCharType="begin"/>
            </w:r>
            <w:r>
              <w:rPr>
                <w:noProof/>
                <w:webHidden/>
              </w:rPr>
              <w:instrText xml:space="preserve"> PAGEREF _Toc98205589 \h </w:instrText>
            </w:r>
            <w:r>
              <w:rPr>
                <w:noProof/>
                <w:webHidden/>
              </w:rPr>
            </w:r>
            <w:r>
              <w:rPr>
                <w:noProof/>
                <w:webHidden/>
              </w:rPr>
              <w:fldChar w:fldCharType="separate"/>
            </w:r>
            <w:r w:rsidR="00F460AD">
              <w:rPr>
                <w:noProof/>
                <w:webHidden/>
              </w:rPr>
              <w:t>18</w:t>
            </w:r>
            <w:r>
              <w:rPr>
                <w:noProof/>
                <w:webHidden/>
              </w:rPr>
              <w:fldChar w:fldCharType="end"/>
            </w:r>
          </w:hyperlink>
        </w:p>
        <w:p w14:paraId="5BCD5F33" w14:textId="0553D270" w:rsidR="00512DA0" w:rsidRDefault="00512DA0">
          <w:pPr>
            <w:pStyle w:val="30"/>
            <w:tabs>
              <w:tab w:val="right" w:pos="9062"/>
            </w:tabs>
            <w:rPr>
              <w:rFonts w:asciiTheme="minorHAnsi" w:hAnsiTheme="minorHAnsi" w:cstheme="minorBidi"/>
              <w:noProof/>
            </w:rPr>
          </w:pPr>
          <w:hyperlink w:anchor="_Toc98205590" w:history="1">
            <w:r w:rsidRPr="00D13A25">
              <w:rPr>
                <w:rStyle w:val="afff8"/>
                <w:rFonts w:ascii="Microsoft YaHei" w:eastAsia="Microsoft YaHei" w:hAnsi="Microsoft YaHei" w:cs="Microsoft YaHei"/>
                <w:noProof/>
              </w:rPr>
              <w:t>3.5 オープンソース製品を購入する企業の意思決定</w:t>
            </w:r>
            <w:r>
              <w:rPr>
                <w:noProof/>
                <w:webHidden/>
              </w:rPr>
              <w:tab/>
            </w:r>
            <w:r>
              <w:rPr>
                <w:noProof/>
                <w:webHidden/>
              </w:rPr>
              <w:fldChar w:fldCharType="begin"/>
            </w:r>
            <w:r>
              <w:rPr>
                <w:noProof/>
                <w:webHidden/>
              </w:rPr>
              <w:instrText xml:space="preserve"> PAGEREF _Toc98205590 \h </w:instrText>
            </w:r>
            <w:r>
              <w:rPr>
                <w:noProof/>
                <w:webHidden/>
              </w:rPr>
            </w:r>
            <w:r>
              <w:rPr>
                <w:noProof/>
                <w:webHidden/>
              </w:rPr>
              <w:fldChar w:fldCharType="separate"/>
            </w:r>
            <w:r w:rsidR="00F460AD">
              <w:rPr>
                <w:noProof/>
                <w:webHidden/>
              </w:rPr>
              <w:t>18</w:t>
            </w:r>
            <w:r>
              <w:rPr>
                <w:noProof/>
                <w:webHidden/>
              </w:rPr>
              <w:fldChar w:fldCharType="end"/>
            </w:r>
          </w:hyperlink>
        </w:p>
        <w:p w14:paraId="70CA0449" w14:textId="148C651D" w:rsidR="00512DA0" w:rsidRDefault="00512DA0">
          <w:pPr>
            <w:pStyle w:val="30"/>
            <w:tabs>
              <w:tab w:val="right" w:pos="9062"/>
            </w:tabs>
            <w:rPr>
              <w:rFonts w:asciiTheme="minorHAnsi" w:hAnsiTheme="minorHAnsi" w:cstheme="minorBidi"/>
              <w:noProof/>
            </w:rPr>
          </w:pPr>
          <w:hyperlink w:anchor="_Toc98205591" w:history="1">
            <w:r w:rsidRPr="00D13A25">
              <w:rPr>
                <w:rStyle w:val="afff8"/>
                <w:rFonts w:ascii="Microsoft YaHei" w:eastAsia="Microsoft YaHei" w:hAnsi="Microsoft YaHei" w:cs="Microsoft YaHei"/>
                <w:noProof/>
              </w:rPr>
              <w:t>[専門家のコメント］</w:t>
            </w:r>
            <w:r>
              <w:rPr>
                <w:noProof/>
                <w:webHidden/>
              </w:rPr>
              <w:tab/>
            </w:r>
            <w:r>
              <w:rPr>
                <w:noProof/>
                <w:webHidden/>
              </w:rPr>
              <w:fldChar w:fldCharType="begin"/>
            </w:r>
            <w:r>
              <w:rPr>
                <w:noProof/>
                <w:webHidden/>
              </w:rPr>
              <w:instrText xml:space="preserve"> PAGEREF _Toc98205591 \h </w:instrText>
            </w:r>
            <w:r>
              <w:rPr>
                <w:noProof/>
                <w:webHidden/>
              </w:rPr>
            </w:r>
            <w:r>
              <w:rPr>
                <w:noProof/>
                <w:webHidden/>
              </w:rPr>
              <w:fldChar w:fldCharType="separate"/>
            </w:r>
            <w:r w:rsidR="00F460AD">
              <w:rPr>
                <w:noProof/>
                <w:webHidden/>
              </w:rPr>
              <w:t>19</w:t>
            </w:r>
            <w:r>
              <w:rPr>
                <w:noProof/>
                <w:webHidden/>
              </w:rPr>
              <w:fldChar w:fldCharType="end"/>
            </w:r>
          </w:hyperlink>
        </w:p>
        <w:p w14:paraId="11135FC8" w14:textId="1CB8E36B" w:rsidR="00512DA0" w:rsidRDefault="00512DA0">
          <w:pPr>
            <w:pStyle w:val="30"/>
            <w:tabs>
              <w:tab w:val="right" w:pos="9062"/>
            </w:tabs>
            <w:rPr>
              <w:rFonts w:asciiTheme="minorHAnsi" w:hAnsiTheme="minorHAnsi" w:cstheme="minorBidi"/>
              <w:noProof/>
            </w:rPr>
          </w:pPr>
          <w:hyperlink w:anchor="_Toc98205592" w:history="1">
            <w:r w:rsidRPr="00D13A25">
              <w:rPr>
                <w:rStyle w:val="afff8"/>
                <w:rFonts w:ascii="Microsoft YaHei" w:eastAsia="Microsoft YaHei" w:hAnsi="Microsoft YaHei" w:cs="Microsoft YaHei"/>
                <w:noProof/>
              </w:rPr>
              <w:t>3.6 回答者のジョブ</w:t>
            </w:r>
            <w:r>
              <w:rPr>
                <w:noProof/>
                <w:webHidden/>
              </w:rPr>
              <w:tab/>
            </w:r>
            <w:r>
              <w:rPr>
                <w:noProof/>
                <w:webHidden/>
              </w:rPr>
              <w:fldChar w:fldCharType="begin"/>
            </w:r>
            <w:r>
              <w:rPr>
                <w:noProof/>
                <w:webHidden/>
              </w:rPr>
              <w:instrText xml:space="preserve"> PAGEREF _Toc98205592 \h </w:instrText>
            </w:r>
            <w:r>
              <w:rPr>
                <w:noProof/>
                <w:webHidden/>
              </w:rPr>
            </w:r>
            <w:r>
              <w:rPr>
                <w:noProof/>
                <w:webHidden/>
              </w:rPr>
              <w:fldChar w:fldCharType="separate"/>
            </w:r>
            <w:r w:rsidR="00F460AD">
              <w:rPr>
                <w:noProof/>
                <w:webHidden/>
              </w:rPr>
              <w:t>20</w:t>
            </w:r>
            <w:r>
              <w:rPr>
                <w:noProof/>
                <w:webHidden/>
              </w:rPr>
              <w:fldChar w:fldCharType="end"/>
            </w:r>
          </w:hyperlink>
        </w:p>
        <w:p w14:paraId="2F4E277E" w14:textId="247854E2" w:rsidR="00512DA0" w:rsidRDefault="00512DA0">
          <w:pPr>
            <w:pStyle w:val="30"/>
            <w:tabs>
              <w:tab w:val="right" w:pos="9062"/>
            </w:tabs>
            <w:rPr>
              <w:rFonts w:asciiTheme="minorHAnsi" w:hAnsiTheme="minorHAnsi" w:cstheme="minorBidi"/>
              <w:noProof/>
            </w:rPr>
          </w:pPr>
          <w:hyperlink w:anchor="_Toc98205593" w:history="1">
            <w:r w:rsidRPr="00D13A25">
              <w:rPr>
                <w:rStyle w:val="afff8"/>
                <w:rFonts w:ascii="Microsoft YaHei" w:eastAsia="Microsoft YaHei" w:hAnsi="Microsoft YaHei" w:cs="Microsoft YaHei"/>
                <w:noProof/>
              </w:rPr>
              <w:t>[専門家のコメント］</w:t>
            </w:r>
            <w:r>
              <w:rPr>
                <w:noProof/>
                <w:webHidden/>
              </w:rPr>
              <w:tab/>
            </w:r>
            <w:r>
              <w:rPr>
                <w:noProof/>
                <w:webHidden/>
              </w:rPr>
              <w:fldChar w:fldCharType="begin"/>
            </w:r>
            <w:r>
              <w:rPr>
                <w:noProof/>
                <w:webHidden/>
              </w:rPr>
              <w:instrText xml:space="preserve"> PAGEREF _Toc98205593 \h </w:instrText>
            </w:r>
            <w:r>
              <w:rPr>
                <w:noProof/>
                <w:webHidden/>
              </w:rPr>
            </w:r>
            <w:r>
              <w:rPr>
                <w:noProof/>
                <w:webHidden/>
              </w:rPr>
              <w:fldChar w:fldCharType="separate"/>
            </w:r>
            <w:r w:rsidR="00F460AD">
              <w:rPr>
                <w:noProof/>
                <w:webHidden/>
              </w:rPr>
              <w:t>21</w:t>
            </w:r>
            <w:r>
              <w:rPr>
                <w:noProof/>
                <w:webHidden/>
              </w:rPr>
              <w:fldChar w:fldCharType="end"/>
            </w:r>
          </w:hyperlink>
        </w:p>
        <w:p w14:paraId="644DCA36" w14:textId="0ABB0D4D" w:rsidR="00512DA0" w:rsidRDefault="00512DA0">
          <w:pPr>
            <w:pStyle w:val="30"/>
            <w:tabs>
              <w:tab w:val="right" w:pos="9062"/>
            </w:tabs>
            <w:rPr>
              <w:rFonts w:asciiTheme="minorHAnsi" w:hAnsiTheme="minorHAnsi" w:cstheme="minorBidi"/>
              <w:noProof/>
            </w:rPr>
          </w:pPr>
          <w:hyperlink w:anchor="_Toc98205594" w:history="1">
            <w:r w:rsidRPr="00D13A25">
              <w:rPr>
                <w:rStyle w:val="afff8"/>
                <w:rFonts w:ascii="Microsoft YaHei" w:eastAsia="Microsoft YaHei" w:hAnsi="Microsoft YaHei" w:cs="Microsoft YaHei"/>
                <w:noProof/>
              </w:rPr>
              <w:t>3.7 開発言語</w:t>
            </w:r>
            <w:r>
              <w:rPr>
                <w:noProof/>
                <w:webHidden/>
              </w:rPr>
              <w:tab/>
            </w:r>
            <w:r>
              <w:rPr>
                <w:noProof/>
                <w:webHidden/>
              </w:rPr>
              <w:fldChar w:fldCharType="begin"/>
            </w:r>
            <w:r>
              <w:rPr>
                <w:noProof/>
                <w:webHidden/>
              </w:rPr>
              <w:instrText xml:space="preserve"> PAGEREF _Toc98205594 \h </w:instrText>
            </w:r>
            <w:r>
              <w:rPr>
                <w:noProof/>
                <w:webHidden/>
              </w:rPr>
            </w:r>
            <w:r>
              <w:rPr>
                <w:noProof/>
                <w:webHidden/>
              </w:rPr>
              <w:fldChar w:fldCharType="separate"/>
            </w:r>
            <w:r w:rsidR="00F460AD">
              <w:rPr>
                <w:noProof/>
                <w:webHidden/>
              </w:rPr>
              <w:t>21</w:t>
            </w:r>
            <w:r>
              <w:rPr>
                <w:noProof/>
                <w:webHidden/>
              </w:rPr>
              <w:fldChar w:fldCharType="end"/>
            </w:r>
          </w:hyperlink>
        </w:p>
        <w:p w14:paraId="175377B9" w14:textId="44F4A580" w:rsidR="00512DA0" w:rsidRDefault="00512DA0">
          <w:pPr>
            <w:pStyle w:val="30"/>
            <w:tabs>
              <w:tab w:val="right" w:pos="9062"/>
            </w:tabs>
            <w:rPr>
              <w:rFonts w:asciiTheme="minorHAnsi" w:hAnsiTheme="minorHAnsi" w:cstheme="minorBidi"/>
              <w:noProof/>
            </w:rPr>
          </w:pPr>
          <w:hyperlink w:anchor="_Toc98205595" w:history="1">
            <w:r w:rsidRPr="00D13A25">
              <w:rPr>
                <w:rStyle w:val="afff8"/>
                <w:rFonts w:ascii="Microsoft YaHei" w:eastAsia="Microsoft YaHei" w:hAnsi="Microsoft YaHei" w:cs="Microsoft YaHei"/>
                <w:noProof/>
              </w:rPr>
              <w:t>[専門家のコメント］</w:t>
            </w:r>
            <w:r>
              <w:rPr>
                <w:noProof/>
                <w:webHidden/>
              </w:rPr>
              <w:tab/>
            </w:r>
            <w:r>
              <w:rPr>
                <w:noProof/>
                <w:webHidden/>
              </w:rPr>
              <w:fldChar w:fldCharType="begin"/>
            </w:r>
            <w:r>
              <w:rPr>
                <w:noProof/>
                <w:webHidden/>
              </w:rPr>
              <w:instrText xml:space="preserve"> PAGEREF _Toc98205595 \h </w:instrText>
            </w:r>
            <w:r>
              <w:rPr>
                <w:noProof/>
                <w:webHidden/>
              </w:rPr>
            </w:r>
            <w:r>
              <w:rPr>
                <w:noProof/>
                <w:webHidden/>
              </w:rPr>
              <w:fldChar w:fldCharType="separate"/>
            </w:r>
            <w:r w:rsidR="00F460AD">
              <w:rPr>
                <w:noProof/>
                <w:webHidden/>
              </w:rPr>
              <w:t>21</w:t>
            </w:r>
            <w:r>
              <w:rPr>
                <w:noProof/>
                <w:webHidden/>
              </w:rPr>
              <w:fldChar w:fldCharType="end"/>
            </w:r>
          </w:hyperlink>
        </w:p>
        <w:p w14:paraId="7824C294" w14:textId="14184D2D" w:rsidR="00512DA0" w:rsidRDefault="00512DA0">
          <w:pPr>
            <w:pStyle w:val="30"/>
            <w:tabs>
              <w:tab w:val="right" w:pos="9062"/>
            </w:tabs>
            <w:rPr>
              <w:rFonts w:asciiTheme="minorHAnsi" w:hAnsiTheme="minorHAnsi" w:cstheme="minorBidi"/>
              <w:noProof/>
            </w:rPr>
          </w:pPr>
          <w:hyperlink w:anchor="_Toc98205596" w:history="1">
            <w:r w:rsidRPr="00D13A25">
              <w:rPr>
                <w:rStyle w:val="afff8"/>
                <w:rFonts w:ascii="Microsoft YaHei" w:eastAsia="Microsoft YaHei" w:hAnsi="Microsoft YaHei" w:cs="Microsoft YaHei"/>
                <w:noProof/>
              </w:rPr>
              <w:t>3.8 Java開発フレームワーク</w:t>
            </w:r>
            <w:r>
              <w:rPr>
                <w:noProof/>
                <w:webHidden/>
              </w:rPr>
              <w:tab/>
            </w:r>
            <w:r>
              <w:rPr>
                <w:noProof/>
                <w:webHidden/>
              </w:rPr>
              <w:fldChar w:fldCharType="begin"/>
            </w:r>
            <w:r>
              <w:rPr>
                <w:noProof/>
                <w:webHidden/>
              </w:rPr>
              <w:instrText xml:space="preserve"> PAGEREF _Toc98205596 \h </w:instrText>
            </w:r>
            <w:r>
              <w:rPr>
                <w:noProof/>
                <w:webHidden/>
              </w:rPr>
            </w:r>
            <w:r>
              <w:rPr>
                <w:noProof/>
                <w:webHidden/>
              </w:rPr>
              <w:fldChar w:fldCharType="separate"/>
            </w:r>
            <w:r w:rsidR="00F460AD">
              <w:rPr>
                <w:noProof/>
                <w:webHidden/>
              </w:rPr>
              <w:t>22</w:t>
            </w:r>
            <w:r>
              <w:rPr>
                <w:noProof/>
                <w:webHidden/>
              </w:rPr>
              <w:fldChar w:fldCharType="end"/>
            </w:r>
          </w:hyperlink>
        </w:p>
        <w:p w14:paraId="3549A7D2" w14:textId="015156E9" w:rsidR="00512DA0" w:rsidRDefault="00512DA0">
          <w:pPr>
            <w:pStyle w:val="30"/>
            <w:tabs>
              <w:tab w:val="right" w:pos="9062"/>
            </w:tabs>
            <w:rPr>
              <w:rFonts w:asciiTheme="minorHAnsi" w:hAnsiTheme="minorHAnsi" w:cstheme="minorBidi"/>
              <w:noProof/>
            </w:rPr>
          </w:pPr>
          <w:hyperlink w:anchor="_Toc98205597" w:history="1">
            <w:r w:rsidRPr="00D13A25">
              <w:rPr>
                <w:rStyle w:val="afff8"/>
                <w:rFonts w:ascii="Microsoft YaHei" w:eastAsia="Microsoft YaHei" w:hAnsi="Microsoft YaHei" w:cs="Microsoft YaHei"/>
                <w:noProof/>
              </w:rPr>
              <w:t>3.9 PHP開発フレームワーク</w:t>
            </w:r>
            <w:r>
              <w:rPr>
                <w:noProof/>
                <w:webHidden/>
              </w:rPr>
              <w:tab/>
            </w:r>
            <w:r>
              <w:rPr>
                <w:noProof/>
                <w:webHidden/>
              </w:rPr>
              <w:fldChar w:fldCharType="begin"/>
            </w:r>
            <w:r>
              <w:rPr>
                <w:noProof/>
                <w:webHidden/>
              </w:rPr>
              <w:instrText xml:space="preserve"> PAGEREF _Toc98205597 \h </w:instrText>
            </w:r>
            <w:r>
              <w:rPr>
                <w:noProof/>
                <w:webHidden/>
              </w:rPr>
            </w:r>
            <w:r>
              <w:rPr>
                <w:noProof/>
                <w:webHidden/>
              </w:rPr>
              <w:fldChar w:fldCharType="separate"/>
            </w:r>
            <w:r w:rsidR="00F460AD">
              <w:rPr>
                <w:noProof/>
                <w:webHidden/>
              </w:rPr>
              <w:t>22</w:t>
            </w:r>
            <w:r>
              <w:rPr>
                <w:noProof/>
                <w:webHidden/>
              </w:rPr>
              <w:fldChar w:fldCharType="end"/>
            </w:r>
          </w:hyperlink>
        </w:p>
        <w:p w14:paraId="65B7E719" w14:textId="4D6894B5" w:rsidR="00512DA0" w:rsidRDefault="00512DA0">
          <w:pPr>
            <w:pStyle w:val="30"/>
            <w:tabs>
              <w:tab w:val="right" w:pos="9062"/>
            </w:tabs>
            <w:rPr>
              <w:rFonts w:asciiTheme="minorHAnsi" w:hAnsiTheme="minorHAnsi" w:cstheme="minorBidi"/>
              <w:noProof/>
            </w:rPr>
          </w:pPr>
          <w:hyperlink w:anchor="_Toc98205598" w:history="1">
            <w:r w:rsidRPr="00D13A25">
              <w:rPr>
                <w:rStyle w:val="afff8"/>
                <w:rFonts w:ascii="Microsoft YaHei" w:eastAsia="Microsoft YaHei" w:hAnsi="Microsoft YaHei" w:cs="Microsoft YaHei"/>
                <w:noProof/>
              </w:rPr>
              <w:t>3.10 Ruby開発フレームワーク</w:t>
            </w:r>
            <w:r>
              <w:rPr>
                <w:noProof/>
                <w:webHidden/>
              </w:rPr>
              <w:tab/>
            </w:r>
            <w:r>
              <w:rPr>
                <w:noProof/>
                <w:webHidden/>
              </w:rPr>
              <w:fldChar w:fldCharType="begin"/>
            </w:r>
            <w:r>
              <w:rPr>
                <w:noProof/>
                <w:webHidden/>
              </w:rPr>
              <w:instrText xml:space="preserve"> PAGEREF _Toc98205598 \h </w:instrText>
            </w:r>
            <w:r>
              <w:rPr>
                <w:noProof/>
                <w:webHidden/>
              </w:rPr>
            </w:r>
            <w:r>
              <w:rPr>
                <w:noProof/>
                <w:webHidden/>
              </w:rPr>
              <w:fldChar w:fldCharType="separate"/>
            </w:r>
            <w:r w:rsidR="00F460AD">
              <w:rPr>
                <w:noProof/>
                <w:webHidden/>
              </w:rPr>
              <w:t>23</w:t>
            </w:r>
            <w:r>
              <w:rPr>
                <w:noProof/>
                <w:webHidden/>
              </w:rPr>
              <w:fldChar w:fldCharType="end"/>
            </w:r>
          </w:hyperlink>
        </w:p>
        <w:p w14:paraId="5B2992AE" w14:textId="52B572B2" w:rsidR="00512DA0" w:rsidRDefault="00512DA0">
          <w:pPr>
            <w:pStyle w:val="30"/>
            <w:tabs>
              <w:tab w:val="right" w:pos="9062"/>
            </w:tabs>
            <w:rPr>
              <w:rFonts w:asciiTheme="minorHAnsi" w:hAnsiTheme="minorHAnsi" w:cstheme="minorBidi"/>
              <w:noProof/>
            </w:rPr>
          </w:pPr>
          <w:hyperlink w:anchor="_Toc98205599" w:history="1">
            <w:r w:rsidRPr="00D13A25">
              <w:rPr>
                <w:rStyle w:val="afff8"/>
                <w:rFonts w:ascii="Microsoft YaHei" w:eastAsia="Microsoft YaHei" w:hAnsi="Microsoft YaHei" w:cs="Microsoft YaHei"/>
                <w:noProof/>
              </w:rPr>
              <w:t>3.11 Go開発フレームワーク</w:t>
            </w:r>
            <w:r>
              <w:rPr>
                <w:noProof/>
                <w:webHidden/>
              </w:rPr>
              <w:tab/>
            </w:r>
            <w:r>
              <w:rPr>
                <w:noProof/>
                <w:webHidden/>
              </w:rPr>
              <w:fldChar w:fldCharType="begin"/>
            </w:r>
            <w:r>
              <w:rPr>
                <w:noProof/>
                <w:webHidden/>
              </w:rPr>
              <w:instrText xml:space="preserve"> PAGEREF _Toc98205599 \h </w:instrText>
            </w:r>
            <w:r>
              <w:rPr>
                <w:noProof/>
                <w:webHidden/>
              </w:rPr>
            </w:r>
            <w:r>
              <w:rPr>
                <w:noProof/>
                <w:webHidden/>
              </w:rPr>
              <w:fldChar w:fldCharType="separate"/>
            </w:r>
            <w:r w:rsidR="00F460AD">
              <w:rPr>
                <w:noProof/>
                <w:webHidden/>
              </w:rPr>
              <w:t>23</w:t>
            </w:r>
            <w:r>
              <w:rPr>
                <w:noProof/>
                <w:webHidden/>
              </w:rPr>
              <w:fldChar w:fldCharType="end"/>
            </w:r>
          </w:hyperlink>
        </w:p>
        <w:p w14:paraId="64ED0CED" w14:textId="4AC98D7B" w:rsidR="00512DA0" w:rsidRDefault="00512DA0">
          <w:pPr>
            <w:pStyle w:val="30"/>
            <w:tabs>
              <w:tab w:val="right" w:pos="9062"/>
            </w:tabs>
            <w:rPr>
              <w:rFonts w:asciiTheme="minorHAnsi" w:hAnsiTheme="minorHAnsi" w:cstheme="minorBidi"/>
              <w:noProof/>
            </w:rPr>
          </w:pPr>
          <w:hyperlink w:anchor="_Toc98205600" w:history="1">
            <w:r w:rsidRPr="00D13A25">
              <w:rPr>
                <w:rStyle w:val="afff8"/>
                <w:rFonts w:ascii="Microsoft YaHei" w:eastAsia="Microsoft YaHei" w:hAnsi="Microsoft YaHei" w:cs="Microsoft YaHei"/>
                <w:noProof/>
              </w:rPr>
              <w:t>3.12 Node.js開発フレームワーク</w:t>
            </w:r>
            <w:r>
              <w:rPr>
                <w:noProof/>
                <w:webHidden/>
              </w:rPr>
              <w:tab/>
            </w:r>
            <w:r>
              <w:rPr>
                <w:noProof/>
                <w:webHidden/>
              </w:rPr>
              <w:fldChar w:fldCharType="begin"/>
            </w:r>
            <w:r>
              <w:rPr>
                <w:noProof/>
                <w:webHidden/>
              </w:rPr>
              <w:instrText xml:space="preserve"> PAGEREF _Toc98205600 \h </w:instrText>
            </w:r>
            <w:r>
              <w:rPr>
                <w:noProof/>
                <w:webHidden/>
              </w:rPr>
            </w:r>
            <w:r>
              <w:rPr>
                <w:noProof/>
                <w:webHidden/>
              </w:rPr>
              <w:fldChar w:fldCharType="separate"/>
            </w:r>
            <w:r w:rsidR="00F460AD">
              <w:rPr>
                <w:noProof/>
                <w:webHidden/>
              </w:rPr>
              <w:t>24</w:t>
            </w:r>
            <w:r>
              <w:rPr>
                <w:noProof/>
                <w:webHidden/>
              </w:rPr>
              <w:fldChar w:fldCharType="end"/>
            </w:r>
          </w:hyperlink>
        </w:p>
        <w:p w14:paraId="7515D9A1" w14:textId="5538A450" w:rsidR="00512DA0" w:rsidRDefault="00512DA0">
          <w:pPr>
            <w:pStyle w:val="30"/>
            <w:tabs>
              <w:tab w:val="right" w:pos="9062"/>
            </w:tabs>
            <w:rPr>
              <w:rFonts w:asciiTheme="minorHAnsi" w:hAnsiTheme="minorHAnsi" w:cstheme="minorBidi"/>
              <w:noProof/>
            </w:rPr>
          </w:pPr>
          <w:hyperlink w:anchor="_Toc98205601" w:history="1">
            <w:r w:rsidRPr="00D13A25">
              <w:rPr>
                <w:rStyle w:val="afff8"/>
                <w:rFonts w:ascii="Microsoft YaHei" w:eastAsia="Microsoft YaHei" w:hAnsi="Microsoft YaHei" w:cs="Microsoft YaHei"/>
                <w:noProof/>
              </w:rPr>
              <w:t>3.13 Python開発フレームワーク</w:t>
            </w:r>
            <w:r>
              <w:rPr>
                <w:noProof/>
                <w:webHidden/>
              </w:rPr>
              <w:tab/>
            </w:r>
            <w:r>
              <w:rPr>
                <w:noProof/>
                <w:webHidden/>
              </w:rPr>
              <w:fldChar w:fldCharType="begin"/>
            </w:r>
            <w:r>
              <w:rPr>
                <w:noProof/>
                <w:webHidden/>
              </w:rPr>
              <w:instrText xml:space="preserve"> PAGEREF _Toc98205601 \h </w:instrText>
            </w:r>
            <w:r>
              <w:rPr>
                <w:noProof/>
                <w:webHidden/>
              </w:rPr>
            </w:r>
            <w:r>
              <w:rPr>
                <w:noProof/>
                <w:webHidden/>
              </w:rPr>
              <w:fldChar w:fldCharType="separate"/>
            </w:r>
            <w:r w:rsidR="00F460AD">
              <w:rPr>
                <w:noProof/>
                <w:webHidden/>
              </w:rPr>
              <w:t>25</w:t>
            </w:r>
            <w:r>
              <w:rPr>
                <w:noProof/>
                <w:webHidden/>
              </w:rPr>
              <w:fldChar w:fldCharType="end"/>
            </w:r>
          </w:hyperlink>
        </w:p>
        <w:p w14:paraId="624AE727" w14:textId="3AB6A3E2" w:rsidR="00512DA0" w:rsidRDefault="00512DA0">
          <w:pPr>
            <w:pStyle w:val="30"/>
            <w:tabs>
              <w:tab w:val="right" w:pos="9062"/>
            </w:tabs>
            <w:rPr>
              <w:rFonts w:asciiTheme="minorHAnsi" w:hAnsiTheme="minorHAnsi" w:cstheme="minorBidi"/>
              <w:noProof/>
            </w:rPr>
          </w:pPr>
          <w:hyperlink w:anchor="_Toc98205602" w:history="1">
            <w:r w:rsidRPr="00D13A25">
              <w:rPr>
                <w:rStyle w:val="afff8"/>
                <w:rFonts w:ascii="Microsoft YaHei" w:eastAsia="Microsoft YaHei" w:hAnsi="Microsoft YaHei" w:cs="Microsoft YaHei"/>
                <w:noProof/>
              </w:rPr>
              <w:t>3.14 フロントエンド開発フレームワーク</w:t>
            </w:r>
            <w:r>
              <w:rPr>
                <w:noProof/>
                <w:webHidden/>
              </w:rPr>
              <w:tab/>
            </w:r>
            <w:r>
              <w:rPr>
                <w:noProof/>
                <w:webHidden/>
              </w:rPr>
              <w:fldChar w:fldCharType="begin"/>
            </w:r>
            <w:r>
              <w:rPr>
                <w:noProof/>
                <w:webHidden/>
              </w:rPr>
              <w:instrText xml:space="preserve"> PAGEREF _Toc98205602 \h </w:instrText>
            </w:r>
            <w:r>
              <w:rPr>
                <w:noProof/>
                <w:webHidden/>
              </w:rPr>
            </w:r>
            <w:r>
              <w:rPr>
                <w:noProof/>
                <w:webHidden/>
              </w:rPr>
              <w:fldChar w:fldCharType="separate"/>
            </w:r>
            <w:r w:rsidR="00F460AD">
              <w:rPr>
                <w:noProof/>
                <w:webHidden/>
              </w:rPr>
              <w:t>25</w:t>
            </w:r>
            <w:r>
              <w:rPr>
                <w:noProof/>
                <w:webHidden/>
              </w:rPr>
              <w:fldChar w:fldCharType="end"/>
            </w:r>
          </w:hyperlink>
        </w:p>
        <w:p w14:paraId="6E92B222" w14:textId="74C5FF9A" w:rsidR="00512DA0" w:rsidRDefault="00512DA0">
          <w:pPr>
            <w:pStyle w:val="30"/>
            <w:tabs>
              <w:tab w:val="right" w:pos="9062"/>
            </w:tabs>
            <w:rPr>
              <w:rFonts w:asciiTheme="minorHAnsi" w:hAnsiTheme="minorHAnsi" w:cstheme="minorBidi"/>
              <w:noProof/>
            </w:rPr>
          </w:pPr>
          <w:hyperlink w:anchor="_Toc98205603" w:history="1">
            <w:r w:rsidRPr="00D13A25">
              <w:rPr>
                <w:rStyle w:val="afff8"/>
                <w:rFonts w:ascii="Microsoft YaHei" w:eastAsia="Microsoft YaHei" w:hAnsi="Microsoft YaHei" w:cs="Microsoft YaHei"/>
                <w:noProof/>
              </w:rPr>
              <w:t>[専門家のコメント］</w:t>
            </w:r>
            <w:r>
              <w:rPr>
                <w:noProof/>
                <w:webHidden/>
              </w:rPr>
              <w:tab/>
            </w:r>
            <w:r>
              <w:rPr>
                <w:noProof/>
                <w:webHidden/>
              </w:rPr>
              <w:fldChar w:fldCharType="begin"/>
            </w:r>
            <w:r>
              <w:rPr>
                <w:noProof/>
                <w:webHidden/>
              </w:rPr>
              <w:instrText xml:space="preserve"> PAGEREF _Toc98205603 \h </w:instrText>
            </w:r>
            <w:r>
              <w:rPr>
                <w:noProof/>
                <w:webHidden/>
              </w:rPr>
            </w:r>
            <w:r>
              <w:rPr>
                <w:noProof/>
                <w:webHidden/>
              </w:rPr>
              <w:fldChar w:fldCharType="separate"/>
            </w:r>
            <w:r w:rsidR="00F460AD">
              <w:rPr>
                <w:noProof/>
                <w:webHidden/>
              </w:rPr>
              <w:t>26</w:t>
            </w:r>
            <w:r>
              <w:rPr>
                <w:noProof/>
                <w:webHidden/>
              </w:rPr>
              <w:fldChar w:fldCharType="end"/>
            </w:r>
          </w:hyperlink>
        </w:p>
        <w:p w14:paraId="0CC8C2EF" w14:textId="6F4E4504" w:rsidR="00512DA0" w:rsidRDefault="00512DA0">
          <w:pPr>
            <w:pStyle w:val="30"/>
            <w:tabs>
              <w:tab w:val="right" w:pos="9062"/>
            </w:tabs>
            <w:rPr>
              <w:rFonts w:asciiTheme="minorHAnsi" w:hAnsiTheme="minorHAnsi" w:cstheme="minorBidi"/>
              <w:noProof/>
            </w:rPr>
          </w:pPr>
          <w:hyperlink w:anchor="_Toc98205604" w:history="1">
            <w:r w:rsidRPr="00D13A25">
              <w:rPr>
                <w:rStyle w:val="afff8"/>
                <w:rFonts w:ascii="Microsoft YaHei" w:eastAsia="Microsoft YaHei" w:hAnsi="Microsoft YaHei" w:cs="Microsoft YaHei"/>
                <w:noProof/>
              </w:rPr>
              <w:t>3.15 データベース</w:t>
            </w:r>
            <w:r>
              <w:rPr>
                <w:noProof/>
                <w:webHidden/>
              </w:rPr>
              <w:tab/>
            </w:r>
            <w:r>
              <w:rPr>
                <w:noProof/>
                <w:webHidden/>
              </w:rPr>
              <w:fldChar w:fldCharType="begin"/>
            </w:r>
            <w:r>
              <w:rPr>
                <w:noProof/>
                <w:webHidden/>
              </w:rPr>
              <w:instrText xml:space="preserve"> PAGEREF _Toc98205604 \h </w:instrText>
            </w:r>
            <w:r>
              <w:rPr>
                <w:noProof/>
                <w:webHidden/>
              </w:rPr>
            </w:r>
            <w:r>
              <w:rPr>
                <w:noProof/>
                <w:webHidden/>
              </w:rPr>
              <w:fldChar w:fldCharType="separate"/>
            </w:r>
            <w:r w:rsidR="00F460AD">
              <w:rPr>
                <w:noProof/>
                <w:webHidden/>
              </w:rPr>
              <w:t>26</w:t>
            </w:r>
            <w:r>
              <w:rPr>
                <w:noProof/>
                <w:webHidden/>
              </w:rPr>
              <w:fldChar w:fldCharType="end"/>
            </w:r>
          </w:hyperlink>
        </w:p>
        <w:p w14:paraId="0CEAF29D" w14:textId="19911F0B" w:rsidR="00512DA0" w:rsidRDefault="00512DA0">
          <w:pPr>
            <w:pStyle w:val="30"/>
            <w:tabs>
              <w:tab w:val="right" w:pos="9062"/>
            </w:tabs>
            <w:rPr>
              <w:rFonts w:asciiTheme="minorHAnsi" w:hAnsiTheme="minorHAnsi" w:cstheme="minorBidi"/>
              <w:noProof/>
            </w:rPr>
          </w:pPr>
          <w:hyperlink w:anchor="_Toc98205605" w:history="1">
            <w:r w:rsidRPr="00D13A25">
              <w:rPr>
                <w:rStyle w:val="afff8"/>
                <w:rFonts w:ascii="Microsoft YaHei" w:eastAsia="Microsoft YaHei" w:hAnsi="Microsoft YaHei" w:cs="Microsoft YaHei"/>
                <w:noProof/>
              </w:rPr>
              <w:t>[専門家のコメント］</w:t>
            </w:r>
            <w:r>
              <w:rPr>
                <w:noProof/>
                <w:webHidden/>
              </w:rPr>
              <w:tab/>
            </w:r>
            <w:r>
              <w:rPr>
                <w:noProof/>
                <w:webHidden/>
              </w:rPr>
              <w:fldChar w:fldCharType="begin"/>
            </w:r>
            <w:r>
              <w:rPr>
                <w:noProof/>
                <w:webHidden/>
              </w:rPr>
              <w:instrText xml:space="preserve"> PAGEREF _Toc98205605 \h </w:instrText>
            </w:r>
            <w:r>
              <w:rPr>
                <w:noProof/>
                <w:webHidden/>
              </w:rPr>
            </w:r>
            <w:r>
              <w:rPr>
                <w:noProof/>
                <w:webHidden/>
              </w:rPr>
              <w:fldChar w:fldCharType="separate"/>
            </w:r>
            <w:r w:rsidR="00F460AD">
              <w:rPr>
                <w:noProof/>
                <w:webHidden/>
              </w:rPr>
              <w:t>27</w:t>
            </w:r>
            <w:r>
              <w:rPr>
                <w:noProof/>
                <w:webHidden/>
              </w:rPr>
              <w:fldChar w:fldCharType="end"/>
            </w:r>
          </w:hyperlink>
        </w:p>
        <w:p w14:paraId="2C6A35D2" w14:textId="6A22EB53" w:rsidR="00512DA0" w:rsidRDefault="00512DA0">
          <w:pPr>
            <w:pStyle w:val="30"/>
            <w:tabs>
              <w:tab w:val="right" w:pos="9062"/>
            </w:tabs>
            <w:rPr>
              <w:rFonts w:asciiTheme="minorHAnsi" w:hAnsiTheme="minorHAnsi" w:cstheme="minorBidi"/>
              <w:noProof/>
            </w:rPr>
          </w:pPr>
          <w:hyperlink w:anchor="_Toc98205606" w:history="1">
            <w:r w:rsidRPr="00D13A25">
              <w:rPr>
                <w:rStyle w:val="afff8"/>
                <w:rFonts w:ascii="Microsoft YaHei" w:eastAsia="Microsoft YaHei" w:hAnsi="Microsoft YaHei" w:cs="Microsoft YaHei"/>
                <w:noProof/>
              </w:rPr>
              <w:t>3.16 バージョン管理ツール</w:t>
            </w:r>
            <w:r>
              <w:rPr>
                <w:noProof/>
                <w:webHidden/>
              </w:rPr>
              <w:tab/>
            </w:r>
            <w:r>
              <w:rPr>
                <w:noProof/>
                <w:webHidden/>
              </w:rPr>
              <w:fldChar w:fldCharType="begin"/>
            </w:r>
            <w:r>
              <w:rPr>
                <w:noProof/>
                <w:webHidden/>
              </w:rPr>
              <w:instrText xml:space="preserve"> PAGEREF _Toc98205606 \h </w:instrText>
            </w:r>
            <w:r>
              <w:rPr>
                <w:noProof/>
                <w:webHidden/>
              </w:rPr>
            </w:r>
            <w:r>
              <w:rPr>
                <w:noProof/>
                <w:webHidden/>
              </w:rPr>
              <w:fldChar w:fldCharType="separate"/>
            </w:r>
            <w:r w:rsidR="00F460AD">
              <w:rPr>
                <w:noProof/>
                <w:webHidden/>
              </w:rPr>
              <w:t>27</w:t>
            </w:r>
            <w:r>
              <w:rPr>
                <w:noProof/>
                <w:webHidden/>
              </w:rPr>
              <w:fldChar w:fldCharType="end"/>
            </w:r>
          </w:hyperlink>
        </w:p>
        <w:p w14:paraId="019F8964" w14:textId="26D9E1AC" w:rsidR="00512DA0" w:rsidRDefault="00512DA0">
          <w:pPr>
            <w:pStyle w:val="30"/>
            <w:tabs>
              <w:tab w:val="right" w:pos="9062"/>
            </w:tabs>
            <w:rPr>
              <w:rFonts w:asciiTheme="minorHAnsi" w:hAnsiTheme="minorHAnsi" w:cstheme="minorBidi"/>
              <w:noProof/>
            </w:rPr>
          </w:pPr>
          <w:hyperlink w:anchor="_Toc98205607" w:history="1">
            <w:r w:rsidRPr="00D13A25">
              <w:rPr>
                <w:rStyle w:val="afff8"/>
                <w:rFonts w:ascii="Microsoft YaHei" w:eastAsia="Microsoft YaHei" w:hAnsi="Microsoft YaHei" w:cs="Microsoft YaHei"/>
                <w:noProof/>
              </w:rPr>
              <w:t>3.17 AI開発フレームワーク</w:t>
            </w:r>
            <w:r>
              <w:rPr>
                <w:noProof/>
                <w:webHidden/>
              </w:rPr>
              <w:tab/>
            </w:r>
            <w:r>
              <w:rPr>
                <w:noProof/>
                <w:webHidden/>
              </w:rPr>
              <w:fldChar w:fldCharType="begin"/>
            </w:r>
            <w:r>
              <w:rPr>
                <w:noProof/>
                <w:webHidden/>
              </w:rPr>
              <w:instrText xml:space="preserve"> PAGEREF _Toc98205607 \h </w:instrText>
            </w:r>
            <w:r>
              <w:rPr>
                <w:noProof/>
                <w:webHidden/>
              </w:rPr>
            </w:r>
            <w:r>
              <w:rPr>
                <w:noProof/>
                <w:webHidden/>
              </w:rPr>
              <w:fldChar w:fldCharType="separate"/>
            </w:r>
            <w:r w:rsidR="00F460AD">
              <w:rPr>
                <w:noProof/>
                <w:webHidden/>
              </w:rPr>
              <w:t>28</w:t>
            </w:r>
            <w:r>
              <w:rPr>
                <w:noProof/>
                <w:webHidden/>
              </w:rPr>
              <w:fldChar w:fldCharType="end"/>
            </w:r>
          </w:hyperlink>
        </w:p>
        <w:p w14:paraId="60667B79" w14:textId="69F70589" w:rsidR="00512DA0" w:rsidRDefault="00512DA0">
          <w:pPr>
            <w:pStyle w:val="30"/>
            <w:tabs>
              <w:tab w:val="right" w:pos="9062"/>
            </w:tabs>
            <w:rPr>
              <w:rFonts w:asciiTheme="minorHAnsi" w:hAnsiTheme="minorHAnsi" w:cstheme="minorBidi"/>
              <w:noProof/>
            </w:rPr>
          </w:pPr>
          <w:hyperlink w:anchor="_Toc98205608" w:history="1">
            <w:r w:rsidRPr="00D13A25">
              <w:rPr>
                <w:rStyle w:val="afff8"/>
                <w:rFonts w:ascii="Microsoft YaHei" w:eastAsia="Microsoft YaHei" w:hAnsi="Microsoft YaHei" w:cs="Microsoft YaHei"/>
                <w:noProof/>
              </w:rPr>
              <w:t>3.18 クラウドオーケストレーションツール</w:t>
            </w:r>
            <w:r>
              <w:rPr>
                <w:noProof/>
                <w:webHidden/>
              </w:rPr>
              <w:tab/>
            </w:r>
            <w:r>
              <w:rPr>
                <w:noProof/>
                <w:webHidden/>
              </w:rPr>
              <w:fldChar w:fldCharType="begin"/>
            </w:r>
            <w:r>
              <w:rPr>
                <w:noProof/>
                <w:webHidden/>
              </w:rPr>
              <w:instrText xml:space="preserve"> PAGEREF _Toc98205608 \h </w:instrText>
            </w:r>
            <w:r>
              <w:rPr>
                <w:noProof/>
                <w:webHidden/>
              </w:rPr>
            </w:r>
            <w:r>
              <w:rPr>
                <w:noProof/>
                <w:webHidden/>
              </w:rPr>
              <w:fldChar w:fldCharType="separate"/>
            </w:r>
            <w:r w:rsidR="00F460AD">
              <w:rPr>
                <w:noProof/>
                <w:webHidden/>
              </w:rPr>
              <w:t>29</w:t>
            </w:r>
            <w:r>
              <w:rPr>
                <w:noProof/>
                <w:webHidden/>
              </w:rPr>
              <w:fldChar w:fldCharType="end"/>
            </w:r>
          </w:hyperlink>
        </w:p>
        <w:p w14:paraId="569BA8FF" w14:textId="3BA9AA2A" w:rsidR="00512DA0" w:rsidRDefault="00512DA0">
          <w:pPr>
            <w:pStyle w:val="20"/>
            <w:tabs>
              <w:tab w:val="right" w:pos="9062"/>
            </w:tabs>
            <w:rPr>
              <w:rFonts w:asciiTheme="minorHAnsi" w:hAnsiTheme="minorHAnsi" w:cstheme="minorBidi"/>
              <w:noProof/>
            </w:rPr>
          </w:pPr>
          <w:hyperlink w:anchor="_Toc98205609" w:history="1">
            <w:r w:rsidRPr="00D13A25">
              <w:rPr>
                <w:rStyle w:val="afff8"/>
                <w:rFonts w:ascii="Microsoft YaHei" w:eastAsia="Microsoft YaHei" w:hAnsi="Microsoft YaHei" w:cs="Microsoft YaHei"/>
                <w:noProof/>
              </w:rPr>
              <w:t>4.オープンソースコミュニティへの参加状況</w:t>
            </w:r>
            <w:r>
              <w:rPr>
                <w:noProof/>
                <w:webHidden/>
              </w:rPr>
              <w:tab/>
            </w:r>
            <w:r>
              <w:rPr>
                <w:noProof/>
                <w:webHidden/>
              </w:rPr>
              <w:fldChar w:fldCharType="begin"/>
            </w:r>
            <w:r>
              <w:rPr>
                <w:noProof/>
                <w:webHidden/>
              </w:rPr>
              <w:instrText xml:space="preserve"> PAGEREF _Toc98205609 \h </w:instrText>
            </w:r>
            <w:r>
              <w:rPr>
                <w:noProof/>
                <w:webHidden/>
              </w:rPr>
            </w:r>
            <w:r>
              <w:rPr>
                <w:noProof/>
                <w:webHidden/>
              </w:rPr>
              <w:fldChar w:fldCharType="separate"/>
            </w:r>
            <w:r w:rsidR="00F460AD">
              <w:rPr>
                <w:noProof/>
                <w:webHidden/>
              </w:rPr>
              <w:t>29</w:t>
            </w:r>
            <w:r>
              <w:rPr>
                <w:noProof/>
                <w:webHidden/>
              </w:rPr>
              <w:fldChar w:fldCharType="end"/>
            </w:r>
          </w:hyperlink>
        </w:p>
        <w:p w14:paraId="2CAF345A" w14:textId="3B01A752" w:rsidR="00512DA0" w:rsidRDefault="00512DA0">
          <w:pPr>
            <w:pStyle w:val="30"/>
            <w:tabs>
              <w:tab w:val="right" w:pos="9062"/>
            </w:tabs>
            <w:rPr>
              <w:rFonts w:asciiTheme="minorHAnsi" w:hAnsiTheme="minorHAnsi" w:cstheme="minorBidi"/>
              <w:noProof/>
            </w:rPr>
          </w:pPr>
          <w:hyperlink w:anchor="_Toc98205610" w:history="1">
            <w:r w:rsidRPr="00D13A25">
              <w:rPr>
                <w:rStyle w:val="afff8"/>
                <w:rFonts w:ascii="Microsoft YaHei" w:eastAsia="Microsoft YaHei" w:hAnsi="Microsoft YaHei" w:cs="Microsoft YaHei"/>
                <w:noProof/>
              </w:rPr>
              <w:t>4.1 オープンソース・プロジェクトに初めて参加した/移行した理由</w:t>
            </w:r>
            <w:r>
              <w:rPr>
                <w:noProof/>
                <w:webHidden/>
              </w:rPr>
              <w:tab/>
            </w:r>
            <w:r>
              <w:rPr>
                <w:noProof/>
                <w:webHidden/>
              </w:rPr>
              <w:fldChar w:fldCharType="begin"/>
            </w:r>
            <w:r>
              <w:rPr>
                <w:noProof/>
                <w:webHidden/>
              </w:rPr>
              <w:instrText xml:space="preserve"> PAGEREF _Toc98205610 \h </w:instrText>
            </w:r>
            <w:r>
              <w:rPr>
                <w:noProof/>
                <w:webHidden/>
              </w:rPr>
            </w:r>
            <w:r>
              <w:rPr>
                <w:noProof/>
                <w:webHidden/>
              </w:rPr>
              <w:fldChar w:fldCharType="separate"/>
            </w:r>
            <w:r w:rsidR="00F460AD">
              <w:rPr>
                <w:noProof/>
                <w:webHidden/>
              </w:rPr>
              <w:t>29</w:t>
            </w:r>
            <w:r>
              <w:rPr>
                <w:noProof/>
                <w:webHidden/>
              </w:rPr>
              <w:fldChar w:fldCharType="end"/>
            </w:r>
          </w:hyperlink>
        </w:p>
        <w:p w14:paraId="587821E2" w14:textId="5426C720" w:rsidR="00512DA0" w:rsidRDefault="00512DA0">
          <w:pPr>
            <w:pStyle w:val="30"/>
            <w:tabs>
              <w:tab w:val="right" w:pos="9062"/>
            </w:tabs>
            <w:rPr>
              <w:rFonts w:asciiTheme="minorHAnsi" w:hAnsiTheme="minorHAnsi" w:cstheme="minorBidi"/>
              <w:noProof/>
            </w:rPr>
          </w:pPr>
          <w:hyperlink w:anchor="_Toc98205611" w:history="1">
            <w:r w:rsidRPr="00D13A25">
              <w:rPr>
                <w:rStyle w:val="afff8"/>
                <w:rFonts w:ascii="Microsoft YaHei" w:eastAsia="Microsoft YaHei" w:hAnsi="Microsoft YaHei" w:cs="Microsoft YaHei"/>
                <w:noProof/>
              </w:rPr>
              <w:t>[専門家のコメント］</w:t>
            </w:r>
            <w:r>
              <w:rPr>
                <w:noProof/>
                <w:webHidden/>
              </w:rPr>
              <w:tab/>
            </w:r>
            <w:r>
              <w:rPr>
                <w:noProof/>
                <w:webHidden/>
              </w:rPr>
              <w:fldChar w:fldCharType="begin"/>
            </w:r>
            <w:r>
              <w:rPr>
                <w:noProof/>
                <w:webHidden/>
              </w:rPr>
              <w:instrText xml:space="preserve"> PAGEREF _Toc98205611 \h </w:instrText>
            </w:r>
            <w:r>
              <w:rPr>
                <w:noProof/>
                <w:webHidden/>
              </w:rPr>
            </w:r>
            <w:r>
              <w:rPr>
                <w:noProof/>
                <w:webHidden/>
              </w:rPr>
              <w:fldChar w:fldCharType="separate"/>
            </w:r>
            <w:r w:rsidR="00F460AD">
              <w:rPr>
                <w:noProof/>
                <w:webHidden/>
              </w:rPr>
              <w:t>30</w:t>
            </w:r>
            <w:r>
              <w:rPr>
                <w:noProof/>
                <w:webHidden/>
              </w:rPr>
              <w:fldChar w:fldCharType="end"/>
            </w:r>
          </w:hyperlink>
        </w:p>
        <w:p w14:paraId="13B8B5FE" w14:textId="3C208E5E" w:rsidR="00512DA0" w:rsidRDefault="00512DA0">
          <w:pPr>
            <w:pStyle w:val="30"/>
            <w:tabs>
              <w:tab w:val="right" w:pos="9062"/>
            </w:tabs>
            <w:rPr>
              <w:rFonts w:asciiTheme="minorHAnsi" w:hAnsiTheme="minorHAnsi" w:cstheme="minorBidi"/>
              <w:noProof/>
            </w:rPr>
          </w:pPr>
          <w:hyperlink w:anchor="_Toc98205612" w:history="1">
            <w:r w:rsidRPr="00D13A25">
              <w:rPr>
                <w:rStyle w:val="afff8"/>
                <w:rFonts w:ascii="Microsoft YaHei" w:eastAsia="Microsoft YaHei" w:hAnsi="Microsoft YaHei" w:cs="Microsoft YaHei"/>
                <w:noProof/>
              </w:rPr>
              <w:t>4.2 オープンソースプロジェクトを探す理由</w:t>
            </w:r>
            <w:r>
              <w:rPr>
                <w:noProof/>
                <w:webHidden/>
              </w:rPr>
              <w:tab/>
            </w:r>
            <w:r>
              <w:rPr>
                <w:noProof/>
                <w:webHidden/>
              </w:rPr>
              <w:fldChar w:fldCharType="begin"/>
            </w:r>
            <w:r>
              <w:rPr>
                <w:noProof/>
                <w:webHidden/>
              </w:rPr>
              <w:instrText xml:space="preserve"> PAGEREF _Toc98205612 \h </w:instrText>
            </w:r>
            <w:r>
              <w:rPr>
                <w:noProof/>
                <w:webHidden/>
              </w:rPr>
            </w:r>
            <w:r>
              <w:rPr>
                <w:noProof/>
                <w:webHidden/>
              </w:rPr>
              <w:fldChar w:fldCharType="separate"/>
            </w:r>
            <w:r w:rsidR="00F460AD">
              <w:rPr>
                <w:noProof/>
                <w:webHidden/>
              </w:rPr>
              <w:t>31</w:t>
            </w:r>
            <w:r>
              <w:rPr>
                <w:noProof/>
                <w:webHidden/>
              </w:rPr>
              <w:fldChar w:fldCharType="end"/>
            </w:r>
          </w:hyperlink>
        </w:p>
        <w:p w14:paraId="302A916A" w14:textId="2345934F" w:rsidR="00512DA0" w:rsidRDefault="00512DA0">
          <w:pPr>
            <w:pStyle w:val="30"/>
            <w:tabs>
              <w:tab w:val="right" w:pos="9062"/>
            </w:tabs>
            <w:rPr>
              <w:rFonts w:asciiTheme="minorHAnsi" w:hAnsiTheme="minorHAnsi" w:cstheme="minorBidi"/>
              <w:noProof/>
            </w:rPr>
          </w:pPr>
          <w:hyperlink w:anchor="_Toc98205613" w:history="1">
            <w:r w:rsidRPr="00D13A25">
              <w:rPr>
                <w:rStyle w:val="afff8"/>
                <w:rFonts w:ascii="Microsoft YaHei" w:eastAsia="Microsoft YaHei" w:hAnsi="Microsoft YaHei" w:cs="Microsoft YaHei"/>
                <w:noProof/>
              </w:rPr>
              <w:t>[専門家のコメント］</w:t>
            </w:r>
            <w:r>
              <w:rPr>
                <w:noProof/>
                <w:webHidden/>
              </w:rPr>
              <w:tab/>
            </w:r>
            <w:r>
              <w:rPr>
                <w:noProof/>
                <w:webHidden/>
              </w:rPr>
              <w:fldChar w:fldCharType="begin"/>
            </w:r>
            <w:r>
              <w:rPr>
                <w:noProof/>
                <w:webHidden/>
              </w:rPr>
              <w:instrText xml:space="preserve"> PAGEREF _Toc98205613 \h </w:instrText>
            </w:r>
            <w:r>
              <w:rPr>
                <w:noProof/>
                <w:webHidden/>
              </w:rPr>
            </w:r>
            <w:r>
              <w:rPr>
                <w:noProof/>
                <w:webHidden/>
              </w:rPr>
              <w:fldChar w:fldCharType="separate"/>
            </w:r>
            <w:r w:rsidR="00F460AD">
              <w:rPr>
                <w:noProof/>
                <w:webHidden/>
              </w:rPr>
              <w:t>31</w:t>
            </w:r>
            <w:r>
              <w:rPr>
                <w:noProof/>
                <w:webHidden/>
              </w:rPr>
              <w:fldChar w:fldCharType="end"/>
            </w:r>
          </w:hyperlink>
        </w:p>
        <w:p w14:paraId="6C195590" w14:textId="56EE36FF" w:rsidR="00512DA0" w:rsidRDefault="00512DA0">
          <w:pPr>
            <w:pStyle w:val="30"/>
            <w:tabs>
              <w:tab w:val="right" w:pos="9062"/>
            </w:tabs>
            <w:rPr>
              <w:rFonts w:asciiTheme="minorHAnsi" w:hAnsiTheme="minorHAnsi" w:cstheme="minorBidi"/>
              <w:noProof/>
            </w:rPr>
          </w:pPr>
          <w:hyperlink w:anchor="_Toc98205614" w:history="1">
            <w:r w:rsidRPr="00D13A25">
              <w:rPr>
                <w:rStyle w:val="afff8"/>
                <w:rFonts w:ascii="Microsoft YaHei" w:eastAsia="Microsoft YaHei" w:hAnsi="Microsoft YaHei" w:cs="Microsoft YaHei"/>
                <w:noProof/>
              </w:rPr>
              <w:t>4.3 オープンソースコミュニティへの参加</w:t>
            </w:r>
            <w:r>
              <w:rPr>
                <w:noProof/>
                <w:webHidden/>
              </w:rPr>
              <w:tab/>
            </w:r>
            <w:r>
              <w:rPr>
                <w:noProof/>
                <w:webHidden/>
              </w:rPr>
              <w:fldChar w:fldCharType="begin"/>
            </w:r>
            <w:r>
              <w:rPr>
                <w:noProof/>
                <w:webHidden/>
              </w:rPr>
              <w:instrText xml:space="preserve"> PAGEREF _Toc98205614 \h </w:instrText>
            </w:r>
            <w:r>
              <w:rPr>
                <w:noProof/>
                <w:webHidden/>
              </w:rPr>
            </w:r>
            <w:r>
              <w:rPr>
                <w:noProof/>
                <w:webHidden/>
              </w:rPr>
              <w:fldChar w:fldCharType="separate"/>
            </w:r>
            <w:r w:rsidR="00F460AD">
              <w:rPr>
                <w:noProof/>
                <w:webHidden/>
              </w:rPr>
              <w:t>32</w:t>
            </w:r>
            <w:r>
              <w:rPr>
                <w:noProof/>
                <w:webHidden/>
              </w:rPr>
              <w:fldChar w:fldCharType="end"/>
            </w:r>
          </w:hyperlink>
        </w:p>
        <w:p w14:paraId="22F46F26" w14:textId="7C483517" w:rsidR="00512DA0" w:rsidRDefault="00512DA0">
          <w:pPr>
            <w:pStyle w:val="30"/>
            <w:tabs>
              <w:tab w:val="right" w:pos="9062"/>
            </w:tabs>
            <w:rPr>
              <w:rFonts w:asciiTheme="minorHAnsi" w:hAnsiTheme="minorHAnsi" w:cstheme="minorBidi"/>
              <w:noProof/>
            </w:rPr>
          </w:pPr>
          <w:hyperlink w:anchor="_Toc98205615" w:history="1">
            <w:r w:rsidRPr="00D13A25">
              <w:rPr>
                <w:rStyle w:val="afff8"/>
                <w:rFonts w:ascii="Microsoft YaHei" w:eastAsia="Microsoft YaHei" w:hAnsi="Microsoft YaHei" w:cs="Microsoft YaHei"/>
                <w:noProof/>
              </w:rPr>
              <w:t>[専門家のコメント］</w:t>
            </w:r>
            <w:r>
              <w:rPr>
                <w:noProof/>
                <w:webHidden/>
              </w:rPr>
              <w:tab/>
            </w:r>
            <w:r>
              <w:rPr>
                <w:noProof/>
                <w:webHidden/>
              </w:rPr>
              <w:fldChar w:fldCharType="begin"/>
            </w:r>
            <w:r>
              <w:rPr>
                <w:noProof/>
                <w:webHidden/>
              </w:rPr>
              <w:instrText xml:space="preserve"> PAGEREF _Toc98205615 \h </w:instrText>
            </w:r>
            <w:r>
              <w:rPr>
                <w:noProof/>
                <w:webHidden/>
              </w:rPr>
            </w:r>
            <w:r>
              <w:rPr>
                <w:noProof/>
                <w:webHidden/>
              </w:rPr>
              <w:fldChar w:fldCharType="separate"/>
            </w:r>
            <w:r w:rsidR="00F460AD">
              <w:rPr>
                <w:noProof/>
                <w:webHidden/>
              </w:rPr>
              <w:t>32</w:t>
            </w:r>
            <w:r>
              <w:rPr>
                <w:noProof/>
                <w:webHidden/>
              </w:rPr>
              <w:fldChar w:fldCharType="end"/>
            </w:r>
          </w:hyperlink>
        </w:p>
        <w:p w14:paraId="1658C5C5" w14:textId="4DCF1E3C" w:rsidR="00512DA0" w:rsidRDefault="00512DA0">
          <w:pPr>
            <w:pStyle w:val="30"/>
            <w:tabs>
              <w:tab w:val="right" w:pos="9062"/>
            </w:tabs>
            <w:rPr>
              <w:rFonts w:asciiTheme="minorHAnsi" w:hAnsiTheme="minorHAnsi" w:cstheme="minorBidi"/>
              <w:noProof/>
            </w:rPr>
          </w:pPr>
          <w:hyperlink w:anchor="_Toc98205616" w:history="1">
            <w:r w:rsidRPr="00D13A25">
              <w:rPr>
                <w:rStyle w:val="afff8"/>
                <w:rFonts w:ascii="Microsoft YaHei" w:eastAsia="Microsoft YaHei" w:hAnsi="Microsoft YaHei" w:cs="Microsoft YaHei"/>
                <w:noProof/>
              </w:rPr>
              <w:t>4.4 オープンソースに触れた時期</w:t>
            </w:r>
            <w:r>
              <w:rPr>
                <w:noProof/>
                <w:webHidden/>
              </w:rPr>
              <w:tab/>
            </w:r>
            <w:r>
              <w:rPr>
                <w:noProof/>
                <w:webHidden/>
              </w:rPr>
              <w:fldChar w:fldCharType="begin"/>
            </w:r>
            <w:r>
              <w:rPr>
                <w:noProof/>
                <w:webHidden/>
              </w:rPr>
              <w:instrText xml:space="preserve"> PAGEREF _Toc98205616 \h </w:instrText>
            </w:r>
            <w:r>
              <w:rPr>
                <w:noProof/>
                <w:webHidden/>
              </w:rPr>
            </w:r>
            <w:r>
              <w:rPr>
                <w:noProof/>
                <w:webHidden/>
              </w:rPr>
              <w:fldChar w:fldCharType="separate"/>
            </w:r>
            <w:r w:rsidR="00F460AD">
              <w:rPr>
                <w:noProof/>
                <w:webHidden/>
              </w:rPr>
              <w:t>32</w:t>
            </w:r>
            <w:r>
              <w:rPr>
                <w:noProof/>
                <w:webHidden/>
              </w:rPr>
              <w:fldChar w:fldCharType="end"/>
            </w:r>
          </w:hyperlink>
        </w:p>
        <w:p w14:paraId="66A7DC8C" w14:textId="112ABA41" w:rsidR="00512DA0" w:rsidRDefault="00512DA0">
          <w:pPr>
            <w:pStyle w:val="30"/>
            <w:tabs>
              <w:tab w:val="right" w:pos="9062"/>
            </w:tabs>
            <w:rPr>
              <w:rFonts w:asciiTheme="minorHAnsi" w:hAnsiTheme="minorHAnsi" w:cstheme="minorBidi"/>
              <w:noProof/>
            </w:rPr>
          </w:pPr>
          <w:hyperlink w:anchor="_Toc98205617" w:history="1">
            <w:r w:rsidRPr="00D13A25">
              <w:rPr>
                <w:rStyle w:val="afff8"/>
                <w:rFonts w:ascii="Microsoft YaHei" w:eastAsia="Microsoft YaHei" w:hAnsi="Microsoft YaHei" w:cs="Microsoft YaHei"/>
                <w:noProof/>
              </w:rPr>
              <w:t>[専門家のコメント］</w:t>
            </w:r>
            <w:r>
              <w:rPr>
                <w:noProof/>
                <w:webHidden/>
              </w:rPr>
              <w:tab/>
            </w:r>
            <w:r>
              <w:rPr>
                <w:noProof/>
                <w:webHidden/>
              </w:rPr>
              <w:fldChar w:fldCharType="begin"/>
            </w:r>
            <w:r>
              <w:rPr>
                <w:noProof/>
                <w:webHidden/>
              </w:rPr>
              <w:instrText xml:space="preserve"> PAGEREF _Toc98205617 \h </w:instrText>
            </w:r>
            <w:r>
              <w:rPr>
                <w:noProof/>
                <w:webHidden/>
              </w:rPr>
            </w:r>
            <w:r>
              <w:rPr>
                <w:noProof/>
                <w:webHidden/>
              </w:rPr>
              <w:fldChar w:fldCharType="separate"/>
            </w:r>
            <w:r w:rsidR="00F460AD">
              <w:rPr>
                <w:noProof/>
                <w:webHidden/>
              </w:rPr>
              <w:t>33</w:t>
            </w:r>
            <w:r>
              <w:rPr>
                <w:noProof/>
                <w:webHidden/>
              </w:rPr>
              <w:fldChar w:fldCharType="end"/>
            </w:r>
          </w:hyperlink>
        </w:p>
        <w:p w14:paraId="50C4D9B9" w14:textId="143FCAFE" w:rsidR="00512DA0" w:rsidRDefault="00512DA0">
          <w:pPr>
            <w:pStyle w:val="30"/>
            <w:tabs>
              <w:tab w:val="right" w:pos="9062"/>
            </w:tabs>
            <w:rPr>
              <w:rFonts w:asciiTheme="minorHAnsi" w:hAnsiTheme="minorHAnsi" w:cstheme="minorBidi"/>
              <w:noProof/>
            </w:rPr>
          </w:pPr>
          <w:hyperlink w:anchor="_Toc98205618" w:history="1">
            <w:r w:rsidRPr="00D13A25">
              <w:rPr>
                <w:rStyle w:val="afff8"/>
                <w:rFonts w:ascii="Microsoft YaHei" w:eastAsia="Microsoft YaHei" w:hAnsi="Microsoft YaHei" w:cs="Microsoft YaHei"/>
                <w:noProof/>
              </w:rPr>
              <w:t>4.5 オープンソースへの時間的投資</w:t>
            </w:r>
            <w:r>
              <w:rPr>
                <w:noProof/>
                <w:webHidden/>
              </w:rPr>
              <w:tab/>
            </w:r>
            <w:r>
              <w:rPr>
                <w:noProof/>
                <w:webHidden/>
              </w:rPr>
              <w:fldChar w:fldCharType="begin"/>
            </w:r>
            <w:r>
              <w:rPr>
                <w:noProof/>
                <w:webHidden/>
              </w:rPr>
              <w:instrText xml:space="preserve"> PAGEREF _Toc98205618 \h </w:instrText>
            </w:r>
            <w:r>
              <w:rPr>
                <w:noProof/>
                <w:webHidden/>
              </w:rPr>
            </w:r>
            <w:r>
              <w:rPr>
                <w:noProof/>
                <w:webHidden/>
              </w:rPr>
              <w:fldChar w:fldCharType="separate"/>
            </w:r>
            <w:r w:rsidR="00F460AD">
              <w:rPr>
                <w:noProof/>
                <w:webHidden/>
              </w:rPr>
              <w:t>33</w:t>
            </w:r>
            <w:r>
              <w:rPr>
                <w:noProof/>
                <w:webHidden/>
              </w:rPr>
              <w:fldChar w:fldCharType="end"/>
            </w:r>
          </w:hyperlink>
        </w:p>
        <w:p w14:paraId="2AE17982" w14:textId="3D9B1C31" w:rsidR="00512DA0" w:rsidRDefault="00512DA0">
          <w:pPr>
            <w:pStyle w:val="30"/>
            <w:tabs>
              <w:tab w:val="right" w:pos="9062"/>
            </w:tabs>
            <w:rPr>
              <w:rFonts w:asciiTheme="minorHAnsi" w:hAnsiTheme="minorHAnsi" w:cstheme="minorBidi"/>
              <w:noProof/>
            </w:rPr>
          </w:pPr>
          <w:hyperlink w:anchor="_Toc98205619" w:history="1">
            <w:r w:rsidRPr="00D13A25">
              <w:rPr>
                <w:rStyle w:val="afff8"/>
                <w:rFonts w:ascii="Microsoft YaHei" w:eastAsia="Microsoft YaHei" w:hAnsi="Microsoft YaHei" w:cs="Microsoft YaHei"/>
                <w:noProof/>
              </w:rPr>
              <w:t>[専門家のコメント］</w:t>
            </w:r>
            <w:r>
              <w:rPr>
                <w:noProof/>
                <w:webHidden/>
              </w:rPr>
              <w:tab/>
            </w:r>
            <w:r>
              <w:rPr>
                <w:noProof/>
                <w:webHidden/>
              </w:rPr>
              <w:fldChar w:fldCharType="begin"/>
            </w:r>
            <w:r>
              <w:rPr>
                <w:noProof/>
                <w:webHidden/>
              </w:rPr>
              <w:instrText xml:space="preserve"> PAGEREF _Toc98205619 \h </w:instrText>
            </w:r>
            <w:r>
              <w:rPr>
                <w:noProof/>
                <w:webHidden/>
              </w:rPr>
            </w:r>
            <w:r>
              <w:rPr>
                <w:noProof/>
                <w:webHidden/>
              </w:rPr>
              <w:fldChar w:fldCharType="separate"/>
            </w:r>
            <w:r w:rsidR="00F460AD">
              <w:rPr>
                <w:noProof/>
                <w:webHidden/>
              </w:rPr>
              <w:t>34</w:t>
            </w:r>
            <w:r>
              <w:rPr>
                <w:noProof/>
                <w:webHidden/>
              </w:rPr>
              <w:fldChar w:fldCharType="end"/>
            </w:r>
          </w:hyperlink>
        </w:p>
        <w:p w14:paraId="26FF27E6" w14:textId="38A61DB2" w:rsidR="00512DA0" w:rsidRDefault="00512DA0">
          <w:pPr>
            <w:pStyle w:val="30"/>
            <w:tabs>
              <w:tab w:val="right" w:pos="9062"/>
            </w:tabs>
            <w:rPr>
              <w:rFonts w:asciiTheme="minorHAnsi" w:hAnsiTheme="minorHAnsi" w:cstheme="minorBidi"/>
              <w:noProof/>
            </w:rPr>
          </w:pPr>
          <w:hyperlink w:anchor="_Toc98205620" w:history="1">
            <w:r w:rsidRPr="00D13A25">
              <w:rPr>
                <w:rStyle w:val="afff8"/>
                <w:rFonts w:ascii="Microsoft YaHei" w:eastAsia="Microsoft YaHei" w:hAnsi="Microsoft YaHei" w:cs="Microsoft YaHei"/>
                <w:noProof/>
              </w:rPr>
              <w:t>4.6 オープンソースコミュニティにおけるコミュニケーション手法</w:t>
            </w:r>
            <w:r>
              <w:rPr>
                <w:noProof/>
                <w:webHidden/>
              </w:rPr>
              <w:tab/>
            </w:r>
            <w:r>
              <w:rPr>
                <w:noProof/>
                <w:webHidden/>
              </w:rPr>
              <w:fldChar w:fldCharType="begin"/>
            </w:r>
            <w:r>
              <w:rPr>
                <w:noProof/>
                <w:webHidden/>
              </w:rPr>
              <w:instrText xml:space="preserve"> PAGEREF _Toc98205620 \h </w:instrText>
            </w:r>
            <w:r>
              <w:rPr>
                <w:noProof/>
                <w:webHidden/>
              </w:rPr>
            </w:r>
            <w:r>
              <w:rPr>
                <w:noProof/>
                <w:webHidden/>
              </w:rPr>
              <w:fldChar w:fldCharType="separate"/>
            </w:r>
            <w:r w:rsidR="00F460AD">
              <w:rPr>
                <w:noProof/>
                <w:webHidden/>
              </w:rPr>
              <w:t>34</w:t>
            </w:r>
            <w:r>
              <w:rPr>
                <w:noProof/>
                <w:webHidden/>
              </w:rPr>
              <w:fldChar w:fldCharType="end"/>
            </w:r>
          </w:hyperlink>
        </w:p>
        <w:p w14:paraId="25AA7AD2" w14:textId="189460C3" w:rsidR="00512DA0" w:rsidRDefault="00512DA0">
          <w:pPr>
            <w:pStyle w:val="30"/>
            <w:tabs>
              <w:tab w:val="right" w:pos="9062"/>
            </w:tabs>
            <w:rPr>
              <w:rFonts w:asciiTheme="minorHAnsi" w:hAnsiTheme="minorHAnsi" w:cstheme="minorBidi"/>
              <w:noProof/>
            </w:rPr>
          </w:pPr>
          <w:hyperlink w:anchor="_Toc98205621" w:history="1">
            <w:r w:rsidRPr="00D13A25">
              <w:rPr>
                <w:rStyle w:val="afff8"/>
                <w:rFonts w:ascii="Microsoft YaHei" w:eastAsia="Microsoft YaHei" w:hAnsi="Microsoft YaHei" w:cs="Microsoft YaHei"/>
                <w:noProof/>
              </w:rPr>
              <w:t>[専門家のコメント］</w:t>
            </w:r>
            <w:r>
              <w:rPr>
                <w:noProof/>
                <w:webHidden/>
              </w:rPr>
              <w:tab/>
            </w:r>
            <w:r>
              <w:rPr>
                <w:noProof/>
                <w:webHidden/>
              </w:rPr>
              <w:fldChar w:fldCharType="begin"/>
            </w:r>
            <w:r>
              <w:rPr>
                <w:noProof/>
                <w:webHidden/>
              </w:rPr>
              <w:instrText xml:space="preserve"> PAGEREF _Toc98205621 \h </w:instrText>
            </w:r>
            <w:r>
              <w:rPr>
                <w:noProof/>
                <w:webHidden/>
              </w:rPr>
            </w:r>
            <w:r>
              <w:rPr>
                <w:noProof/>
                <w:webHidden/>
              </w:rPr>
              <w:fldChar w:fldCharType="separate"/>
            </w:r>
            <w:r w:rsidR="00F460AD">
              <w:rPr>
                <w:noProof/>
                <w:webHidden/>
              </w:rPr>
              <w:t>35</w:t>
            </w:r>
            <w:r>
              <w:rPr>
                <w:noProof/>
                <w:webHidden/>
              </w:rPr>
              <w:fldChar w:fldCharType="end"/>
            </w:r>
          </w:hyperlink>
        </w:p>
        <w:p w14:paraId="1836A315" w14:textId="2D72864B" w:rsidR="00512DA0" w:rsidRDefault="00512DA0">
          <w:pPr>
            <w:pStyle w:val="30"/>
            <w:tabs>
              <w:tab w:val="right" w:pos="9062"/>
            </w:tabs>
            <w:rPr>
              <w:rFonts w:asciiTheme="minorHAnsi" w:hAnsiTheme="minorHAnsi" w:cstheme="minorBidi"/>
              <w:noProof/>
            </w:rPr>
          </w:pPr>
          <w:hyperlink w:anchor="_Toc98205622" w:history="1">
            <w:r w:rsidRPr="00D13A25">
              <w:rPr>
                <w:rStyle w:val="afff8"/>
                <w:rFonts w:ascii="Microsoft YaHei" w:eastAsia="Microsoft YaHei" w:hAnsi="Microsoft YaHei" w:cs="Microsoft YaHei"/>
                <w:noProof/>
              </w:rPr>
              <w:t>4.7 オープンソースコミュニティの重要なプレーヤー</w:t>
            </w:r>
            <w:r>
              <w:rPr>
                <w:noProof/>
                <w:webHidden/>
              </w:rPr>
              <w:tab/>
            </w:r>
            <w:r>
              <w:rPr>
                <w:noProof/>
                <w:webHidden/>
              </w:rPr>
              <w:fldChar w:fldCharType="begin"/>
            </w:r>
            <w:r>
              <w:rPr>
                <w:noProof/>
                <w:webHidden/>
              </w:rPr>
              <w:instrText xml:space="preserve"> PAGEREF _Toc98205622 \h </w:instrText>
            </w:r>
            <w:r>
              <w:rPr>
                <w:noProof/>
                <w:webHidden/>
              </w:rPr>
            </w:r>
            <w:r>
              <w:rPr>
                <w:noProof/>
                <w:webHidden/>
              </w:rPr>
              <w:fldChar w:fldCharType="separate"/>
            </w:r>
            <w:r w:rsidR="00F460AD">
              <w:rPr>
                <w:noProof/>
                <w:webHidden/>
              </w:rPr>
              <w:t>35</w:t>
            </w:r>
            <w:r>
              <w:rPr>
                <w:noProof/>
                <w:webHidden/>
              </w:rPr>
              <w:fldChar w:fldCharType="end"/>
            </w:r>
          </w:hyperlink>
        </w:p>
        <w:p w14:paraId="031B197A" w14:textId="38CF344C" w:rsidR="00512DA0" w:rsidRDefault="00512DA0">
          <w:pPr>
            <w:pStyle w:val="30"/>
            <w:tabs>
              <w:tab w:val="right" w:pos="9062"/>
            </w:tabs>
            <w:rPr>
              <w:rFonts w:asciiTheme="minorHAnsi" w:hAnsiTheme="minorHAnsi" w:cstheme="minorBidi"/>
              <w:noProof/>
            </w:rPr>
          </w:pPr>
          <w:hyperlink w:anchor="_Toc98205623" w:history="1">
            <w:r w:rsidRPr="00D13A25">
              <w:rPr>
                <w:rStyle w:val="afff8"/>
                <w:rFonts w:ascii="Microsoft YaHei" w:eastAsia="Microsoft YaHei" w:hAnsi="Microsoft YaHei" w:cs="Microsoft YaHei"/>
                <w:noProof/>
              </w:rPr>
              <w:t>[専門家のコメント］</w:t>
            </w:r>
            <w:r>
              <w:rPr>
                <w:noProof/>
                <w:webHidden/>
              </w:rPr>
              <w:tab/>
            </w:r>
            <w:r>
              <w:rPr>
                <w:noProof/>
                <w:webHidden/>
              </w:rPr>
              <w:fldChar w:fldCharType="begin"/>
            </w:r>
            <w:r>
              <w:rPr>
                <w:noProof/>
                <w:webHidden/>
              </w:rPr>
              <w:instrText xml:space="preserve"> PAGEREF _Toc98205623 \h </w:instrText>
            </w:r>
            <w:r>
              <w:rPr>
                <w:noProof/>
                <w:webHidden/>
              </w:rPr>
            </w:r>
            <w:r>
              <w:rPr>
                <w:noProof/>
                <w:webHidden/>
              </w:rPr>
              <w:fldChar w:fldCharType="separate"/>
            </w:r>
            <w:r w:rsidR="00F460AD">
              <w:rPr>
                <w:noProof/>
                <w:webHidden/>
              </w:rPr>
              <w:t>36</w:t>
            </w:r>
            <w:r>
              <w:rPr>
                <w:noProof/>
                <w:webHidden/>
              </w:rPr>
              <w:fldChar w:fldCharType="end"/>
            </w:r>
          </w:hyperlink>
        </w:p>
        <w:p w14:paraId="41ACFD51" w14:textId="6D7B1A06" w:rsidR="00512DA0" w:rsidRDefault="00512DA0">
          <w:pPr>
            <w:pStyle w:val="30"/>
            <w:tabs>
              <w:tab w:val="right" w:pos="9062"/>
            </w:tabs>
            <w:rPr>
              <w:rFonts w:asciiTheme="minorHAnsi" w:hAnsiTheme="minorHAnsi" w:cstheme="minorBidi"/>
              <w:noProof/>
            </w:rPr>
          </w:pPr>
          <w:hyperlink w:anchor="_Toc98205624" w:history="1">
            <w:r w:rsidRPr="00D13A25">
              <w:rPr>
                <w:rStyle w:val="afff8"/>
                <w:rFonts w:ascii="Microsoft YaHei" w:eastAsia="Microsoft YaHei" w:hAnsi="Microsoft YaHei" w:cs="Microsoft YaHei"/>
                <w:noProof/>
              </w:rPr>
              <w:t>4.8 あなたがプロジェクトのコントリビューターとしてとどまるためには、プロジェクトのどのような特徴が重要なのでしょうか？</w:t>
            </w:r>
            <w:r>
              <w:rPr>
                <w:noProof/>
                <w:webHidden/>
              </w:rPr>
              <w:tab/>
            </w:r>
            <w:r>
              <w:rPr>
                <w:noProof/>
                <w:webHidden/>
              </w:rPr>
              <w:fldChar w:fldCharType="begin"/>
            </w:r>
            <w:r>
              <w:rPr>
                <w:noProof/>
                <w:webHidden/>
              </w:rPr>
              <w:instrText xml:space="preserve"> PAGEREF _Toc98205624 \h </w:instrText>
            </w:r>
            <w:r>
              <w:rPr>
                <w:noProof/>
                <w:webHidden/>
              </w:rPr>
            </w:r>
            <w:r>
              <w:rPr>
                <w:noProof/>
                <w:webHidden/>
              </w:rPr>
              <w:fldChar w:fldCharType="separate"/>
            </w:r>
            <w:r w:rsidR="00F460AD">
              <w:rPr>
                <w:noProof/>
                <w:webHidden/>
              </w:rPr>
              <w:t>36</w:t>
            </w:r>
            <w:r>
              <w:rPr>
                <w:noProof/>
                <w:webHidden/>
              </w:rPr>
              <w:fldChar w:fldCharType="end"/>
            </w:r>
          </w:hyperlink>
        </w:p>
        <w:p w14:paraId="247ED569" w14:textId="39629263" w:rsidR="00512DA0" w:rsidRDefault="00512DA0">
          <w:pPr>
            <w:pStyle w:val="30"/>
            <w:tabs>
              <w:tab w:val="right" w:pos="9062"/>
            </w:tabs>
            <w:rPr>
              <w:rFonts w:asciiTheme="minorHAnsi" w:hAnsiTheme="minorHAnsi" w:cstheme="minorBidi"/>
              <w:noProof/>
            </w:rPr>
          </w:pPr>
          <w:hyperlink w:anchor="_Toc98205625" w:history="1">
            <w:r w:rsidRPr="00D13A25">
              <w:rPr>
                <w:rStyle w:val="afff8"/>
                <w:rFonts w:ascii="Microsoft YaHei" w:eastAsia="Microsoft YaHei" w:hAnsi="Microsoft YaHei" w:cs="Microsoft YaHei"/>
                <w:noProof/>
              </w:rPr>
              <w:t>[専門家のコメント］</w:t>
            </w:r>
            <w:r>
              <w:rPr>
                <w:noProof/>
                <w:webHidden/>
              </w:rPr>
              <w:tab/>
            </w:r>
            <w:r>
              <w:rPr>
                <w:noProof/>
                <w:webHidden/>
              </w:rPr>
              <w:fldChar w:fldCharType="begin"/>
            </w:r>
            <w:r>
              <w:rPr>
                <w:noProof/>
                <w:webHidden/>
              </w:rPr>
              <w:instrText xml:space="preserve"> PAGEREF _Toc98205625 \h </w:instrText>
            </w:r>
            <w:r>
              <w:rPr>
                <w:noProof/>
                <w:webHidden/>
              </w:rPr>
            </w:r>
            <w:r>
              <w:rPr>
                <w:noProof/>
                <w:webHidden/>
              </w:rPr>
              <w:fldChar w:fldCharType="separate"/>
            </w:r>
            <w:r w:rsidR="00F460AD">
              <w:rPr>
                <w:noProof/>
                <w:webHidden/>
              </w:rPr>
              <w:t>37</w:t>
            </w:r>
            <w:r>
              <w:rPr>
                <w:noProof/>
                <w:webHidden/>
              </w:rPr>
              <w:fldChar w:fldCharType="end"/>
            </w:r>
          </w:hyperlink>
        </w:p>
        <w:p w14:paraId="30CDE47A" w14:textId="4EEAAD78" w:rsidR="00512DA0" w:rsidRDefault="00512DA0">
          <w:pPr>
            <w:pStyle w:val="30"/>
            <w:tabs>
              <w:tab w:val="right" w:pos="9062"/>
            </w:tabs>
            <w:rPr>
              <w:rFonts w:asciiTheme="minorHAnsi" w:hAnsiTheme="minorHAnsi" w:cstheme="minorBidi"/>
              <w:noProof/>
            </w:rPr>
          </w:pPr>
          <w:hyperlink w:anchor="_Toc98205626" w:history="1">
            <w:r w:rsidRPr="00D13A25">
              <w:rPr>
                <w:rStyle w:val="afff8"/>
                <w:rFonts w:ascii="Microsoft YaHei" w:eastAsia="Microsoft YaHei" w:hAnsi="Microsoft YaHei" w:cs="Microsoft YaHei"/>
                <w:noProof/>
              </w:rPr>
              <w:t>4.9 そのオープンソースプロジェクトはRPA（Robotic Process Automation）を統合しているか</w:t>
            </w:r>
            <w:r>
              <w:rPr>
                <w:noProof/>
                <w:webHidden/>
              </w:rPr>
              <w:tab/>
            </w:r>
            <w:r>
              <w:rPr>
                <w:noProof/>
                <w:webHidden/>
              </w:rPr>
              <w:fldChar w:fldCharType="begin"/>
            </w:r>
            <w:r>
              <w:rPr>
                <w:noProof/>
                <w:webHidden/>
              </w:rPr>
              <w:instrText xml:space="preserve"> PAGEREF _Toc98205626 \h </w:instrText>
            </w:r>
            <w:r>
              <w:rPr>
                <w:noProof/>
                <w:webHidden/>
              </w:rPr>
            </w:r>
            <w:r>
              <w:rPr>
                <w:noProof/>
                <w:webHidden/>
              </w:rPr>
              <w:fldChar w:fldCharType="separate"/>
            </w:r>
            <w:r w:rsidR="00F460AD">
              <w:rPr>
                <w:noProof/>
                <w:webHidden/>
              </w:rPr>
              <w:t>37</w:t>
            </w:r>
            <w:r>
              <w:rPr>
                <w:noProof/>
                <w:webHidden/>
              </w:rPr>
              <w:fldChar w:fldCharType="end"/>
            </w:r>
          </w:hyperlink>
        </w:p>
        <w:p w14:paraId="65C2F329" w14:textId="54F4FDF8" w:rsidR="00512DA0" w:rsidRDefault="00512DA0">
          <w:pPr>
            <w:pStyle w:val="30"/>
            <w:tabs>
              <w:tab w:val="right" w:pos="9062"/>
            </w:tabs>
            <w:rPr>
              <w:rFonts w:asciiTheme="minorHAnsi" w:hAnsiTheme="minorHAnsi" w:cstheme="minorBidi"/>
              <w:noProof/>
            </w:rPr>
          </w:pPr>
          <w:hyperlink w:anchor="_Toc98205627" w:history="1">
            <w:r w:rsidRPr="00D13A25">
              <w:rPr>
                <w:rStyle w:val="afff8"/>
                <w:rFonts w:ascii="Microsoft YaHei" w:eastAsia="Microsoft YaHei" w:hAnsi="Microsoft YaHei" w:cs="Microsoft YaHei"/>
                <w:noProof/>
              </w:rPr>
              <w:t>[専門家のコメント］</w:t>
            </w:r>
            <w:r>
              <w:rPr>
                <w:noProof/>
                <w:webHidden/>
              </w:rPr>
              <w:tab/>
            </w:r>
            <w:r>
              <w:rPr>
                <w:noProof/>
                <w:webHidden/>
              </w:rPr>
              <w:fldChar w:fldCharType="begin"/>
            </w:r>
            <w:r>
              <w:rPr>
                <w:noProof/>
                <w:webHidden/>
              </w:rPr>
              <w:instrText xml:space="preserve"> PAGEREF _Toc98205627 \h </w:instrText>
            </w:r>
            <w:r>
              <w:rPr>
                <w:noProof/>
                <w:webHidden/>
              </w:rPr>
            </w:r>
            <w:r>
              <w:rPr>
                <w:noProof/>
                <w:webHidden/>
              </w:rPr>
              <w:fldChar w:fldCharType="separate"/>
            </w:r>
            <w:r w:rsidR="00F460AD">
              <w:rPr>
                <w:noProof/>
                <w:webHidden/>
              </w:rPr>
              <w:t>38</w:t>
            </w:r>
            <w:r>
              <w:rPr>
                <w:noProof/>
                <w:webHidden/>
              </w:rPr>
              <w:fldChar w:fldCharType="end"/>
            </w:r>
          </w:hyperlink>
        </w:p>
        <w:p w14:paraId="02F759BE" w14:textId="3EEE7EA0" w:rsidR="00512DA0" w:rsidRDefault="00512DA0">
          <w:pPr>
            <w:pStyle w:val="30"/>
            <w:tabs>
              <w:tab w:val="right" w:pos="9062"/>
            </w:tabs>
            <w:rPr>
              <w:rFonts w:asciiTheme="minorHAnsi" w:hAnsiTheme="minorHAnsi" w:cstheme="minorBidi"/>
              <w:noProof/>
            </w:rPr>
          </w:pPr>
          <w:hyperlink w:anchor="_Toc98205628" w:history="1">
            <w:r w:rsidRPr="00D13A25">
              <w:rPr>
                <w:rStyle w:val="afff8"/>
                <w:rFonts w:ascii="Microsoft YaHei" w:eastAsia="Microsoft YaHei" w:hAnsi="Microsoft YaHei" w:cs="Microsoft YaHei"/>
                <w:noProof/>
              </w:rPr>
              <w:t>4.10 オープンソースイベント</w:t>
            </w:r>
            <w:r>
              <w:rPr>
                <w:noProof/>
                <w:webHidden/>
              </w:rPr>
              <w:tab/>
            </w:r>
            <w:r>
              <w:rPr>
                <w:noProof/>
                <w:webHidden/>
              </w:rPr>
              <w:fldChar w:fldCharType="begin"/>
            </w:r>
            <w:r>
              <w:rPr>
                <w:noProof/>
                <w:webHidden/>
              </w:rPr>
              <w:instrText xml:space="preserve"> PAGEREF _Toc98205628 \h </w:instrText>
            </w:r>
            <w:r>
              <w:rPr>
                <w:noProof/>
                <w:webHidden/>
              </w:rPr>
            </w:r>
            <w:r>
              <w:rPr>
                <w:noProof/>
                <w:webHidden/>
              </w:rPr>
              <w:fldChar w:fldCharType="separate"/>
            </w:r>
            <w:r w:rsidR="00F460AD">
              <w:rPr>
                <w:noProof/>
                <w:webHidden/>
              </w:rPr>
              <w:t>38</w:t>
            </w:r>
            <w:r>
              <w:rPr>
                <w:noProof/>
                <w:webHidden/>
              </w:rPr>
              <w:fldChar w:fldCharType="end"/>
            </w:r>
          </w:hyperlink>
        </w:p>
        <w:p w14:paraId="663A8C70" w14:textId="6DB84410" w:rsidR="00512DA0" w:rsidRDefault="00512DA0">
          <w:pPr>
            <w:pStyle w:val="30"/>
            <w:tabs>
              <w:tab w:val="right" w:pos="9062"/>
            </w:tabs>
            <w:rPr>
              <w:rFonts w:asciiTheme="minorHAnsi" w:hAnsiTheme="minorHAnsi" w:cstheme="minorBidi"/>
              <w:noProof/>
            </w:rPr>
          </w:pPr>
          <w:hyperlink w:anchor="_Toc98205629" w:history="1">
            <w:r w:rsidRPr="00D13A25">
              <w:rPr>
                <w:rStyle w:val="afff8"/>
                <w:rFonts w:ascii="Microsoft YaHei" w:eastAsia="Microsoft YaHei" w:hAnsi="Microsoft YaHei" w:cs="Microsoft YaHei"/>
                <w:noProof/>
              </w:rPr>
              <w:t>[専門家のコメント］</w:t>
            </w:r>
            <w:r>
              <w:rPr>
                <w:noProof/>
                <w:webHidden/>
              </w:rPr>
              <w:tab/>
            </w:r>
            <w:r>
              <w:rPr>
                <w:noProof/>
                <w:webHidden/>
              </w:rPr>
              <w:fldChar w:fldCharType="begin"/>
            </w:r>
            <w:r>
              <w:rPr>
                <w:noProof/>
                <w:webHidden/>
              </w:rPr>
              <w:instrText xml:space="preserve"> PAGEREF _Toc98205629 \h </w:instrText>
            </w:r>
            <w:r>
              <w:rPr>
                <w:noProof/>
                <w:webHidden/>
              </w:rPr>
            </w:r>
            <w:r>
              <w:rPr>
                <w:noProof/>
                <w:webHidden/>
              </w:rPr>
              <w:fldChar w:fldCharType="separate"/>
            </w:r>
            <w:r w:rsidR="00F460AD">
              <w:rPr>
                <w:noProof/>
                <w:webHidden/>
              </w:rPr>
              <w:t>39</w:t>
            </w:r>
            <w:r>
              <w:rPr>
                <w:noProof/>
                <w:webHidden/>
              </w:rPr>
              <w:fldChar w:fldCharType="end"/>
            </w:r>
          </w:hyperlink>
        </w:p>
        <w:p w14:paraId="6F2A8A4A" w14:textId="23158F83" w:rsidR="00512DA0" w:rsidRDefault="00512DA0">
          <w:pPr>
            <w:pStyle w:val="30"/>
            <w:tabs>
              <w:tab w:val="right" w:pos="9062"/>
            </w:tabs>
            <w:rPr>
              <w:rFonts w:asciiTheme="minorHAnsi" w:hAnsiTheme="minorHAnsi" w:cstheme="minorBidi"/>
              <w:noProof/>
            </w:rPr>
          </w:pPr>
          <w:hyperlink w:anchor="_Toc98205630" w:history="1">
            <w:r w:rsidRPr="00D13A25">
              <w:rPr>
                <w:rStyle w:val="afff8"/>
                <w:rFonts w:ascii="Microsoft YaHei" w:eastAsia="Microsoft YaHei" w:hAnsi="Microsoft YaHei" w:cs="Microsoft YaHei"/>
                <w:noProof/>
              </w:rPr>
              <w:t>4.11 ChatOpsツール</w:t>
            </w:r>
            <w:r>
              <w:rPr>
                <w:noProof/>
                <w:webHidden/>
              </w:rPr>
              <w:tab/>
            </w:r>
            <w:r>
              <w:rPr>
                <w:noProof/>
                <w:webHidden/>
              </w:rPr>
              <w:fldChar w:fldCharType="begin"/>
            </w:r>
            <w:r>
              <w:rPr>
                <w:noProof/>
                <w:webHidden/>
              </w:rPr>
              <w:instrText xml:space="preserve"> PAGEREF _Toc98205630 \h </w:instrText>
            </w:r>
            <w:r>
              <w:rPr>
                <w:noProof/>
                <w:webHidden/>
              </w:rPr>
            </w:r>
            <w:r>
              <w:rPr>
                <w:noProof/>
                <w:webHidden/>
              </w:rPr>
              <w:fldChar w:fldCharType="separate"/>
            </w:r>
            <w:r w:rsidR="00F460AD">
              <w:rPr>
                <w:noProof/>
                <w:webHidden/>
              </w:rPr>
              <w:t>40</w:t>
            </w:r>
            <w:r>
              <w:rPr>
                <w:noProof/>
                <w:webHidden/>
              </w:rPr>
              <w:fldChar w:fldCharType="end"/>
            </w:r>
          </w:hyperlink>
        </w:p>
        <w:p w14:paraId="4E08356A" w14:textId="6CC984DE" w:rsidR="00512DA0" w:rsidRDefault="00512DA0">
          <w:pPr>
            <w:pStyle w:val="30"/>
            <w:tabs>
              <w:tab w:val="right" w:pos="9062"/>
            </w:tabs>
            <w:rPr>
              <w:rFonts w:asciiTheme="minorHAnsi" w:hAnsiTheme="minorHAnsi" w:cstheme="minorBidi"/>
              <w:noProof/>
            </w:rPr>
          </w:pPr>
          <w:hyperlink w:anchor="_Toc98205631" w:history="1">
            <w:r w:rsidRPr="00D13A25">
              <w:rPr>
                <w:rStyle w:val="afff8"/>
                <w:rFonts w:ascii="Microsoft YaHei" w:eastAsia="Microsoft YaHei" w:hAnsi="Microsoft YaHei" w:cs="Microsoft YaHei"/>
                <w:noProof/>
              </w:rPr>
              <w:t>[専門家のコメント］</w:t>
            </w:r>
            <w:r>
              <w:rPr>
                <w:noProof/>
                <w:webHidden/>
              </w:rPr>
              <w:tab/>
            </w:r>
            <w:r>
              <w:rPr>
                <w:noProof/>
                <w:webHidden/>
              </w:rPr>
              <w:fldChar w:fldCharType="begin"/>
            </w:r>
            <w:r>
              <w:rPr>
                <w:noProof/>
                <w:webHidden/>
              </w:rPr>
              <w:instrText xml:space="preserve"> PAGEREF _Toc98205631 \h </w:instrText>
            </w:r>
            <w:r>
              <w:rPr>
                <w:noProof/>
                <w:webHidden/>
              </w:rPr>
            </w:r>
            <w:r>
              <w:rPr>
                <w:noProof/>
                <w:webHidden/>
              </w:rPr>
              <w:fldChar w:fldCharType="separate"/>
            </w:r>
            <w:r w:rsidR="00F460AD">
              <w:rPr>
                <w:noProof/>
                <w:webHidden/>
              </w:rPr>
              <w:t>41</w:t>
            </w:r>
            <w:r>
              <w:rPr>
                <w:noProof/>
                <w:webHidden/>
              </w:rPr>
              <w:fldChar w:fldCharType="end"/>
            </w:r>
          </w:hyperlink>
        </w:p>
        <w:p w14:paraId="2BF5F927" w14:textId="036DCFA4" w:rsidR="00512DA0" w:rsidRDefault="00512DA0">
          <w:pPr>
            <w:pStyle w:val="30"/>
            <w:tabs>
              <w:tab w:val="right" w:pos="9062"/>
            </w:tabs>
            <w:rPr>
              <w:rFonts w:asciiTheme="minorHAnsi" w:hAnsiTheme="minorHAnsi" w:cstheme="minorBidi"/>
              <w:noProof/>
            </w:rPr>
          </w:pPr>
          <w:hyperlink w:anchor="_Toc98205632" w:history="1">
            <w:r w:rsidRPr="00D13A25">
              <w:rPr>
                <w:rStyle w:val="afff8"/>
                <w:rFonts w:ascii="Microsoft YaHei" w:eastAsia="Microsoft YaHei" w:hAnsi="Microsoft YaHei" w:cs="Microsoft YaHei"/>
                <w:noProof/>
              </w:rPr>
              <w:t>4.12 オープンソースコミュニティの測定の必要性</w:t>
            </w:r>
            <w:r>
              <w:rPr>
                <w:noProof/>
                <w:webHidden/>
              </w:rPr>
              <w:tab/>
            </w:r>
            <w:r>
              <w:rPr>
                <w:noProof/>
                <w:webHidden/>
              </w:rPr>
              <w:fldChar w:fldCharType="begin"/>
            </w:r>
            <w:r>
              <w:rPr>
                <w:noProof/>
                <w:webHidden/>
              </w:rPr>
              <w:instrText xml:space="preserve"> PAGEREF _Toc98205632 \h </w:instrText>
            </w:r>
            <w:r>
              <w:rPr>
                <w:noProof/>
                <w:webHidden/>
              </w:rPr>
            </w:r>
            <w:r>
              <w:rPr>
                <w:noProof/>
                <w:webHidden/>
              </w:rPr>
              <w:fldChar w:fldCharType="separate"/>
            </w:r>
            <w:r w:rsidR="00F460AD">
              <w:rPr>
                <w:noProof/>
                <w:webHidden/>
              </w:rPr>
              <w:t>41</w:t>
            </w:r>
            <w:r>
              <w:rPr>
                <w:noProof/>
                <w:webHidden/>
              </w:rPr>
              <w:fldChar w:fldCharType="end"/>
            </w:r>
          </w:hyperlink>
        </w:p>
        <w:p w14:paraId="16641840" w14:textId="3578CDE3" w:rsidR="00512DA0" w:rsidRDefault="00512DA0">
          <w:pPr>
            <w:pStyle w:val="30"/>
            <w:tabs>
              <w:tab w:val="right" w:pos="9062"/>
            </w:tabs>
            <w:rPr>
              <w:rFonts w:asciiTheme="minorHAnsi" w:hAnsiTheme="minorHAnsi" w:cstheme="minorBidi"/>
              <w:noProof/>
            </w:rPr>
          </w:pPr>
          <w:hyperlink w:anchor="_Toc98205633" w:history="1">
            <w:r w:rsidRPr="00D13A25">
              <w:rPr>
                <w:rStyle w:val="afff8"/>
                <w:rFonts w:ascii="Microsoft YaHei" w:eastAsia="Microsoft YaHei" w:hAnsi="Microsoft YaHei" w:cs="Microsoft YaHei"/>
                <w:noProof/>
              </w:rPr>
              <w:t>[専門家のコメント］</w:t>
            </w:r>
            <w:r>
              <w:rPr>
                <w:noProof/>
                <w:webHidden/>
              </w:rPr>
              <w:tab/>
            </w:r>
            <w:r>
              <w:rPr>
                <w:noProof/>
                <w:webHidden/>
              </w:rPr>
              <w:fldChar w:fldCharType="begin"/>
            </w:r>
            <w:r>
              <w:rPr>
                <w:noProof/>
                <w:webHidden/>
              </w:rPr>
              <w:instrText xml:space="preserve"> PAGEREF _Toc98205633 \h </w:instrText>
            </w:r>
            <w:r>
              <w:rPr>
                <w:noProof/>
                <w:webHidden/>
              </w:rPr>
            </w:r>
            <w:r>
              <w:rPr>
                <w:noProof/>
                <w:webHidden/>
              </w:rPr>
              <w:fldChar w:fldCharType="separate"/>
            </w:r>
            <w:r w:rsidR="00F460AD">
              <w:rPr>
                <w:noProof/>
                <w:webHidden/>
              </w:rPr>
              <w:t>44</w:t>
            </w:r>
            <w:r>
              <w:rPr>
                <w:noProof/>
                <w:webHidden/>
              </w:rPr>
              <w:fldChar w:fldCharType="end"/>
            </w:r>
          </w:hyperlink>
        </w:p>
        <w:p w14:paraId="190302E1" w14:textId="0C2B9532" w:rsidR="00512DA0" w:rsidRDefault="00512DA0">
          <w:pPr>
            <w:pStyle w:val="30"/>
            <w:tabs>
              <w:tab w:val="right" w:pos="9062"/>
            </w:tabs>
            <w:rPr>
              <w:rFonts w:asciiTheme="minorHAnsi" w:hAnsiTheme="minorHAnsi" w:cstheme="minorBidi"/>
              <w:noProof/>
            </w:rPr>
          </w:pPr>
          <w:hyperlink w:anchor="_Toc98205634" w:history="1">
            <w:r w:rsidRPr="00D13A25">
              <w:rPr>
                <w:rStyle w:val="afff8"/>
                <w:rFonts w:ascii="Microsoft YaHei" w:eastAsia="Microsoft YaHei" w:hAnsi="Microsoft YaHei" w:cs="Microsoft YaHei"/>
                <w:noProof/>
              </w:rPr>
              <w:t>4.13 参加者がファウンデーションについて知っていること</w:t>
            </w:r>
            <w:r>
              <w:rPr>
                <w:noProof/>
                <w:webHidden/>
              </w:rPr>
              <w:tab/>
            </w:r>
            <w:r>
              <w:rPr>
                <w:noProof/>
                <w:webHidden/>
              </w:rPr>
              <w:fldChar w:fldCharType="begin"/>
            </w:r>
            <w:r>
              <w:rPr>
                <w:noProof/>
                <w:webHidden/>
              </w:rPr>
              <w:instrText xml:space="preserve"> PAGEREF _Toc98205634 \h </w:instrText>
            </w:r>
            <w:r>
              <w:rPr>
                <w:noProof/>
                <w:webHidden/>
              </w:rPr>
            </w:r>
            <w:r>
              <w:rPr>
                <w:noProof/>
                <w:webHidden/>
              </w:rPr>
              <w:fldChar w:fldCharType="separate"/>
            </w:r>
            <w:r w:rsidR="00F460AD">
              <w:rPr>
                <w:noProof/>
                <w:webHidden/>
              </w:rPr>
              <w:t>45</w:t>
            </w:r>
            <w:r>
              <w:rPr>
                <w:noProof/>
                <w:webHidden/>
              </w:rPr>
              <w:fldChar w:fldCharType="end"/>
            </w:r>
          </w:hyperlink>
        </w:p>
        <w:p w14:paraId="23922AFC" w14:textId="576D2A13" w:rsidR="00512DA0" w:rsidRDefault="00512DA0">
          <w:pPr>
            <w:pStyle w:val="30"/>
            <w:tabs>
              <w:tab w:val="right" w:pos="9062"/>
            </w:tabs>
            <w:rPr>
              <w:rFonts w:asciiTheme="minorHAnsi" w:hAnsiTheme="minorHAnsi" w:cstheme="minorBidi"/>
              <w:noProof/>
            </w:rPr>
          </w:pPr>
          <w:hyperlink w:anchor="_Toc98205635" w:history="1">
            <w:r w:rsidRPr="00D13A25">
              <w:rPr>
                <w:rStyle w:val="afff8"/>
                <w:rFonts w:ascii="Microsoft YaHei" w:eastAsia="Microsoft YaHei" w:hAnsi="Microsoft YaHei" w:cs="Microsoft YaHei"/>
                <w:noProof/>
              </w:rPr>
              <w:t>[専門家のコメント］</w:t>
            </w:r>
            <w:r>
              <w:rPr>
                <w:noProof/>
                <w:webHidden/>
              </w:rPr>
              <w:tab/>
            </w:r>
            <w:r>
              <w:rPr>
                <w:noProof/>
                <w:webHidden/>
              </w:rPr>
              <w:fldChar w:fldCharType="begin"/>
            </w:r>
            <w:r>
              <w:rPr>
                <w:noProof/>
                <w:webHidden/>
              </w:rPr>
              <w:instrText xml:space="preserve"> PAGEREF _Toc98205635 \h </w:instrText>
            </w:r>
            <w:r>
              <w:rPr>
                <w:noProof/>
                <w:webHidden/>
              </w:rPr>
            </w:r>
            <w:r>
              <w:rPr>
                <w:noProof/>
                <w:webHidden/>
              </w:rPr>
              <w:fldChar w:fldCharType="separate"/>
            </w:r>
            <w:r w:rsidR="00F460AD">
              <w:rPr>
                <w:noProof/>
                <w:webHidden/>
              </w:rPr>
              <w:t>45</w:t>
            </w:r>
            <w:r>
              <w:rPr>
                <w:noProof/>
                <w:webHidden/>
              </w:rPr>
              <w:fldChar w:fldCharType="end"/>
            </w:r>
          </w:hyperlink>
        </w:p>
        <w:p w14:paraId="3987D6B2" w14:textId="5B0040A7" w:rsidR="00512DA0" w:rsidRDefault="00512DA0">
          <w:pPr>
            <w:pStyle w:val="30"/>
            <w:tabs>
              <w:tab w:val="right" w:pos="9062"/>
            </w:tabs>
            <w:rPr>
              <w:rFonts w:asciiTheme="minorHAnsi" w:hAnsiTheme="minorHAnsi" w:cstheme="minorBidi"/>
              <w:noProof/>
            </w:rPr>
          </w:pPr>
          <w:hyperlink w:anchor="_Toc98205636" w:history="1">
            <w:r w:rsidRPr="00D13A25">
              <w:rPr>
                <w:rStyle w:val="afff8"/>
                <w:rFonts w:ascii="Microsoft YaHei" w:eastAsia="Microsoft YaHei" w:hAnsi="Microsoft YaHei" w:cs="Microsoft YaHei"/>
                <w:noProof/>
              </w:rPr>
              <w:t>4.14 回答者が</w:t>
            </w:r>
            <w:r w:rsidRPr="00D13A25">
              <w:rPr>
                <w:rStyle w:val="afff8"/>
                <w:rFonts w:ascii="Microsoft YaHei" w:eastAsia="Microsoft YaHei" w:hAnsi="Microsoft YaHei" w:cs="Microsoft YaHei" w:hint="eastAsia"/>
                <w:noProof/>
              </w:rPr>
              <w:t>开放原子开源基金会</w:t>
            </w:r>
            <w:r w:rsidRPr="00D13A25">
              <w:rPr>
                <w:rStyle w:val="afff8"/>
                <w:rFonts w:ascii="Microsoft YaHei" w:eastAsia="Microsoft YaHei" w:hAnsi="Microsoft YaHei" w:cs="Microsoft YaHei"/>
                <w:noProof/>
              </w:rPr>
              <w:t>(中国のOSSファウンデーション)に期待すること</w:t>
            </w:r>
            <w:r>
              <w:rPr>
                <w:noProof/>
                <w:webHidden/>
              </w:rPr>
              <w:tab/>
            </w:r>
            <w:r>
              <w:rPr>
                <w:noProof/>
                <w:webHidden/>
              </w:rPr>
              <w:fldChar w:fldCharType="begin"/>
            </w:r>
            <w:r>
              <w:rPr>
                <w:noProof/>
                <w:webHidden/>
              </w:rPr>
              <w:instrText xml:space="preserve"> PAGEREF _Toc98205636 \h </w:instrText>
            </w:r>
            <w:r>
              <w:rPr>
                <w:noProof/>
                <w:webHidden/>
              </w:rPr>
            </w:r>
            <w:r>
              <w:rPr>
                <w:noProof/>
                <w:webHidden/>
              </w:rPr>
              <w:fldChar w:fldCharType="separate"/>
            </w:r>
            <w:r w:rsidR="00F460AD">
              <w:rPr>
                <w:noProof/>
                <w:webHidden/>
              </w:rPr>
              <w:t>46</w:t>
            </w:r>
            <w:r>
              <w:rPr>
                <w:noProof/>
                <w:webHidden/>
              </w:rPr>
              <w:fldChar w:fldCharType="end"/>
            </w:r>
          </w:hyperlink>
        </w:p>
        <w:p w14:paraId="2B4439A4" w14:textId="7DDEFB7E" w:rsidR="00512DA0" w:rsidRDefault="00512DA0">
          <w:pPr>
            <w:pStyle w:val="30"/>
            <w:tabs>
              <w:tab w:val="right" w:pos="9062"/>
            </w:tabs>
            <w:rPr>
              <w:rFonts w:asciiTheme="minorHAnsi" w:hAnsiTheme="minorHAnsi" w:cstheme="minorBidi"/>
              <w:noProof/>
            </w:rPr>
          </w:pPr>
          <w:hyperlink w:anchor="_Toc98205637" w:history="1">
            <w:r w:rsidRPr="00D13A25">
              <w:rPr>
                <w:rStyle w:val="afff8"/>
                <w:rFonts w:ascii="Microsoft YaHei" w:eastAsia="Microsoft YaHei" w:hAnsi="Microsoft YaHei" w:cs="Microsoft YaHei"/>
                <w:noProof/>
              </w:rPr>
              <w:t>4.15 オープンソースへの貢献の多い企業</w:t>
            </w:r>
            <w:r>
              <w:rPr>
                <w:noProof/>
                <w:webHidden/>
              </w:rPr>
              <w:tab/>
            </w:r>
            <w:r>
              <w:rPr>
                <w:noProof/>
                <w:webHidden/>
              </w:rPr>
              <w:fldChar w:fldCharType="begin"/>
            </w:r>
            <w:r>
              <w:rPr>
                <w:noProof/>
                <w:webHidden/>
              </w:rPr>
              <w:instrText xml:space="preserve"> PAGEREF _Toc98205637 \h </w:instrText>
            </w:r>
            <w:r>
              <w:rPr>
                <w:noProof/>
                <w:webHidden/>
              </w:rPr>
            </w:r>
            <w:r>
              <w:rPr>
                <w:noProof/>
                <w:webHidden/>
              </w:rPr>
              <w:fldChar w:fldCharType="separate"/>
            </w:r>
            <w:r w:rsidR="00F460AD">
              <w:rPr>
                <w:noProof/>
                <w:webHidden/>
              </w:rPr>
              <w:t>46</w:t>
            </w:r>
            <w:r>
              <w:rPr>
                <w:noProof/>
                <w:webHidden/>
              </w:rPr>
              <w:fldChar w:fldCharType="end"/>
            </w:r>
          </w:hyperlink>
        </w:p>
        <w:p w14:paraId="73640D49" w14:textId="694A1BAB" w:rsidR="00512DA0" w:rsidRDefault="00512DA0">
          <w:pPr>
            <w:pStyle w:val="30"/>
            <w:tabs>
              <w:tab w:val="right" w:pos="9062"/>
            </w:tabs>
            <w:rPr>
              <w:rFonts w:asciiTheme="minorHAnsi" w:hAnsiTheme="minorHAnsi" w:cstheme="minorBidi"/>
              <w:noProof/>
            </w:rPr>
          </w:pPr>
          <w:hyperlink w:anchor="_Toc98205638" w:history="1">
            <w:r w:rsidRPr="00D13A25">
              <w:rPr>
                <w:rStyle w:val="afff8"/>
                <w:rFonts w:ascii="Microsoft YaHei" w:eastAsia="Microsoft YaHei" w:hAnsi="Microsoft YaHei" w:cs="Microsoft YaHei"/>
                <w:noProof/>
              </w:rPr>
              <w:t>[専門家のコメント］</w:t>
            </w:r>
            <w:r>
              <w:rPr>
                <w:noProof/>
                <w:webHidden/>
              </w:rPr>
              <w:tab/>
            </w:r>
            <w:r>
              <w:rPr>
                <w:noProof/>
                <w:webHidden/>
              </w:rPr>
              <w:fldChar w:fldCharType="begin"/>
            </w:r>
            <w:r>
              <w:rPr>
                <w:noProof/>
                <w:webHidden/>
              </w:rPr>
              <w:instrText xml:space="preserve"> PAGEREF _Toc98205638 \h </w:instrText>
            </w:r>
            <w:r>
              <w:rPr>
                <w:noProof/>
                <w:webHidden/>
              </w:rPr>
            </w:r>
            <w:r>
              <w:rPr>
                <w:noProof/>
                <w:webHidden/>
              </w:rPr>
              <w:fldChar w:fldCharType="separate"/>
            </w:r>
            <w:r w:rsidR="00F460AD">
              <w:rPr>
                <w:noProof/>
                <w:webHidden/>
              </w:rPr>
              <w:t>48</w:t>
            </w:r>
            <w:r>
              <w:rPr>
                <w:noProof/>
                <w:webHidden/>
              </w:rPr>
              <w:fldChar w:fldCharType="end"/>
            </w:r>
          </w:hyperlink>
        </w:p>
        <w:p w14:paraId="605E9903" w14:textId="388FA561" w:rsidR="00512DA0" w:rsidRDefault="00512DA0">
          <w:pPr>
            <w:pStyle w:val="20"/>
            <w:tabs>
              <w:tab w:val="right" w:pos="9062"/>
            </w:tabs>
            <w:rPr>
              <w:rFonts w:asciiTheme="minorHAnsi" w:hAnsiTheme="minorHAnsi" w:cstheme="minorBidi"/>
              <w:noProof/>
            </w:rPr>
          </w:pPr>
          <w:hyperlink w:anchor="_Toc98205639" w:history="1">
            <w:r w:rsidRPr="00D13A25">
              <w:rPr>
                <w:rStyle w:val="afff8"/>
                <w:rFonts w:ascii="Microsoft YaHei" w:eastAsia="Microsoft YaHei" w:hAnsi="Microsoft YaHei" w:cs="Microsoft YaHei"/>
                <w:noProof/>
              </w:rPr>
              <w:t>5.結論と謝辞</w:t>
            </w:r>
            <w:r>
              <w:rPr>
                <w:noProof/>
                <w:webHidden/>
              </w:rPr>
              <w:tab/>
            </w:r>
            <w:r>
              <w:rPr>
                <w:noProof/>
                <w:webHidden/>
              </w:rPr>
              <w:fldChar w:fldCharType="begin"/>
            </w:r>
            <w:r>
              <w:rPr>
                <w:noProof/>
                <w:webHidden/>
              </w:rPr>
              <w:instrText xml:space="preserve"> PAGEREF _Toc98205639 \h </w:instrText>
            </w:r>
            <w:r>
              <w:rPr>
                <w:noProof/>
                <w:webHidden/>
              </w:rPr>
            </w:r>
            <w:r>
              <w:rPr>
                <w:noProof/>
                <w:webHidden/>
              </w:rPr>
              <w:fldChar w:fldCharType="separate"/>
            </w:r>
            <w:r w:rsidR="00F460AD">
              <w:rPr>
                <w:noProof/>
                <w:webHidden/>
              </w:rPr>
              <w:t>48</w:t>
            </w:r>
            <w:r>
              <w:rPr>
                <w:noProof/>
                <w:webHidden/>
              </w:rPr>
              <w:fldChar w:fldCharType="end"/>
            </w:r>
          </w:hyperlink>
        </w:p>
        <w:p w14:paraId="2820ECB8" w14:textId="13CD2645" w:rsidR="00512DA0" w:rsidRDefault="00512DA0">
          <w:pPr>
            <w:pStyle w:val="10"/>
            <w:tabs>
              <w:tab w:val="right" w:pos="9062"/>
            </w:tabs>
            <w:rPr>
              <w:rFonts w:asciiTheme="minorHAnsi" w:hAnsiTheme="minorHAnsi" w:cstheme="minorBidi"/>
              <w:noProof/>
            </w:rPr>
          </w:pPr>
          <w:hyperlink w:anchor="_Toc98205640" w:history="1">
            <w:r w:rsidRPr="00D13A25">
              <w:rPr>
                <w:rStyle w:val="afff8"/>
                <w:rFonts w:ascii="Microsoft YaHei" w:eastAsia="Microsoft YaHei" w:hAnsi="Microsoft YaHei" w:cs="Microsoft YaHei"/>
                <w:noProof/>
              </w:rPr>
              <w:t>2021年 中国オープンソース年度報告書 - データ編</w:t>
            </w:r>
            <w:r>
              <w:rPr>
                <w:noProof/>
                <w:webHidden/>
              </w:rPr>
              <w:tab/>
            </w:r>
            <w:r>
              <w:rPr>
                <w:noProof/>
                <w:webHidden/>
              </w:rPr>
              <w:fldChar w:fldCharType="begin"/>
            </w:r>
            <w:r>
              <w:rPr>
                <w:noProof/>
                <w:webHidden/>
              </w:rPr>
              <w:instrText xml:space="preserve"> PAGEREF _Toc98205640 \h </w:instrText>
            </w:r>
            <w:r>
              <w:rPr>
                <w:noProof/>
                <w:webHidden/>
              </w:rPr>
            </w:r>
            <w:r>
              <w:rPr>
                <w:noProof/>
                <w:webHidden/>
              </w:rPr>
              <w:fldChar w:fldCharType="separate"/>
            </w:r>
            <w:r w:rsidR="00F460AD">
              <w:rPr>
                <w:noProof/>
                <w:webHidden/>
              </w:rPr>
              <w:t>49</w:t>
            </w:r>
            <w:r>
              <w:rPr>
                <w:noProof/>
                <w:webHidden/>
              </w:rPr>
              <w:fldChar w:fldCharType="end"/>
            </w:r>
          </w:hyperlink>
        </w:p>
        <w:p w14:paraId="12262683" w14:textId="3B5084D2" w:rsidR="00512DA0" w:rsidRDefault="00512DA0">
          <w:pPr>
            <w:pStyle w:val="20"/>
            <w:tabs>
              <w:tab w:val="right" w:pos="9062"/>
            </w:tabs>
            <w:rPr>
              <w:rFonts w:asciiTheme="minorHAnsi" w:hAnsiTheme="minorHAnsi" w:cstheme="minorBidi"/>
              <w:noProof/>
            </w:rPr>
          </w:pPr>
          <w:hyperlink w:anchor="_Toc98205641" w:history="1">
            <w:r w:rsidRPr="00D13A25">
              <w:rPr>
                <w:rStyle w:val="afff8"/>
                <w:rFonts w:ascii="Microsoft YaHei" w:eastAsia="Microsoft YaHei" w:hAnsi="Microsoft YaHei" w:cs="Microsoft YaHei"/>
                <w:noProof/>
              </w:rPr>
              <w:t>GitHubデータ</w:t>
            </w:r>
            <w:r>
              <w:rPr>
                <w:noProof/>
                <w:webHidden/>
              </w:rPr>
              <w:tab/>
            </w:r>
            <w:r>
              <w:rPr>
                <w:noProof/>
                <w:webHidden/>
              </w:rPr>
              <w:fldChar w:fldCharType="begin"/>
            </w:r>
            <w:r>
              <w:rPr>
                <w:noProof/>
                <w:webHidden/>
              </w:rPr>
              <w:instrText xml:space="preserve"> PAGEREF _Toc98205641 \h </w:instrText>
            </w:r>
            <w:r>
              <w:rPr>
                <w:noProof/>
                <w:webHidden/>
              </w:rPr>
            </w:r>
            <w:r>
              <w:rPr>
                <w:noProof/>
                <w:webHidden/>
              </w:rPr>
              <w:fldChar w:fldCharType="separate"/>
            </w:r>
            <w:r w:rsidR="00F460AD">
              <w:rPr>
                <w:noProof/>
                <w:webHidden/>
              </w:rPr>
              <w:t>49</w:t>
            </w:r>
            <w:r>
              <w:rPr>
                <w:noProof/>
                <w:webHidden/>
              </w:rPr>
              <w:fldChar w:fldCharType="end"/>
            </w:r>
          </w:hyperlink>
        </w:p>
        <w:p w14:paraId="5CA036FF" w14:textId="0DA17610" w:rsidR="00512DA0" w:rsidRDefault="00512DA0">
          <w:pPr>
            <w:pStyle w:val="30"/>
            <w:tabs>
              <w:tab w:val="right" w:pos="9062"/>
            </w:tabs>
            <w:rPr>
              <w:rFonts w:asciiTheme="minorHAnsi" w:hAnsiTheme="minorHAnsi" w:cstheme="minorBidi"/>
              <w:noProof/>
            </w:rPr>
          </w:pPr>
          <w:hyperlink w:anchor="_Toc98205642" w:history="1">
            <w:r w:rsidRPr="00D13A25">
              <w:rPr>
                <w:rStyle w:val="afff8"/>
                <w:rFonts w:ascii="Microsoft YaHei" w:eastAsia="Microsoft YaHei" w:hAnsi="Microsoft YaHei" w:cs="Microsoft YaHei"/>
                <w:noProof/>
              </w:rPr>
              <w:t>活発度を測る式。</w:t>
            </w:r>
            <w:r>
              <w:rPr>
                <w:noProof/>
                <w:webHidden/>
              </w:rPr>
              <w:tab/>
            </w:r>
            <w:r>
              <w:rPr>
                <w:noProof/>
                <w:webHidden/>
              </w:rPr>
              <w:fldChar w:fldCharType="begin"/>
            </w:r>
            <w:r>
              <w:rPr>
                <w:noProof/>
                <w:webHidden/>
              </w:rPr>
              <w:instrText xml:space="preserve"> PAGEREF _Toc98205642 \h </w:instrText>
            </w:r>
            <w:r>
              <w:rPr>
                <w:noProof/>
                <w:webHidden/>
              </w:rPr>
            </w:r>
            <w:r>
              <w:rPr>
                <w:noProof/>
                <w:webHidden/>
              </w:rPr>
              <w:fldChar w:fldCharType="separate"/>
            </w:r>
            <w:r w:rsidR="00F460AD">
              <w:rPr>
                <w:noProof/>
                <w:webHidden/>
              </w:rPr>
              <w:t>49</w:t>
            </w:r>
            <w:r>
              <w:rPr>
                <w:noProof/>
                <w:webHidden/>
              </w:rPr>
              <w:fldChar w:fldCharType="end"/>
            </w:r>
          </w:hyperlink>
        </w:p>
        <w:p w14:paraId="096AB273" w14:textId="1D1CBB5A" w:rsidR="00512DA0" w:rsidRDefault="00512DA0">
          <w:pPr>
            <w:pStyle w:val="30"/>
            <w:tabs>
              <w:tab w:val="left" w:pos="1050"/>
              <w:tab w:val="right" w:pos="9062"/>
            </w:tabs>
            <w:rPr>
              <w:rFonts w:asciiTheme="minorHAnsi" w:hAnsiTheme="minorHAnsi" w:cstheme="minorBidi"/>
              <w:noProof/>
            </w:rPr>
          </w:pPr>
          <w:hyperlink w:anchor="_Toc98205643" w:history="1">
            <w:r w:rsidRPr="00D13A25">
              <w:rPr>
                <w:rStyle w:val="afff8"/>
                <w:rFonts w:ascii="Microsoft YaHei" w:eastAsia="Microsoft YaHei" w:hAnsi="Microsoft YaHei" w:cs="Microsoft YaHei"/>
                <w:noProof/>
              </w:rPr>
              <w:t>1、</w:t>
            </w:r>
            <w:r>
              <w:rPr>
                <w:rFonts w:asciiTheme="minorHAnsi" w:hAnsiTheme="minorHAnsi" w:cstheme="minorBidi"/>
                <w:noProof/>
              </w:rPr>
              <w:tab/>
            </w:r>
            <w:r w:rsidRPr="00D13A25">
              <w:rPr>
                <w:rStyle w:val="afff8"/>
                <w:rFonts w:ascii="Microsoft YaHei" w:eastAsia="Microsoft YaHei" w:hAnsi="Microsoft YaHei" w:cs="Microsoft YaHei"/>
                <w:noProof/>
              </w:rPr>
              <w:t>世界活動ランキングトップ10</w:t>
            </w:r>
            <w:r>
              <w:rPr>
                <w:noProof/>
                <w:webHidden/>
              </w:rPr>
              <w:tab/>
            </w:r>
            <w:r>
              <w:rPr>
                <w:noProof/>
                <w:webHidden/>
              </w:rPr>
              <w:fldChar w:fldCharType="begin"/>
            </w:r>
            <w:r>
              <w:rPr>
                <w:noProof/>
                <w:webHidden/>
              </w:rPr>
              <w:instrText xml:space="preserve"> PAGEREF _Toc98205643 \h </w:instrText>
            </w:r>
            <w:r>
              <w:rPr>
                <w:noProof/>
                <w:webHidden/>
              </w:rPr>
            </w:r>
            <w:r>
              <w:rPr>
                <w:noProof/>
                <w:webHidden/>
              </w:rPr>
              <w:fldChar w:fldCharType="separate"/>
            </w:r>
            <w:r w:rsidR="00F460AD">
              <w:rPr>
                <w:noProof/>
                <w:webHidden/>
              </w:rPr>
              <w:t>49</w:t>
            </w:r>
            <w:r>
              <w:rPr>
                <w:noProof/>
                <w:webHidden/>
              </w:rPr>
              <w:fldChar w:fldCharType="end"/>
            </w:r>
          </w:hyperlink>
        </w:p>
        <w:p w14:paraId="5D4CA923" w14:textId="71AA3ABC" w:rsidR="00512DA0" w:rsidRDefault="00512DA0">
          <w:pPr>
            <w:pStyle w:val="40"/>
            <w:tabs>
              <w:tab w:val="right" w:pos="9062"/>
            </w:tabs>
            <w:rPr>
              <w:rFonts w:asciiTheme="minorHAnsi" w:hAnsiTheme="minorHAnsi" w:cstheme="minorBidi"/>
              <w:noProof/>
            </w:rPr>
          </w:pPr>
          <w:hyperlink w:anchor="_Toc98205644" w:history="1">
            <w:r w:rsidRPr="00D13A25">
              <w:rPr>
                <w:rStyle w:val="afff8"/>
                <w:rFonts w:ascii="Microsoft YaHei" w:eastAsia="Microsoft YaHei" w:hAnsi="Microsoft YaHei" w:cs="Microsoft YaHei"/>
                <w:noProof/>
              </w:rPr>
              <w:t>VSCodeの作業時間分布</w:t>
            </w:r>
            <w:r>
              <w:rPr>
                <w:noProof/>
                <w:webHidden/>
              </w:rPr>
              <w:tab/>
            </w:r>
            <w:r>
              <w:rPr>
                <w:noProof/>
                <w:webHidden/>
              </w:rPr>
              <w:fldChar w:fldCharType="begin"/>
            </w:r>
            <w:r>
              <w:rPr>
                <w:noProof/>
                <w:webHidden/>
              </w:rPr>
              <w:instrText xml:space="preserve"> PAGEREF _Toc98205644 \h </w:instrText>
            </w:r>
            <w:r>
              <w:rPr>
                <w:noProof/>
                <w:webHidden/>
              </w:rPr>
            </w:r>
            <w:r>
              <w:rPr>
                <w:noProof/>
                <w:webHidden/>
              </w:rPr>
              <w:fldChar w:fldCharType="separate"/>
            </w:r>
            <w:r w:rsidR="00F460AD">
              <w:rPr>
                <w:noProof/>
                <w:webHidden/>
              </w:rPr>
              <w:t>50</w:t>
            </w:r>
            <w:r>
              <w:rPr>
                <w:noProof/>
                <w:webHidden/>
              </w:rPr>
              <w:fldChar w:fldCharType="end"/>
            </w:r>
          </w:hyperlink>
        </w:p>
        <w:p w14:paraId="610188DE" w14:textId="445925CD" w:rsidR="00512DA0" w:rsidRDefault="00512DA0">
          <w:pPr>
            <w:pStyle w:val="40"/>
            <w:tabs>
              <w:tab w:val="right" w:pos="9062"/>
            </w:tabs>
            <w:rPr>
              <w:rFonts w:asciiTheme="minorHAnsi" w:hAnsiTheme="minorHAnsi" w:cstheme="minorBidi"/>
              <w:noProof/>
            </w:rPr>
          </w:pPr>
          <w:hyperlink w:anchor="_Toc98205645" w:history="1">
            <w:r w:rsidRPr="00D13A25">
              <w:rPr>
                <w:rStyle w:val="afff8"/>
                <w:rFonts w:ascii="Microsoft YaHei" w:eastAsia="Microsoft YaHei" w:hAnsi="Microsoft YaHei" w:cs="Microsoft YaHei"/>
                <w:noProof/>
              </w:rPr>
              <w:t>NixOS/nixpkgs作業時間分布穿孔図</w:t>
            </w:r>
            <w:r>
              <w:rPr>
                <w:noProof/>
                <w:webHidden/>
              </w:rPr>
              <w:tab/>
            </w:r>
            <w:r>
              <w:rPr>
                <w:noProof/>
                <w:webHidden/>
              </w:rPr>
              <w:fldChar w:fldCharType="begin"/>
            </w:r>
            <w:r>
              <w:rPr>
                <w:noProof/>
                <w:webHidden/>
              </w:rPr>
              <w:instrText xml:space="preserve"> PAGEREF _Toc98205645 \h </w:instrText>
            </w:r>
            <w:r>
              <w:rPr>
                <w:noProof/>
                <w:webHidden/>
              </w:rPr>
            </w:r>
            <w:r>
              <w:rPr>
                <w:noProof/>
                <w:webHidden/>
              </w:rPr>
              <w:fldChar w:fldCharType="separate"/>
            </w:r>
            <w:r w:rsidR="00F460AD">
              <w:rPr>
                <w:noProof/>
                <w:webHidden/>
              </w:rPr>
              <w:t>50</w:t>
            </w:r>
            <w:r>
              <w:rPr>
                <w:noProof/>
                <w:webHidden/>
              </w:rPr>
              <w:fldChar w:fldCharType="end"/>
            </w:r>
          </w:hyperlink>
        </w:p>
        <w:p w14:paraId="12EC8EBC" w14:textId="09186C85" w:rsidR="00512DA0" w:rsidRDefault="00512DA0">
          <w:pPr>
            <w:pStyle w:val="30"/>
            <w:tabs>
              <w:tab w:val="right" w:pos="9062"/>
            </w:tabs>
            <w:rPr>
              <w:rFonts w:asciiTheme="minorHAnsi" w:hAnsiTheme="minorHAnsi" w:cstheme="minorBidi"/>
              <w:noProof/>
            </w:rPr>
          </w:pPr>
          <w:hyperlink w:anchor="_Toc98205646" w:history="1">
            <w:r w:rsidRPr="00D13A25">
              <w:rPr>
                <w:rStyle w:val="afff8"/>
                <w:rFonts w:ascii="Microsoft YaHei" w:eastAsia="Microsoft YaHei" w:hAnsi="Microsoft YaHei" w:cs="Microsoft YaHei"/>
                <w:noProof/>
              </w:rPr>
              <w:t>II.中国OSSで活発度トップ30</w:t>
            </w:r>
            <w:r>
              <w:rPr>
                <w:noProof/>
                <w:webHidden/>
              </w:rPr>
              <w:tab/>
            </w:r>
            <w:r>
              <w:rPr>
                <w:noProof/>
                <w:webHidden/>
              </w:rPr>
              <w:fldChar w:fldCharType="begin"/>
            </w:r>
            <w:r>
              <w:rPr>
                <w:noProof/>
                <w:webHidden/>
              </w:rPr>
              <w:instrText xml:space="preserve"> PAGEREF _Toc98205646 \h </w:instrText>
            </w:r>
            <w:r>
              <w:rPr>
                <w:noProof/>
                <w:webHidden/>
              </w:rPr>
            </w:r>
            <w:r>
              <w:rPr>
                <w:noProof/>
                <w:webHidden/>
              </w:rPr>
              <w:fldChar w:fldCharType="separate"/>
            </w:r>
            <w:r w:rsidR="00F460AD">
              <w:rPr>
                <w:noProof/>
                <w:webHidden/>
              </w:rPr>
              <w:t>51</w:t>
            </w:r>
            <w:r>
              <w:rPr>
                <w:noProof/>
                <w:webHidden/>
              </w:rPr>
              <w:fldChar w:fldCharType="end"/>
            </w:r>
          </w:hyperlink>
        </w:p>
        <w:p w14:paraId="182C6CDC" w14:textId="0E10E3B5" w:rsidR="00512DA0" w:rsidRDefault="00512DA0">
          <w:pPr>
            <w:pStyle w:val="40"/>
            <w:tabs>
              <w:tab w:val="right" w:pos="9062"/>
            </w:tabs>
            <w:rPr>
              <w:rFonts w:asciiTheme="minorHAnsi" w:hAnsiTheme="minorHAnsi" w:cstheme="minorBidi"/>
              <w:noProof/>
            </w:rPr>
          </w:pPr>
          <w:hyperlink w:anchor="_Toc98205647" w:history="1">
            <w:r w:rsidRPr="00D13A25">
              <w:rPr>
                <w:rStyle w:val="afff8"/>
                <w:rFonts w:ascii="Microsoft YaHei" w:eastAsia="Microsoft YaHei" w:hAnsi="Microsoft YaHei" w:cs="Microsoft YaHei"/>
                <w:noProof/>
              </w:rPr>
              <w:t>PaddlePaddle/Paddleの作業時間分布</w:t>
            </w:r>
            <w:r>
              <w:rPr>
                <w:noProof/>
                <w:webHidden/>
              </w:rPr>
              <w:tab/>
            </w:r>
            <w:r>
              <w:rPr>
                <w:noProof/>
                <w:webHidden/>
              </w:rPr>
              <w:fldChar w:fldCharType="begin"/>
            </w:r>
            <w:r>
              <w:rPr>
                <w:noProof/>
                <w:webHidden/>
              </w:rPr>
              <w:instrText xml:space="preserve"> PAGEREF _Toc98205647 \h </w:instrText>
            </w:r>
            <w:r>
              <w:rPr>
                <w:noProof/>
                <w:webHidden/>
              </w:rPr>
            </w:r>
            <w:r>
              <w:rPr>
                <w:noProof/>
                <w:webHidden/>
              </w:rPr>
              <w:fldChar w:fldCharType="separate"/>
            </w:r>
            <w:r w:rsidR="00F460AD">
              <w:rPr>
                <w:noProof/>
                <w:webHidden/>
              </w:rPr>
              <w:t>53</w:t>
            </w:r>
            <w:r>
              <w:rPr>
                <w:noProof/>
                <w:webHidden/>
              </w:rPr>
              <w:fldChar w:fldCharType="end"/>
            </w:r>
          </w:hyperlink>
        </w:p>
        <w:p w14:paraId="7B58EDFD" w14:textId="402EBCD3" w:rsidR="00512DA0" w:rsidRDefault="00512DA0">
          <w:pPr>
            <w:pStyle w:val="40"/>
            <w:tabs>
              <w:tab w:val="right" w:pos="9062"/>
            </w:tabs>
            <w:rPr>
              <w:rFonts w:asciiTheme="minorHAnsi" w:hAnsiTheme="minorHAnsi" w:cstheme="minorBidi"/>
              <w:noProof/>
            </w:rPr>
          </w:pPr>
          <w:hyperlink w:anchor="_Toc98205648" w:history="1">
            <w:r w:rsidRPr="00D13A25">
              <w:rPr>
                <w:rStyle w:val="afff8"/>
                <w:rFonts w:ascii="Microsoft YaHei" w:eastAsia="Microsoft YaHei" w:hAnsi="Microsoft YaHei" w:cs="Microsoft YaHei"/>
                <w:noProof/>
              </w:rPr>
              <w:t>ant-design/ant-design作業時間分布</w:t>
            </w:r>
            <w:r>
              <w:rPr>
                <w:noProof/>
                <w:webHidden/>
              </w:rPr>
              <w:tab/>
            </w:r>
            <w:r>
              <w:rPr>
                <w:noProof/>
                <w:webHidden/>
              </w:rPr>
              <w:fldChar w:fldCharType="begin"/>
            </w:r>
            <w:r>
              <w:rPr>
                <w:noProof/>
                <w:webHidden/>
              </w:rPr>
              <w:instrText xml:space="preserve"> PAGEREF _Toc98205648 \h </w:instrText>
            </w:r>
            <w:r>
              <w:rPr>
                <w:noProof/>
                <w:webHidden/>
              </w:rPr>
            </w:r>
            <w:r>
              <w:rPr>
                <w:noProof/>
                <w:webHidden/>
              </w:rPr>
              <w:fldChar w:fldCharType="separate"/>
            </w:r>
            <w:r w:rsidR="00F460AD">
              <w:rPr>
                <w:noProof/>
                <w:webHidden/>
              </w:rPr>
              <w:t>53</w:t>
            </w:r>
            <w:r>
              <w:rPr>
                <w:noProof/>
                <w:webHidden/>
              </w:rPr>
              <w:fldChar w:fldCharType="end"/>
            </w:r>
          </w:hyperlink>
        </w:p>
        <w:p w14:paraId="1DAEFA59" w14:textId="3BE2DAF9" w:rsidR="00512DA0" w:rsidRDefault="00512DA0">
          <w:pPr>
            <w:pStyle w:val="40"/>
            <w:tabs>
              <w:tab w:val="right" w:pos="9062"/>
            </w:tabs>
            <w:rPr>
              <w:rFonts w:asciiTheme="minorHAnsi" w:hAnsiTheme="minorHAnsi" w:cstheme="minorBidi"/>
              <w:noProof/>
            </w:rPr>
          </w:pPr>
          <w:hyperlink w:anchor="_Toc98205649" w:history="1">
            <w:r w:rsidRPr="00D13A25">
              <w:rPr>
                <w:rStyle w:val="afff8"/>
                <w:rFonts w:ascii="Microsoft YaHei" w:eastAsia="Microsoft YaHei" w:hAnsi="Microsoft YaHei" w:cs="Microsoft YaHei"/>
                <w:noProof/>
              </w:rPr>
              <w:t>pingcap/tidbの作業時間分布</w:t>
            </w:r>
            <w:r>
              <w:rPr>
                <w:noProof/>
                <w:webHidden/>
              </w:rPr>
              <w:tab/>
            </w:r>
            <w:r>
              <w:rPr>
                <w:noProof/>
                <w:webHidden/>
              </w:rPr>
              <w:fldChar w:fldCharType="begin"/>
            </w:r>
            <w:r>
              <w:rPr>
                <w:noProof/>
                <w:webHidden/>
              </w:rPr>
              <w:instrText xml:space="preserve"> PAGEREF _Toc98205649 \h </w:instrText>
            </w:r>
            <w:r>
              <w:rPr>
                <w:noProof/>
                <w:webHidden/>
              </w:rPr>
            </w:r>
            <w:r>
              <w:rPr>
                <w:noProof/>
                <w:webHidden/>
              </w:rPr>
              <w:fldChar w:fldCharType="separate"/>
            </w:r>
            <w:r w:rsidR="00F460AD">
              <w:rPr>
                <w:noProof/>
                <w:webHidden/>
              </w:rPr>
              <w:t>53</w:t>
            </w:r>
            <w:r>
              <w:rPr>
                <w:noProof/>
                <w:webHidden/>
              </w:rPr>
              <w:fldChar w:fldCharType="end"/>
            </w:r>
          </w:hyperlink>
        </w:p>
        <w:p w14:paraId="5CC6F07D" w14:textId="15D03372" w:rsidR="00512DA0" w:rsidRDefault="00512DA0">
          <w:pPr>
            <w:pStyle w:val="30"/>
            <w:tabs>
              <w:tab w:val="right" w:pos="9062"/>
            </w:tabs>
            <w:rPr>
              <w:rFonts w:asciiTheme="minorHAnsi" w:hAnsiTheme="minorHAnsi" w:cstheme="minorBidi"/>
              <w:noProof/>
            </w:rPr>
          </w:pPr>
          <w:hyperlink w:anchor="_Toc98205650" w:history="1">
            <w:r w:rsidRPr="00D13A25">
              <w:rPr>
                <w:rStyle w:val="afff8"/>
                <w:rFonts w:ascii="Microsoft YaHei" w:eastAsia="Microsoft YaHei" w:hAnsi="Microsoft YaHei" w:cs="Microsoft YaHei"/>
                <w:noProof/>
              </w:rPr>
              <w:t>[専門家のコメント］</w:t>
            </w:r>
            <w:r>
              <w:rPr>
                <w:noProof/>
                <w:webHidden/>
              </w:rPr>
              <w:tab/>
            </w:r>
            <w:r>
              <w:rPr>
                <w:noProof/>
                <w:webHidden/>
              </w:rPr>
              <w:fldChar w:fldCharType="begin"/>
            </w:r>
            <w:r>
              <w:rPr>
                <w:noProof/>
                <w:webHidden/>
              </w:rPr>
              <w:instrText xml:space="preserve"> PAGEREF _Toc98205650 \h </w:instrText>
            </w:r>
            <w:r>
              <w:rPr>
                <w:noProof/>
                <w:webHidden/>
              </w:rPr>
            </w:r>
            <w:r>
              <w:rPr>
                <w:noProof/>
                <w:webHidden/>
              </w:rPr>
              <w:fldChar w:fldCharType="separate"/>
            </w:r>
            <w:r w:rsidR="00F460AD">
              <w:rPr>
                <w:noProof/>
                <w:webHidden/>
              </w:rPr>
              <w:t>53</w:t>
            </w:r>
            <w:r>
              <w:rPr>
                <w:noProof/>
                <w:webHidden/>
              </w:rPr>
              <w:fldChar w:fldCharType="end"/>
            </w:r>
          </w:hyperlink>
        </w:p>
        <w:p w14:paraId="5704C22D" w14:textId="46A6EEC8" w:rsidR="00512DA0" w:rsidRDefault="00512DA0">
          <w:pPr>
            <w:pStyle w:val="30"/>
            <w:tabs>
              <w:tab w:val="right" w:pos="9062"/>
            </w:tabs>
            <w:rPr>
              <w:rFonts w:asciiTheme="minorHAnsi" w:hAnsiTheme="minorHAnsi" w:cstheme="minorBidi"/>
              <w:noProof/>
            </w:rPr>
          </w:pPr>
          <w:hyperlink w:anchor="_Toc98205651" w:history="1">
            <w:r w:rsidRPr="00D13A25">
              <w:rPr>
                <w:rStyle w:val="afff8"/>
                <w:rFonts w:ascii="Microsoft YaHei" w:eastAsia="Microsoft YaHei" w:hAnsi="Microsoft YaHei" w:cs="Microsoft YaHei"/>
                <w:noProof/>
              </w:rPr>
              <w:t>III.中国企業のオープンソースデータの分析（活動順）</w:t>
            </w:r>
            <w:r>
              <w:rPr>
                <w:noProof/>
                <w:webHidden/>
              </w:rPr>
              <w:tab/>
            </w:r>
            <w:r>
              <w:rPr>
                <w:noProof/>
                <w:webHidden/>
              </w:rPr>
              <w:fldChar w:fldCharType="begin"/>
            </w:r>
            <w:r>
              <w:rPr>
                <w:noProof/>
                <w:webHidden/>
              </w:rPr>
              <w:instrText xml:space="preserve"> PAGEREF _Toc98205651 \h </w:instrText>
            </w:r>
            <w:r>
              <w:rPr>
                <w:noProof/>
                <w:webHidden/>
              </w:rPr>
            </w:r>
            <w:r>
              <w:rPr>
                <w:noProof/>
                <w:webHidden/>
              </w:rPr>
              <w:fldChar w:fldCharType="separate"/>
            </w:r>
            <w:r w:rsidR="00F460AD">
              <w:rPr>
                <w:noProof/>
                <w:webHidden/>
              </w:rPr>
              <w:t>55</w:t>
            </w:r>
            <w:r>
              <w:rPr>
                <w:noProof/>
                <w:webHidden/>
              </w:rPr>
              <w:fldChar w:fldCharType="end"/>
            </w:r>
          </w:hyperlink>
        </w:p>
        <w:p w14:paraId="6C9A1F39" w14:textId="1C8D0E3A" w:rsidR="00512DA0" w:rsidRDefault="00512DA0">
          <w:pPr>
            <w:pStyle w:val="30"/>
            <w:tabs>
              <w:tab w:val="right" w:pos="9062"/>
            </w:tabs>
            <w:rPr>
              <w:rFonts w:asciiTheme="minorHAnsi" w:hAnsiTheme="minorHAnsi" w:cstheme="minorBidi"/>
              <w:noProof/>
            </w:rPr>
          </w:pPr>
          <w:hyperlink w:anchor="_Toc98205652" w:history="1">
            <w:r w:rsidRPr="00D13A25">
              <w:rPr>
                <w:rStyle w:val="afff8"/>
                <w:rFonts w:ascii="Microsoft YaHei" w:eastAsia="Microsoft YaHei" w:hAnsi="Microsoft YaHei" w:cs="Microsoft YaHei"/>
                <w:noProof/>
              </w:rPr>
              <w:t>IV. Apache Foundation 中国におけるプロジェクト活動の分析 トップ20</w:t>
            </w:r>
            <w:r>
              <w:rPr>
                <w:noProof/>
                <w:webHidden/>
              </w:rPr>
              <w:tab/>
            </w:r>
            <w:r>
              <w:rPr>
                <w:noProof/>
                <w:webHidden/>
              </w:rPr>
              <w:fldChar w:fldCharType="begin"/>
            </w:r>
            <w:r>
              <w:rPr>
                <w:noProof/>
                <w:webHidden/>
              </w:rPr>
              <w:instrText xml:space="preserve"> PAGEREF _Toc98205652 \h </w:instrText>
            </w:r>
            <w:r>
              <w:rPr>
                <w:noProof/>
                <w:webHidden/>
              </w:rPr>
            </w:r>
            <w:r>
              <w:rPr>
                <w:noProof/>
                <w:webHidden/>
              </w:rPr>
              <w:fldChar w:fldCharType="separate"/>
            </w:r>
            <w:r w:rsidR="00F460AD">
              <w:rPr>
                <w:noProof/>
                <w:webHidden/>
              </w:rPr>
              <w:t>57</w:t>
            </w:r>
            <w:r>
              <w:rPr>
                <w:noProof/>
                <w:webHidden/>
              </w:rPr>
              <w:fldChar w:fldCharType="end"/>
            </w:r>
          </w:hyperlink>
        </w:p>
        <w:p w14:paraId="6FACB69B" w14:textId="208FCA9E" w:rsidR="00512DA0" w:rsidRDefault="00512DA0">
          <w:pPr>
            <w:pStyle w:val="40"/>
            <w:tabs>
              <w:tab w:val="right" w:pos="9062"/>
            </w:tabs>
            <w:rPr>
              <w:rFonts w:asciiTheme="minorHAnsi" w:hAnsiTheme="minorHAnsi" w:cstheme="minorBidi"/>
              <w:noProof/>
            </w:rPr>
          </w:pPr>
          <w:hyperlink w:anchor="_Toc98205653" w:history="1">
            <w:r w:rsidRPr="00D13A25">
              <w:rPr>
                <w:rStyle w:val="afff8"/>
                <w:rFonts w:ascii="Microsoft YaHei" w:eastAsia="Microsoft YaHei" w:hAnsi="Microsoft YaHei" w:cs="Microsoft YaHei"/>
                <w:noProof/>
              </w:rPr>
              <w:t>apache/echarts の作業時間分布</w:t>
            </w:r>
            <w:r>
              <w:rPr>
                <w:noProof/>
                <w:webHidden/>
              </w:rPr>
              <w:tab/>
            </w:r>
            <w:r>
              <w:rPr>
                <w:noProof/>
                <w:webHidden/>
              </w:rPr>
              <w:fldChar w:fldCharType="begin"/>
            </w:r>
            <w:r>
              <w:rPr>
                <w:noProof/>
                <w:webHidden/>
              </w:rPr>
              <w:instrText xml:space="preserve"> PAGEREF _Toc98205653 \h </w:instrText>
            </w:r>
            <w:r>
              <w:rPr>
                <w:noProof/>
                <w:webHidden/>
              </w:rPr>
            </w:r>
            <w:r>
              <w:rPr>
                <w:noProof/>
                <w:webHidden/>
              </w:rPr>
              <w:fldChar w:fldCharType="separate"/>
            </w:r>
            <w:r w:rsidR="00F460AD">
              <w:rPr>
                <w:noProof/>
                <w:webHidden/>
              </w:rPr>
              <w:t>59</w:t>
            </w:r>
            <w:r>
              <w:rPr>
                <w:noProof/>
                <w:webHidden/>
              </w:rPr>
              <w:fldChar w:fldCharType="end"/>
            </w:r>
          </w:hyperlink>
        </w:p>
        <w:p w14:paraId="4FE63D89" w14:textId="4F3C3F8F" w:rsidR="00512DA0" w:rsidRDefault="00512DA0">
          <w:pPr>
            <w:pStyle w:val="40"/>
            <w:tabs>
              <w:tab w:val="right" w:pos="9062"/>
            </w:tabs>
            <w:rPr>
              <w:rFonts w:asciiTheme="minorHAnsi" w:hAnsiTheme="minorHAnsi" w:cstheme="minorBidi"/>
              <w:noProof/>
            </w:rPr>
          </w:pPr>
          <w:hyperlink w:anchor="_Toc98205654" w:history="1">
            <w:r w:rsidRPr="00D13A25">
              <w:rPr>
                <w:rStyle w:val="afff8"/>
                <w:rFonts w:ascii="Microsoft YaHei" w:eastAsia="Microsoft YaHei" w:hAnsi="Microsoft YaHei" w:cs="Microsoft YaHei"/>
                <w:noProof/>
              </w:rPr>
              <w:t>apache/skywalkingの作業時間分布</w:t>
            </w:r>
            <w:r>
              <w:rPr>
                <w:noProof/>
                <w:webHidden/>
              </w:rPr>
              <w:tab/>
            </w:r>
            <w:r>
              <w:rPr>
                <w:noProof/>
                <w:webHidden/>
              </w:rPr>
              <w:fldChar w:fldCharType="begin"/>
            </w:r>
            <w:r>
              <w:rPr>
                <w:noProof/>
                <w:webHidden/>
              </w:rPr>
              <w:instrText xml:space="preserve"> PAGEREF _Toc98205654 \h </w:instrText>
            </w:r>
            <w:r>
              <w:rPr>
                <w:noProof/>
                <w:webHidden/>
              </w:rPr>
            </w:r>
            <w:r>
              <w:rPr>
                <w:noProof/>
                <w:webHidden/>
              </w:rPr>
              <w:fldChar w:fldCharType="separate"/>
            </w:r>
            <w:r w:rsidR="00F460AD">
              <w:rPr>
                <w:noProof/>
                <w:webHidden/>
              </w:rPr>
              <w:t>59</w:t>
            </w:r>
            <w:r>
              <w:rPr>
                <w:noProof/>
                <w:webHidden/>
              </w:rPr>
              <w:fldChar w:fldCharType="end"/>
            </w:r>
          </w:hyperlink>
        </w:p>
        <w:p w14:paraId="4ED399E5" w14:textId="41D37835" w:rsidR="00512DA0" w:rsidRDefault="00512DA0">
          <w:pPr>
            <w:pStyle w:val="40"/>
            <w:tabs>
              <w:tab w:val="right" w:pos="9062"/>
            </w:tabs>
            <w:rPr>
              <w:rFonts w:asciiTheme="minorHAnsi" w:hAnsiTheme="minorHAnsi" w:cstheme="minorBidi"/>
              <w:noProof/>
            </w:rPr>
          </w:pPr>
          <w:hyperlink w:anchor="_Toc98205655" w:history="1">
            <w:r w:rsidRPr="00D13A25">
              <w:rPr>
                <w:rStyle w:val="afff8"/>
                <w:rFonts w:ascii="Microsoft YaHei" w:eastAsia="Microsoft YaHei" w:hAnsi="Microsoft YaHei" w:cs="Microsoft YaHei"/>
                <w:noProof/>
              </w:rPr>
              <w:t>apache/ozoneの作業時間分布</w:t>
            </w:r>
            <w:r>
              <w:rPr>
                <w:noProof/>
                <w:webHidden/>
              </w:rPr>
              <w:tab/>
            </w:r>
            <w:r>
              <w:rPr>
                <w:noProof/>
                <w:webHidden/>
              </w:rPr>
              <w:fldChar w:fldCharType="begin"/>
            </w:r>
            <w:r>
              <w:rPr>
                <w:noProof/>
                <w:webHidden/>
              </w:rPr>
              <w:instrText xml:space="preserve"> PAGEREF _Toc98205655 \h </w:instrText>
            </w:r>
            <w:r>
              <w:rPr>
                <w:noProof/>
                <w:webHidden/>
              </w:rPr>
            </w:r>
            <w:r>
              <w:rPr>
                <w:noProof/>
                <w:webHidden/>
              </w:rPr>
              <w:fldChar w:fldCharType="separate"/>
            </w:r>
            <w:r w:rsidR="00F460AD">
              <w:rPr>
                <w:noProof/>
                <w:webHidden/>
              </w:rPr>
              <w:t>59</w:t>
            </w:r>
            <w:r>
              <w:rPr>
                <w:noProof/>
                <w:webHidden/>
              </w:rPr>
              <w:fldChar w:fldCharType="end"/>
            </w:r>
          </w:hyperlink>
        </w:p>
        <w:p w14:paraId="26C3B9F7" w14:textId="5CAC750C" w:rsidR="00512DA0" w:rsidRDefault="00512DA0">
          <w:pPr>
            <w:pStyle w:val="30"/>
            <w:tabs>
              <w:tab w:val="right" w:pos="9062"/>
            </w:tabs>
            <w:rPr>
              <w:rFonts w:asciiTheme="minorHAnsi" w:hAnsiTheme="minorHAnsi" w:cstheme="minorBidi"/>
              <w:noProof/>
            </w:rPr>
          </w:pPr>
          <w:hyperlink w:anchor="_Toc98205656" w:history="1">
            <w:r w:rsidRPr="00D13A25">
              <w:rPr>
                <w:rStyle w:val="afff8"/>
                <w:rFonts w:ascii="Microsoft YaHei" w:eastAsia="Microsoft YaHei" w:hAnsi="Microsoft YaHei" w:cs="Microsoft YaHei"/>
                <w:noProof/>
              </w:rPr>
              <w:t>V. CNCF中国プロジェクト活動分析トップ20</w:t>
            </w:r>
            <w:r>
              <w:rPr>
                <w:noProof/>
                <w:webHidden/>
              </w:rPr>
              <w:tab/>
            </w:r>
            <w:r>
              <w:rPr>
                <w:noProof/>
                <w:webHidden/>
              </w:rPr>
              <w:fldChar w:fldCharType="begin"/>
            </w:r>
            <w:r>
              <w:rPr>
                <w:noProof/>
                <w:webHidden/>
              </w:rPr>
              <w:instrText xml:space="preserve"> PAGEREF _Toc98205656 \h </w:instrText>
            </w:r>
            <w:r>
              <w:rPr>
                <w:noProof/>
                <w:webHidden/>
              </w:rPr>
            </w:r>
            <w:r>
              <w:rPr>
                <w:noProof/>
                <w:webHidden/>
              </w:rPr>
              <w:fldChar w:fldCharType="separate"/>
            </w:r>
            <w:r w:rsidR="00F460AD">
              <w:rPr>
                <w:noProof/>
                <w:webHidden/>
              </w:rPr>
              <w:t>60</w:t>
            </w:r>
            <w:r>
              <w:rPr>
                <w:noProof/>
                <w:webHidden/>
              </w:rPr>
              <w:fldChar w:fldCharType="end"/>
            </w:r>
          </w:hyperlink>
        </w:p>
        <w:p w14:paraId="3DC1EF0E" w14:textId="7EA54C3F" w:rsidR="00512DA0" w:rsidRDefault="00512DA0">
          <w:pPr>
            <w:pStyle w:val="40"/>
            <w:tabs>
              <w:tab w:val="right" w:pos="9062"/>
            </w:tabs>
            <w:rPr>
              <w:rFonts w:asciiTheme="minorHAnsi" w:hAnsiTheme="minorHAnsi" w:cstheme="minorBidi"/>
              <w:noProof/>
            </w:rPr>
          </w:pPr>
          <w:hyperlink w:anchor="_Toc98205657" w:history="1">
            <w:r w:rsidRPr="00D13A25">
              <w:rPr>
                <w:rStyle w:val="afff8"/>
                <w:rFonts w:ascii="Microsoft YaHei" w:eastAsia="Microsoft YaHei" w:hAnsi="Microsoft YaHei" w:cs="Microsoft YaHei"/>
                <w:noProof/>
              </w:rPr>
              <w:t>GOHARBOR/HARBORの作業時間分布</w:t>
            </w:r>
            <w:r>
              <w:rPr>
                <w:noProof/>
                <w:webHidden/>
              </w:rPr>
              <w:tab/>
            </w:r>
            <w:r>
              <w:rPr>
                <w:noProof/>
                <w:webHidden/>
              </w:rPr>
              <w:fldChar w:fldCharType="begin"/>
            </w:r>
            <w:r>
              <w:rPr>
                <w:noProof/>
                <w:webHidden/>
              </w:rPr>
              <w:instrText xml:space="preserve"> PAGEREF _Toc98205657 \h </w:instrText>
            </w:r>
            <w:r>
              <w:rPr>
                <w:noProof/>
                <w:webHidden/>
              </w:rPr>
            </w:r>
            <w:r>
              <w:rPr>
                <w:noProof/>
                <w:webHidden/>
              </w:rPr>
              <w:fldChar w:fldCharType="separate"/>
            </w:r>
            <w:r w:rsidR="00F460AD">
              <w:rPr>
                <w:noProof/>
                <w:webHidden/>
              </w:rPr>
              <w:t>61</w:t>
            </w:r>
            <w:r>
              <w:rPr>
                <w:noProof/>
                <w:webHidden/>
              </w:rPr>
              <w:fldChar w:fldCharType="end"/>
            </w:r>
          </w:hyperlink>
        </w:p>
        <w:p w14:paraId="53FCBA03" w14:textId="71809884" w:rsidR="00512DA0" w:rsidRDefault="00512DA0">
          <w:pPr>
            <w:pStyle w:val="40"/>
            <w:tabs>
              <w:tab w:val="right" w:pos="9062"/>
            </w:tabs>
            <w:rPr>
              <w:rFonts w:asciiTheme="minorHAnsi" w:hAnsiTheme="minorHAnsi" w:cstheme="minorBidi"/>
              <w:noProof/>
            </w:rPr>
          </w:pPr>
          <w:hyperlink w:anchor="_Toc98205658" w:history="1">
            <w:r w:rsidRPr="00D13A25">
              <w:rPr>
                <w:rStyle w:val="afff8"/>
                <w:rFonts w:ascii="Microsoft YaHei" w:eastAsia="Microsoft YaHei" w:hAnsi="Microsoft YaHei" w:cs="Microsoft YaHei"/>
                <w:noProof/>
              </w:rPr>
              <w:t>oam-dev/kubevelaの作業時間分布</w:t>
            </w:r>
            <w:r>
              <w:rPr>
                <w:noProof/>
                <w:webHidden/>
              </w:rPr>
              <w:tab/>
            </w:r>
            <w:r>
              <w:rPr>
                <w:noProof/>
                <w:webHidden/>
              </w:rPr>
              <w:fldChar w:fldCharType="begin"/>
            </w:r>
            <w:r>
              <w:rPr>
                <w:noProof/>
                <w:webHidden/>
              </w:rPr>
              <w:instrText xml:space="preserve"> PAGEREF _Toc98205658 \h </w:instrText>
            </w:r>
            <w:r>
              <w:rPr>
                <w:noProof/>
                <w:webHidden/>
              </w:rPr>
            </w:r>
            <w:r>
              <w:rPr>
                <w:noProof/>
                <w:webHidden/>
              </w:rPr>
              <w:fldChar w:fldCharType="separate"/>
            </w:r>
            <w:r w:rsidR="00F460AD">
              <w:rPr>
                <w:noProof/>
                <w:webHidden/>
              </w:rPr>
              <w:t>62</w:t>
            </w:r>
            <w:r>
              <w:rPr>
                <w:noProof/>
                <w:webHidden/>
              </w:rPr>
              <w:fldChar w:fldCharType="end"/>
            </w:r>
          </w:hyperlink>
        </w:p>
        <w:p w14:paraId="2178DB56" w14:textId="4987741A" w:rsidR="00512DA0" w:rsidRDefault="00512DA0">
          <w:pPr>
            <w:pStyle w:val="40"/>
            <w:tabs>
              <w:tab w:val="right" w:pos="9062"/>
            </w:tabs>
            <w:rPr>
              <w:rFonts w:asciiTheme="minorHAnsi" w:hAnsiTheme="minorHAnsi" w:cstheme="minorBidi"/>
              <w:noProof/>
            </w:rPr>
          </w:pPr>
          <w:hyperlink w:anchor="_Toc98205659" w:history="1">
            <w:r w:rsidRPr="00D13A25">
              <w:rPr>
                <w:rStyle w:val="afff8"/>
                <w:rFonts w:ascii="Microsoft YaHei" w:eastAsia="Microsoft YaHei" w:hAnsi="Microsoft YaHei" w:cs="Microsoft YaHei"/>
                <w:noProof/>
              </w:rPr>
              <w:t>kubeovn/kube-ovnの作業時間分布</w:t>
            </w:r>
            <w:r>
              <w:rPr>
                <w:noProof/>
                <w:webHidden/>
              </w:rPr>
              <w:tab/>
            </w:r>
            <w:r>
              <w:rPr>
                <w:noProof/>
                <w:webHidden/>
              </w:rPr>
              <w:fldChar w:fldCharType="begin"/>
            </w:r>
            <w:r>
              <w:rPr>
                <w:noProof/>
                <w:webHidden/>
              </w:rPr>
              <w:instrText xml:space="preserve"> PAGEREF _Toc98205659 \h </w:instrText>
            </w:r>
            <w:r>
              <w:rPr>
                <w:noProof/>
                <w:webHidden/>
              </w:rPr>
            </w:r>
            <w:r>
              <w:rPr>
                <w:noProof/>
                <w:webHidden/>
              </w:rPr>
              <w:fldChar w:fldCharType="separate"/>
            </w:r>
            <w:r w:rsidR="00F460AD">
              <w:rPr>
                <w:noProof/>
                <w:webHidden/>
              </w:rPr>
              <w:t>62</w:t>
            </w:r>
            <w:r>
              <w:rPr>
                <w:noProof/>
                <w:webHidden/>
              </w:rPr>
              <w:fldChar w:fldCharType="end"/>
            </w:r>
          </w:hyperlink>
        </w:p>
        <w:p w14:paraId="34832857" w14:textId="37371A27" w:rsidR="00512DA0" w:rsidRDefault="00512DA0">
          <w:pPr>
            <w:pStyle w:val="30"/>
            <w:tabs>
              <w:tab w:val="right" w:pos="9062"/>
            </w:tabs>
            <w:rPr>
              <w:rFonts w:asciiTheme="minorHAnsi" w:hAnsiTheme="minorHAnsi" w:cstheme="minorBidi"/>
              <w:noProof/>
            </w:rPr>
          </w:pPr>
          <w:hyperlink w:anchor="_Toc98205660" w:history="1">
            <w:r w:rsidRPr="00D13A25">
              <w:rPr>
                <w:rStyle w:val="afff8"/>
                <w:rFonts w:ascii="Microsoft YaHei" w:eastAsia="Microsoft YaHei" w:hAnsi="Microsoft YaHei" w:cs="Microsoft YaHei"/>
                <w:noProof/>
              </w:rPr>
              <w:t>VI. Linux Foundation 中国のプロジェクト活動ランキング トップ20</w:t>
            </w:r>
            <w:r>
              <w:rPr>
                <w:noProof/>
                <w:webHidden/>
              </w:rPr>
              <w:tab/>
            </w:r>
            <w:r>
              <w:rPr>
                <w:noProof/>
                <w:webHidden/>
              </w:rPr>
              <w:fldChar w:fldCharType="begin"/>
            </w:r>
            <w:r>
              <w:rPr>
                <w:noProof/>
                <w:webHidden/>
              </w:rPr>
              <w:instrText xml:space="preserve"> PAGEREF _Toc98205660 \h </w:instrText>
            </w:r>
            <w:r>
              <w:rPr>
                <w:noProof/>
                <w:webHidden/>
              </w:rPr>
            </w:r>
            <w:r>
              <w:rPr>
                <w:noProof/>
                <w:webHidden/>
              </w:rPr>
              <w:fldChar w:fldCharType="separate"/>
            </w:r>
            <w:r w:rsidR="00F460AD">
              <w:rPr>
                <w:noProof/>
                <w:webHidden/>
              </w:rPr>
              <w:t>63</w:t>
            </w:r>
            <w:r>
              <w:rPr>
                <w:noProof/>
                <w:webHidden/>
              </w:rPr>
              <w:fldChar w:fldCharType="end"/>
            </w:r>
          </w:hyperlink>
        </w:p>
        <w:p w14:paraId="26AF70FE" w14:textId="26EFA46F" w:rsidR="00512DA0" w:rsidRDefault="00512DA0">
          <w:pPr>
            <w:pStyle w:val="40"/>
            <w:tabs>
              <w:tab w:val="right" w:pos="9062"/>
            </w:tabs>
            <w:rPr>
              <w:rFonts w:asciiTheme="minorHAnsi" w:hAnsiTheme="minorHAnsi" w:cstheme="minorBidi"/>
              <w:noProof/>
            </w:rPr>
          </w:pPr>
          <w:hyperlink w:anchor="_Toc98205661" w:history="1">
            <w:r w:rsidRPr="00D13A25">
              <w:rPr>
                <w:rStyle w:val="afff8"/>
                <w:rFonts w:ascii="Microsoft YaHei" w:eastAsia="Microsoft YaHei" w:hAnsi="Microsoft YaHei" w:cs="Microsoft YaHei"/>
                <w:noProof/>
              </w:rPr>
              <w:t>milvus-io/milvusの作業時間分布</w:t>
            </w:r>
            <w:r>
              <w:rPr>
                <w:noProof/>
                <w:webHidden/>
              </w:rPr>
              <w:tab/>
            </w:r>
            <w:r>
              <w:rPr>
                <w:noProof/>
                <w:webHidden/>
              </w:rPr>
              <w:fldChar w:fldCharType="begin"/>
            </w:r>
            <w:r>
              <w:rPr>
                <w:noProof/>
                <w:webHidden/>
              </w:rPr>
              <w:instrText xml:space="preserve"> PAGEREF _Toc98205661 \h </w:instrText>
            </w:r>
            <w:r>
              <w:rPr>
                <w:noProof/>
                <w:webHidden/>
              </w:rPr>
            </w:r>
            <w:r>
              <w:rPr>
                <w:noProof/>
                <w:webHidden/>
              </w:rPr>
              <w:fldChar w:fldCharType="separate"/>
            </w:r>
            <w:r w:rsidR="00F460AD">
              <w:rPr>
                <w:noProof/>
                <w:webHidden/>
              </w:rPr>
              <w:t>64</w:t>
            </w:r>
            <w:r>
              <w:rPr>
                <w:noProof/>
                <w:webHidden/>
              </w:rPr>
              <w:fldChar w:fldCharType="end"/>
            </w:r>
          </w:hyperlink>
        </w:p>
        <w:p w14:paraId="338E7C84" w14:textId="2BE6558A" w:rsidR="00512DA0" w:rsidRDefault="00512DA0">
          <w:pPr>
            <w:pStyle w:val="40"/>
            <w:tabs>
              <w:tab w:val="right" w:pos="9062"/>
            </w:tabs>
            <w:rPr>
              <w:rFonts w:asciiTheme="minorHAnsi" w:hAnsiTheme="minorHAnsi" w:cstheme="minorBidi"/>
              <w:noProof/>
            </w:rPr>
          </w:pPr>
          <w:hyperlink w:anchor="_Toc98205662" w:history="1">
            <w:r w:rsidRPr="00D13A25">
              <w:rPr>
                <w:rStyle w:val="afff8"/>
                <w:rFonts w:ascii="Microsoft YaHei" w:eastAsia="Microsoft YaHei" w:hAnsi="Microsoft YaHei" w:cs="Microsoft YaHei"/>
                <w:noProof/>
              </w:rPr>
              <w:t>onnx/onnxの作業時間分布</w:t>
            </w:r>
            <w:r>
              <w:rPr>
                <w:noProof/>
                <w:webHidden/>
              </w:rPr>
              <w:tab/>
            </w:r>
            <w:r>
              <w:rPr>
                <w:noProof/>
                <w:webHidden/>
              </w:rPr>
              <w:fldChar w:fldCharType="begin"/>
            </w:r>
            <w:r>
              <w:rPr>
                <w:noProof/>
                <w:webHidden/>
              </w:rPr>
              <w:instrText xml:space="preserve"> PAGEREF _Toc98205662 \h </w:instrText>
            </w:r>
            <w:r>
              <w:rPr>
                <w:noProof/>
                <w:webHidden/>
              </w:rPr>
            </w:r>
            <w:r>
              <w:rPr>
                <w:noProof/>
                <w:webHidden/>
              </w:rPr>
              <w:fldChar w:fldCharType="separate"/>
            </w:r>
            <w:r w:rsidR="00F460AD">
              <w:rPr>
                <w:noProof/>
                <w:webHidden/>
              </w:rPr>
              <w:t>64</w:t>
            </w:r>
            <w:r>
              <w:rPr>
                <w:noProof/>
                <w:webHidden/>
              </w:rPr>
              <w:fldChar w:fldCharType="end"/>
            </w:r>
          </w:hyperlink>
        </w:p>
        <w:p w14:paraId="7C4BAF4A" w14:textId="5E65FCC0" w:rsidR="00512DA0" w:rsidRDefault="00512DA0">
          <w:pPr>
            <w:pStyle w:val="40"/>
            <w:tabs>
              <w:tab w:val="right" w:pos="9062"/>
            </w:tabs>
            <w:rPr>
              <w:rFonts w:asciiTheme="minorHAnsi" w:hAnsiTheme="minorHAnsi" w:cstheme="minorBidi"/>
              <w:noProof/>
            </w:rPr>
          </w:pPr>
          <w:hyperlink w:anchor="_Toc98205663" w:history="1">
            <w:r w:rsidRPr="00D13A25">
              <w:rPr>
                <w:rStyle w:val="afff8"/>
                <w:rFonts w:ascii="Microsoft YaHei" w:eastAsia="Microsoft YaHei" w:hAnsi="Microsoft YaHei" w:cs="Microsoft YaHei"/>
                <w:noProof/>
              </w:rPr>
              <w:t>kubeflow/kfservingの作業時間分布</w:t>
            </w:r>
            <w:r>
              <w:rPr>
                <w:noProof/>
                <w:webHidden/>
              </w:rPr>
              <w:tab/>
            </w:r>
            <w:r>
              <w:rPr>
                <w:noProof/>
                <w:webHidden/>
              </w:rPr>
              <w:fldChar w:fldCharType="begin"/>
            </w:r>
            <w:r>
              <w:rPr>
                <w:noProof/>
                <w:webHidden/>
              </w:rPr>
              <w:instrText xml:space="preserve"> PAGEREF _Toc98205663 \h </w:instrText>
            </w:r>
            <w:r>
              <w:rPr>
                <w:noProof/>
                <w:webHidden/>
              </w:rPr>
            </w:r>
            <w:r>
              <w:rPr>
                <w:noProof/>
                <w:webHidden/>
              </w:rPr>
              <w:fldChar w:fldCharType="separate"/>
            </w:r>
            <w:r w:rsidR="00F460AD">
              <w:rPr>
                <w:noProof/>
                <w:webHidden/>
              </w:rPr>
              <w:t>64</w:t>
            </w:r>
            <w:r>
              <w:rPr>
                <w:noProof/>
                <w:webHidden/>
              </w:rPr>
              <w:fldChar w:fldCharType="end"/>
            </w:r>
          </w:hyperlink>
        </w:p>
        <w:p w14:paraId="7E9093D4" w14:textId="169BB345" w:rsidR="00512DA0" w:rsidRDefault="00512DA0">
          <w:pPr>
            <w:pStyle w:val="30"/>
            <w:tabs>
              <w:tab w:val="right" w:pos="9062"/>
            </w:tabs>
            <w:rPr>
              <w:rFonts w:asciiTheme="minorHAnsi" w:hAnsiTheme="minorHAnsi" w:cstheme="minorBidi"/>
              <w:noProof/>
            </w:rPr>
          </w:pPr>
          <w:hyperlink w:anchor="_Toc98205664" w:history="1">
            <w:r w:rsidRPr="00D13A25">
              <w:rPr>
                <w:rStyle w:val="afff8"/>
                <w:rFonts w:ascii="Microsoft YaHei" w:eastAsia="Microsoft YaHei" w:hAnsi="Microsoft YaHei" w:cs="Microsoft YaHei"/>
                <w:noProof/>
              </w:rPr>
              <w:t>[専門家のコメント］</w:t>
            </w:r>
            <w:r>
              <w:rPr>
                <w:noProof/>
                <w:webHidden/>
              </w:rPr>
              <w:tab/>
            </w:r>
            <w:r>
              <w:rPr>
                <w:noProof/>
                <w:webHidden/>
              </w:rPr>
              <w:fldChar w:fldCharType="begin"/>
            </w:r>
            <w:r>
              <w:rPr>
                <w:noProof/>
                <w:webHidden/>
              </w:rPr>
              <w:instrText xml:space="preserve"> PAGEREF _Toc98205664 \h </w:instrText>
            </w:r>
            <w:r>
              <w:rPr>
                <w:noProof/>
                <w:webHidden/>
              </w:rPr>
            </w:r>
            <w:r>
              <w:rPr>
                <w:noProof/>
                <w:webHidden/>
              </w:rPr>
              <w:fldChar w:fldCharType="separate"/>
            </w:r>
            <w:r w:rsidR="00F460AD">
              <w:rPr>
                <w:noProof/>
                <w:webHidden/>
              </w:rPr>
              <w:t>64</w:t>
            </w:r>
            <w:r>
              <w:rPr>
                <w:noProof/>
                <w:webHidden/>
              </w:rPr>
              <w:fldChar w:fldCharType="end"/>
            </w:r>
          </w:hyperlink>
        </w:p>
        <w:p w14:paraId="0B84263A" w14:textId="1D885D00" w:rsidR="00512DA0" w:rsidRDefault="00512DA0">
          <w:pPr>
            <w:pStyle w:val="20"/>
            <w:tabs>
              <w:tab w:val="right" w:pos="9062"/>
            </w:tabs>
            <w:rPr>
              <w:rFonts w:asciiTheme="minorHAnsi" w:hAnsiTheme="minorHAnsi" w:cstheme="minorBidi"/>
              <w:noProof/>
            </w:rPr>
          </w:pPr>
          <w:hyperlink w:anchor="_Toc98205665" w:history="1">
            <w:r w:rsidRPr="00D13A25">
              <w:rPr>
                <w:rStyle w:val="afff8"/>
                <w:rFonts w:ascii="Microsoft YaHei" w:eastAsia="Microsoft YaHei" w:hAnsi="Microsoft YaHei" w:cs="Microsoft YaHei"/>
                <w:noProof/>
              </w:rPr>
              <w:t>Giteeデータ</w:t>
            </w:r>
            <w:r>
              <w:rPr>
                <w:noProof/>
                <w:webHidden/>
              </w:rPr>
              <w:tab/>
            </w:r>
            <w:r>
              <w:rPr>
                <w:noProof/>
                <w:webHidden/>
              </w:rPr>
              <w:fldChar w:fldCharType="begin"/>
            </w:r>
            <w:r>
              <w:rPr>
                <w:noProof/>
                <w:webHidden/>
              </w:rPr>
              <w:instrText xml:space="preserve"> PAGEREF _Toc98205665 \h </w:instrText>
            </w:r>
            <w:r>
              <w:rPr>
                <w:noProof/>
                <w:webHidden/>
              </w:rPr>
            </w:r>
            <w:r>
              <w:rPr>
                <w:noProof/>
                <w:webHidden/>
              </w:rPr>
              <w:fldChar w:fldCharType="separate"/>
            </w:r>
            <w:r w:rsidR="00F460AD">
              <w:rPr>
                <w:noProof/>
                <w:webHidden/>
              </w:rPr>
              <w:t>65</w:t>
            </w:r>
            <w:r>
              <w:rPr>
                <w:noProof/>
                <w:webHidden/>
              </w:rPr>
              <w:fldChar w:fldCharType="end"/>
            </w:r>
          </w:hyperlink>
        </w:p>
        <w:p w14:paraId="67BB3C6F" w14:textId="11EE1BA6" w:rsidR="00512DA0" w:rsidRDefault="00512DA0">
          <w:pPr>
            <w:pStyle w:val="30"/>
            <w:tabs>
              <w:tab w:val="right" w:pos="9062"/>
            </w:tabs>
            <w:rPr>
              <w:rFonts w:asciiTheme="minorHAnsi" w:hAnsiTheme="minorHAnsi" w:cstheme="minorBidi"/>
              <w:noProof/>
            </w:rPr>
          </w:pPr>
          <w:hyperlink w:anchor="_Toc98205666" w:history="1">
            <w:r w:rsidRPr="00D13A25">
              <w:rPr>
                <w:rStyle w:val="afff8"/>
                <w:rFonts w:ascii="Microsoft YaHei" w:eastAsia="Microsoft YaHei" w:hAnsi="Microsoft YaHei" w:cs="Microsoft YaHei"/>
                <w:noProof/>
              </w:rPr>
              <w:t>1.概要</w:t>
            </w:r>
            <w:r>
              <w:rPr>
                <w:noProof/>
                <w:webHidden/>
              </w:rPr>
              <w:tab/>
            </w:r>
            <w:r>
              <w:rPr>
                <w:noProof/>
                <w:webHidden/>
              </w:rPr>
              <w:fldChar w:fldCharType="begin"/>
            </w:r>
            <w:r>
              <w:rPr>
                <w:noProof/>
                <w:webHidden/>
              </w:rPr>
              <w:instrText xml:space="preserve"> PAGEREF _Toc98205666 \h </w:instrText>
            </w:r>
            <w:r>
              <w:rPr>
                <w:noProof/>
                <w:webHidden/>
              </w:rPr>
            </w:r>
            <w:r>
              <w:rPr>
                <w:noProof/>
                <w:webHidden/>
              </w:rPr>
              <w:fldChar w:fldCharType="separate"/>
            </w:r>
            <w:r w:rsidR="00F460AD">
              <w:rPr>
                <w:noProof/>
                <w:webHidden/>
              </w:rPr>
              <w:t>65</w:t>
            </w:r>
            <w:r>
              <w:rPr>
                <w:noProof/>
                <w:webHidden/>
              </w:rPr>
              <w:fldChar w:fldCharType="end"/>
            </w:r>
          </w:hyperlink>
        </w:p>
        <w:p w14:paraId="150A6577" w14:textId="10CA0A35" w:rsidR="00512DA0" w:rsidRDefault="00512DA0">
          <w:pPr>
            <w:pStyle w:val="30"/>
            <w:tabs>
              <w:tab w:val="right" w:pos="9062"/>
            </w:tabs>
            <w:rPr>
              <w:rFonts w:asciiTheme="minorHAnsi" w:hAnsiTheme="minorHAnsi" w:cstheme="minorBidi"/>
              <w:noProof/>
            </w:rPr>
          </w:pPr>
          <w:hyperlink w:anchor="_Toc98205667" w:history="1">
            <w:r w:rsidRPr="00D13A25">
              <w:rPr>
                <w:rStyle w:val="afff8"/>
                <w:rFonts w:ascii="Microsoft YaHei" w:eastAsia="Microsoft YaHei" w:hAnsi="Microsoft YaHei" w:cs="Microsoft YaHei"/>
                <w:noProof/>
              </w:rPr>
              <w:t>2.主な内容と調査結果</w:t>
            </w:r>
            <w:r>
              <w:rPr>
                <w:noProof/>
                <w:webHidden/>
              </w:rPr>
              <w:tab/>
            </w:r>
            <w:r>
              <w:rPr>
                <w:noProof/>
                <w:webHidden/>
              </w:rPr>
              <w:fldChar w:fldCharType="begin"/>
            </w:r>
            <w:r>
              <w:rPr>
                <w:noProof/>
                <w:webHidden/>
              </w:rPr>
              <w:instrText xml:space="preserve"> PAGEREF _Toc98205667 \h </w:instrText>
            </w:r>
            <w:r>
              <w:rPr>
                <w:noProof/>
                <w:webHidden/>
              </w:rPr>
            </w:r>
            <w:r>
              <w:rPr>
                <w:noProof/>
                <w:webHidden/>
              </w:rPr>
              <w:fldChar w:fldCharType="separate"/>
            </w:r>
            <w:r w:rsidR="00F460AD">
              <w:rPr>
                <w:noProof/>
                <w:webHidden/>
              </w:rPr>
              <w:t>65</w:t>
            </w:r>
            <w:r>
              <w:rPr>
                <w:noProof/>
                <w:webHidden/>
              </w:rPr>
              <w:fldChar w:fldCharType="end"/>
            </w:r>
          </w:hyperlink>
        </w:p>
        <w:p w14:paraId="4AE3325D" w14:textId="51ADB277" w:rsidR="00512DA0" w:rsidRDefault="00512DA0">
          <w:pPr>
            <w:pStyle w:val="40"/>
            <w:tabs>
              <w:tab w:val="right" w:pos="9062"/>
            </w:tabs>
            <w:rPr>
              <w:rFonts w:asciiTheme="minorHAnsi" w:hAnsiTheme="minorHAnsi" w:cstheme="minorBidi"/>
              <w:noProof/>
            </w:rPr>
          </w:pPr>
          <w:hyperlink w:anchor="_Toc98205668" w:history="1">
            <w:r w:rsidRPr="00D13A25">
              <w:rPr>
                <w:rStyle w:val="afff8"/>
                <w:rFonts w:ascii="Microsoft YaHei" w:eastAsia="Microsoft YaHei" w:hAnsi="Microsoft YaHei" w:cs="Microsoft YaHei"/>
                <w:noProof/>
              </w:rPr>
              <w:t>2.1 一般的な傾向</w:t>
            </w:r>
            <w:r>
              <w:rPr>
                <w:noProof/>
                <w:webHidden/>
              </w:rPr>
              <w:tab/>
            </w:r>
            <w:r>
              <w:rPr>
                <w:noProof/>
                <w:webHidden/>
              </w:rPr>
              <w:fldChar w:fldCharType="begin"/>
            </w:r>
            <w:r>
              <w:rPr>
                <w:noProof/>
                <w:webHidden/>
              </w:rPr>
              <w:instrText xml:space="preserve"> PAGEREF _Toc98205668 \h </w:instrText>
            </w:r>
            <w:r>
              <w:rPr>
                <w:noProof/>
                <w:webHidden/>
              </w:rPr>
            </w:r>
            <w:r>
              <w:rPr>
                <w:noProof/>
                <w:webHidden/>
              </w:rPr>
              <w:fldChar w:fldCharType="separate"/>
            </w:r>
            <w:r w:rsidR="00F460AD">
              <w:rPr>
                <w:noProof/>
                <w:webHidden/>
              </w:rPr>
              <w:t>65</w:t>
            </w:r>
            <w:r>
              <w:rPr>
                <w:noProof/>
                <w:webHidden/>
              </w:rPr>
              <w:fldChar w:fldCharType="end"/>
            </w:r>
          </w:hyperlink>
        </w:p>
        <w:p w14:paraId="090FF31A" w14:textId="2F7E1343" w:rsidR="00512DA0" w:rsidRDefault="00512DA0">
          <w:pPr>
            <w:pStyle w:val="40"/>
            <w:tabs>
              <w:tab w:val="right" w:pos="9062"/>
            </w:tabs>
            <w:rPr>
              <w:rFonts w:asciiTheme="minorHAnsi" w:hAnsiTheme="minorHAnsi" w:cstheme="minorBidi"/>
              <w:noProof/>
            </w:rPr>
          </w:pPr>
          <w:hyperlink w:anchor="_Toc98205669" w:history="1">
            <w:r w:rsidRPr="00D13A25">
              <w:rPr>
                <w:rStyle w:val="afff8"/>
                <w:rFonts w:ascii="Microsoft YaHei" w:eastAsia="Microsoft YaHei" w:hAnsi="Microsoft YaHei" w:cs="Microsoft YaHei"/>
                <w:noProof/>
              </w:rPr>
              <w:t>2.2 一般的な言語傾向</w:t>
            </w:r>
            <w:r>
              <w:rPr>
                <w:noProof/>
                <w:webHidden/>
              </w:rPr>
              <w:tab/>
            </w:r>
            <w:r>
              <w:rPr>
                <w:noProof/>
                <w:webHidden/>
              </w:rPr>
              <w:fldChar w:fldCharType="begin"/>
            </w:r>
            <w:r>
              <w:rPr>
                <w:noProof/>
                <w:webHidden/>
              </w:rPr>
              <w:instrText xml:space="preserve"> PAGEREF _Toc98205669 \h </w:instrText>
            </w:r>
            <w:r>
              <w:rPr>
                <w:noProof/>
                <w:webHidden/>
              </w:rPr>
            </w:r>
            <w:r>
              <w:rPr>
                <w:noProof/>
                <w:webHidden/>
              </w:rPr>
              <w:fldChar w:fldCharType="separate"/>
            </w:r>
            <w:r w:rsidR="00F460AD">
              <w:rPr>
                <w:noProof/>
                <w:webHidden/>
              </w:rPr>
              <w:t>65</w:t>
            </w:r>
            <w:r>
              <w:rPr>
                <w:noProof/>
                <w:webHidden/>
              </w:rPr>
              <w:fldChar w:fldCharType="end"/>
            </w:r>
          </w:hyperlink>
        </w:p>
        <w:p w14:paraId="43EDF3B4" w14:textId="63857247" w:rsidR="00512DA0" w:rsidRDefault="00512DA0">
          <w:pPr>
            <w:pStyle w:val="40"/>
            <w:tabs>
              <w:tab w:val="right" w:pos="9062"/>
            </w:tabs>
            <w:rPr>
              <w:rFonts w:asciiTheme="minorHAnsi" w:hAnsiTheme="minorHAnsi" w:cstheme="minorBidi"/>
              <w:noProof/>
            </w:rPr>
          </w:pPr>
          <w:hyperlink w:anchor="_Toc98205670" w:history="1">
            <w:r w:rsidRPr="00D13A25">
              <w:rPr>
                <w:rStyle w:val="afff8"/>
                <w:rFonts w:ascii="Microsoft YaHei" w:eastAsia="Microsoft YaHei" w:hAnsi="Microsoft YaHei" w:cs="Microsoft YaHei"/>
                <w:noProof/>
              </w:rPr>
              <w:t>2.3 急成長している言語</w:t>
            </w:r>
            <w:r>
              <w:rPr>
                <w:noProof/>
                <w:webHidden/>
              </w:rPr>
              <w:tab/>
            </w:r>
            <w:r>
              <w:rPr>
                <w:noProof/>
                <w:webHidden/>
              </w:rPr>
              <w:fldChar w:fldCharType="begin"/>
            </w:r>
            <w:r>
              <w:rPr>
                <w:noProof/>
                <w:webHidden/>
              </w:rPr>
              <w:instrText xml:space="preserve"> PAGEREF _Toc98205670 \h </w:instrText>
            </w:r>
            <w:r>
              <w:rPr>
                <w:noProof/>
                <w:webHidden/>
              </w:rPr>
            </w:r>
            <w:r>
              <w:rPr>
                <w:noProof/>
                <w:webHidden/>
              </w:rPr>
              <w:fldChar w:fldCharType="separate"/>
            </w:r>
            <w:r w:rsidR="00F460AD">
              <w:rPr>
                <w:noProof/>
                <w:webHidden/>
              </w:rPr>
              <w:t>66</w:t>
            </w:r>
            <w:r>
              <w:rPr>
                <w:noProof/>
                <w:webHidden/>
              </w:rPr>
              <w:fldChar w:fldCharType="end"/>
            </w:r>
          </w:hyperlink>
        </w:p>
        <w:p w14:paraId="1AAB1044" w14:textId="2887A85E" w:rsidR="00512DA0" w:rsidRDefault="00512DA0">
          <w:pPr>
            <w:pStyle w:val="40"/>
            <w:tabs>
              <w:tab w:val="right" w:pos="9062"/>
            </w:tabs>
            <w:rPr>
              <w:rFonts w:asciiTheme="minorHAnsi" w:hAnsiTheme="minorHAnsi" w:cstheme="minorBidi"/>
              <w:noProof/>
            </w:rPr>
          </w:pPr>
          <w:hyperlink w:anchor="_Toc98205671" w:history="1">
            <w:r w:rsidRPr="00D13A25">
              <w:rPr>
                <w:rStyle w:val="afff8"/>
                <w:rFonts w:ascii="Microsoft YaHei" w:eastAsia="Microsoft YaHei" w:hAnsi="Microsoft YaHei" w:cs="Microsoft YaHei"/>
                <w:noProof/>
              </w:rPr>
              <w:t>[専門家のコメント］</w:t>
            </w:r>
            <w:r>
              <w:rPr>
                <w:noProof/>
                <w:webHidden/>
              </w:rPr>
              <w:tab/>
            </w:r>
            <w:r>
              <w:rPr>
                <w:noProof/>
                <w:webHidden/>
              </w:rPr>
              <w:fldChar w:fldCharType="begin"/>
            </w:r>
            <w:r>
              <w:rPr>
                <w:noProof/>
                <w:webHidden/>
              </w:rPr>
              <w:instrText xml:space="preserve"> PAGEREF _Toc98205671 \h </w:instrText>
            </w:r>
            <w:r>
              <w:rPr>
                <w:noProof/>
                <w:webHidden/>
              </w:rPr>
            </w:r>
            <w:r>
              <w:rPr>
                <w:noProof/>
                <w:webHidden/>
              </w:rPr>
              <w:fldChar w:fldCharType="separate"/>
            </w:r>
            <w:r w:rsidR="00F460AD">
              <w:rPr>
                <w:noProof/>
                <w:webHidden/>
              </w:rPr>
              <w:t>66</w:t>
            </w:r>
            <w:r>
              <w:rPr>
                <w:noProof/>
                <w:webHidden/>
              </w:rPr>
              <w:fldChar w:fldCharType="end"/>
            </w:r>
          </w:hyperlink>
        </w:p>
        <w:p w14:paraId="2F9BCC4F" w14:textId="41B91C58" w:rsidR="00512DA0" w:rsidRDefault="00512DA0">
          <w:pPr>
            <w:pStyle w:val="40"/>
            <w:tabs>
              <w:tab w:val="right" w:pos="9062"/>
            </w:tabs>
            <w:rPr>
              <w:rFonts w:asciiTheme="minorHAnsi" w:hAnsiTheme="minorHAnsi" w:cstheme="minorBidi"/>
              <w:noProof/>
            </w:rPr>
          </w:pPr>
          <w:hyperlink w:anchor="_Toc98205672" w:history="1">
            <w:r w:rsidRPr="00D13A25">
              <w:rPr>
                <w:rStyle w:val="afff8"/>
                <w:rFonts w:ascii="Microsoft YaHei" w:eastAsia="Microsoft YaHei" w:hAnsi="Microsoft YaHei" w:cs="Microsoft YaHei"/>
                <w:noProof/>
              </w:rPr>
              <w:t>2.4 新規オープンソースプロジェクト分野の分布</w:t>
            </w:r>
            <w:r>
              <w:rPr>
                <w:noProof/>
                <w:webHidden/>
              </w:rPr>
              <w:tab/>
            </w:r>
            <w:r>
              <w:rPr>
                <w:noProof/>
                <w:webHidden/>
              </w:rPr>
              <w:fldChar w:fldCharType="begin"/>
            </w:r>
            <w:r>
              <w:rPr>
                <w:noProof/>
                <w:webHidden/>
              </w:rPr>
              <w:instrText xml:space="preserve"> PAGEREF _Toc98205672 \h </w:instrText>
            </w:r>
            <w:r>
              <w:rPr>
                <w:noProof/>
                <w:webHidden/>
              </w:rPr>
            </w:r>
            <w:r>
              <w:rPr>
                <w:noProof/>
                <w:webHidden/>
              </w:rPr>
              <w:fldChar w:fldCharType="separate"/>
            </w:r>
            <w:r w:rsidR="00F460AD">
              <w:rPr>
                <w:noProof/>
                <w:webHidden/>
              </w:rPr>
              <w:t>67</w:t>
            </w:r>
            <w:r>
              <w:rPr>
                <w:noProof/>
                <w:webHidden/>
              </w:rPr>
              <w:fldChar w:fldCharType="end"/>
            </w:r>
          </w:hyperlink>
        </w:p>
        <w:p w14:paraId="06F9B0BE" w14:textId="7B0B0012" w:rsidR="00512DA0" w:rsidRDefault="00512DA0">
          <w:pPr>
            <w:pStyle w:val="40"/>
            <w:tabs>
              <w:tab w:val="right" w:pos="9062"/>
            </w:tabs>
            <w:rPr>
              <w:rFonts w:asciiTheme="minorHAnsi" w:hAnsiTheme="minorHAnsi" w:cstheme="minorBidi"/>
              <w:noProof/>
            </w:rPr>
          </w:pPr>
          <w:hyperlink w:anchor="_Toc98205673" w:history="1">
            <w:r w:rsidRPr="00D13A25">
              <w:rPr>
                <w:rStyle w:val="afff8"/>
                <w:rFonts w:ascii="Microsoft YaHei" w:eastAsia="Microsoft YaHei" w:hAnsi="Microsoft YaHei" w:cs="Microsoft YaHei"/>
                <w:noProof/>
              </w:rPr>
              <w:t>2.5 開発者がその年に最も注目したユーザー</w:t>
            </w:r>
            <w:r>
              <w:rPr>
                <w:noProof/>
                <w:webHidden/>
              </w:rPr>
              <w:tab/>
            </w:r>
            <w:r>
              <w:rPr>
                <w:noProof/>
                <w:webHidden/>
              </w:rPr>
              <w:fldChar w:fldCharType="begin"/>
            </w:r>
            <w:r>
              <w:rPr>
                <w:noProof/>
                <w:webHidden/>
              </w:rPr>
              <w:instrText xml:space="preserve"> PAGEREF _Toc98205673 \h </w:instrText>
            </w:r>
            <w:r>
              <w:rPr>
                <w:noProof/>
                <w:webHidden/>
              </w:rPr>
            </w:r>
            <w:r>
              <w:rPr>
                <w:noProof/>
                <w:webHidden/>
              </w:rPr>
              <w:fldChar w:fldCharType="separate"/>
            </w:r>
            <w:r w:rsidR="00F460AD">
              <w:rPr>
                <w:noProof/>
                <w:webHidden/>
              </w:rPr>
              <w:t>67</w:t>
            </w:r>
            <w:r>
              <w:rPr>
                <w:noProof/>
                <w:webHidden/>
              </w:rPr>
              <w:fldChar w:fldCharType="end"/>
            </w:r>
          </w:hyperlink>
        </w:p>
        <w:p w14:paraId="33FE2BC9" w14:textId="003965C6" w:rsidR="00512DA0" w:rsidRDefault="00512DA0">
          <w:pPr>
            <w:pStyle w:val="40"/>
            <w:tabs>
              <w:tab w:val="right" w:pos="9062"/>
            </w:tabs>
            <w:rPr>
              <w:rFonts w:asciiTheme="minorHAnsi" w:hAnsiTheme="minorHAnsi" w:cstheme="minorBidi"/>
              <w:noProof/>
            </w:rPr>
          </w:pPr>
          <w:hyperlink w:anchor="_Toc98205674" w:history="1">
            <w:r w:rsidRPr="00D13A25">
              <w:rPr>
                <w:rStyle w:val="afff8"/>
                <w:rFonts w:ascii="Microsoft YaHei" w:eastAsia="Microsoft YaHei" w:hAnsi="Microsoft YaHei" w:cs="Microsoft YaHei"/>
                <w:noProof/>
              </w:rPr>
              <w:t>2.6 最も開発者をに注目されている組織</w:t>
            </w:r>
            <w:r>
              <w:rPr>
                <w:noProof/>
                <w:webHidden/>
              </w:rPr>
              <w:tab/>
            </w:r>
            <w:r>
              <w:rPr>
                <w:noProof/>
                <w:webHidden/>
              </w:rPr>
              <w:fldChar w:fldCharType="begin"/>
            </w:r>
            <w:r>
              <w:rPr>
                <w:noProof/>
                <w:webHidden/>
              </w:rPr>
              <w:instrText xml:space="preserve"> PAGEREF _Toc98205674 \h </w:instrText>
            </w:r>
            <w:r>
              <w:rPr>
                <w:noProof/>
                <w:webHidden/>
              </w:rPr>
            </w:r>
            <w:r>
              <w:rPr>
                <w:noProof/>
                <w:webHidden/>
              </w:rPr>
              <w:fldChar w:fldCharType="separate"/>
            </w:r>
            <w:r w:rsidR="00F460AD">
              <w:rPr>
                <w:noProof/>
                <w:webHidden/>
              </w:rPr>
              <w:t>68</w:t>
            </w:r>
            <w:r>
              <w:rPr>
                <w:noProof/>
                <w:webHidden/>
              </w:rPr>
              <w:fldChar w:fldCharType="end"/>
            </w:r>
          </w:hyperlink>
        </w:p>
        <w:p w14:paraId="38E291CA" w14:textId="2992CA99" w:rsidR="00512DA0" w:rsidRDefault="00512DA0">
          <w:pPr>
            <w:pStyle w:val="40"/>
            <w:tabs>
              <w:tab w:val="right" w:pos="9062"/>
            </w:tabs>
            <w:rPr>
              <w:rFonts w:asciiTheme="minorHAnsi" w:hAnsiTheme="minorHAnsi" w:cstheme="minorBidi"/>
              <w:noProof/>
            </w:rPr>
          </w:pPr>
          <w:hyperlink w:anchor="_Toc98205675" w:history="1">
            <w:r w:rsidRPr="00D13A25">
              <w:rPr>
                <w:rStyle w:val="afff8"/>
                <w:rFonts w:ascii="Microsoft YaHei" w:eastAsia="Microsoft YaHei" w:hAnsi="Microsoft YaHei" w:cs="Microsoft YaHei"/>
                <w:noProof/>
              </w:rPr>
              <w:t>2.7 Gitee指数</w:t>
            </w:r>
            <w:r>
              <w:rPr>
                <w:noProof/>
                <w:webHidden/>
              </w:rPr>
              <w:tab/>
            </w:r>
            <w:r>
              <w:rPr>
                <w:noProof/>
                <w:webHidden/>
              </w:rPr>
              <w:fldChar w:fldCharType="begin"/>
            </w:r>
            <w:r>
              <w:rPr>
                <w:noProof/>
                <w:webHidden/>
              </w:rPr>
              <w:instrText xml:space="preserve"> PAGEREF _Toc98205675 \h </w:instrText>
            </w:r>
            <w:r>
              <w:rPr>
                <w:noProof/>
                <w:webHidden/>
              </w:rPr>
            </w:r>
            <w:r>
              <w:rPr>
                <w:noProof/>
                <w:webHidden/>
              </w:rPr>
              <w:fldChar w:fldCharType="separate"/>
            </w:r>
            <w:r w:rsidR="00F460AD">
              <w:rPr>
                <w:noProof/>
                <w:webHidden/>
              </w:rPr>
              <w:t>69</w:t>
            </w:r>
            <w:r>
              <w:rPr>
                <w:noProof/>
                <w:webHidden/>
              </w:rPr>
              <w:fldChar w:fldCharType="end"/>
            </w:r>
          </w:hyperlink>
        </w:p>
        <w:p w14:paraId="66FFCF11" w14:textId="7BCA56CA" w:rsidR="00512DA0" w:rsidRDefault="00512DA0">
          <w:pPr>
            <w:pStyle w:val="50"/>
            <w:tabs>
              <w:tab w:val="right" w:pos="9062"/>
            </w:tabs>
            <w:rPr>
              <w:rFonts w:asciiTheme="minorHAnsi" w:hAnsiTheme="minorHAnsi" w:cstheme="minorBidi"/>
              <w:noProof/>
            </w:rPr>
          </w:pPr>
          <w:hyperlink w:anchor="_Toc98205676" w:history="1">
            <w:r w:rsidRPr="00D13A25">
              <w:rPr>
                <w:rStyle w:val="afff8"/>
                <w:rFonts w:ascii="Microsoft YaHei" w:eastAsia="Microsoft YaHei" w:hAnsi="Microsoft YaHei" w:cs="Microsoft YaHei"/>
                <w:noProof/>
              </w:rPr>
              <w:t>2.7.1 Gitee指数の評価次元</w:t>
            </w:r>
            <w:r>
              <w:rPr>
                <w:noProof/>
                <w:webHidden/>
              </w:rPr>
              <w:tab/>
            </w:r>
            <w:r>
              <w:rPr>
                <w:noProof/>
                <w:webHidden/>
              </w:rPr>
              <w:fldChar w:fldCharType="begin"/>
            </w:r>
            <w:r>
              <w:rPr>
                <w:noProof/>
                <w:webHidden/>
              </w:rPr>
              <w:instrText xml:space="preserve"> PAGEREF _Toc98205676 \h </w:instrText>
            </w:r>
            <w:r>
              <w:rPr>
                <w:noProof/>
                <w:webHidden/>
              </w:rPr>
            </w:r>
            <w:r>
              <w:rPr>
                <w:noProof/>
                <w:webHidden/>
              </w:rPr>
              <w:fldChar w:fldCharType="separate"/>
            </w:r>
            <w:r w:rsidR="00F460AD">
              <w:rPr>
                <w:noProof/>
                <w:webHidden/>
              </w:rPr>
              <w:t>69</w:t>
            </w:r>
            <w:r>
              <w:rPr>
                <w:noProof/>
                <w:webHidden/>
              </w:rPr>
              <w:fldChar w:fldCharType="end"/>
            </w:r>
          </w:hyperlink>
        </w:p>
        <w:p w14:paraId="7EB7B376" w14:textId="211EFE24" w:rsidR="00512DA0" w:rsidRDefault="00512DA0">
          <w:pPr>
            <w:pStyle w:val="50"/>
            <w:tabs>
              <w:tab w:val="right" w:pos="9062"/>
            </w:tabs>
            <w:rPr>
              <w:rFonts w:asciiTheme="minorHAnsi" w:hAnsiTheme="minorHAnsi" w:cstheme="minorBidi"/>
              <w:noProof/>
            </w:rPr>
          </w:pPr>
          <w:hyperlink w:anchor="_Toc98205677" w:history="1">
            <w:r w:rsidRPr="00D13A25">
              <w:rPr>
                <w:rStyle w:val="afff8"/>
                <w:rFonts w:ascii="Microsoft YaHei" w:eastAsia="Microsoft YaHei" w:hAnsi="Microsoft YaHei" w:cs="Microsoft YaHei"/>
                <w:noProof/>
              </w:rPr>
              <w:t>2.7.2 年間のGitee指数トップ10</w:t>
            </w:r>
            <w:r>
              <w:rPr>
                <w:noProof/>
                <w:webHidden/>
              </w:rPr>
              <w:tab/>
            </w:r>
            <w:r>
              <w:rPr>
                <w:noProof/>
                <w:webHidden/>
              </w:rPr>
              <w:fldChar w:fldCharType="begin"/>
            </w:r>
            <w:r>
              <w:rPr>
                <w:noProof/>
                <w:webHidden/>
              </w:rPr>
              <w:instrText xml:space="preserve"> PAGEREF _Toc98205677 \h </w:instrText>
            </w:r>
            <w:r>
              <w:rPr>
                <w:noProof/>
                <w:webHidden/>
              </w:rPr>
            </w:r>
            <w:r>
              <w:rPr>
                <w:noProof/>
                <w:webHidden/>
              </w:rPr>
              <w:fldChar w:fldCharType="separate"/>
            </w:r>
            <w:r w:rsidR="00F460AD">
              <w:rPr>
                <w:noProof/>
                <w:webHidden/>
              </w:rPr>
              <w:t>71</w:t>
            </w:r>
            <w:r>
              <w:rPr>
                <w:noProof/>
                <w:webHidden/>
              </w:rPr>
              <w:fldChar w:fldCharType="end"/>
            </w:r>
          </w:hyperlink>
        </w:p>
        <w:p w14:paraId="686CB279" w14:textId="08143D40" w:rsidR="00512DA0" w:rsidRDefault="00512DA0">
          <w:pPr>
            <w:pStyle w:val="40"/>
            <w:tabs>
              <w:tab w:val="right" w:pos="9062"/>
            </w:tabs>
            <w:rPr>
              <w:rFonts w:asciiTheme="minorHAnsi" w:hAnsiTheme="minorHAnsi" w:cstheme="minorBidi"/>
              <w:noProof/>
            </w:rPr>
          </w:pPr>
          <w:hyperlink w:anchor="_Toc98205678" w:history="1">
            <w:r w:rsidRPr="00D13A25">
              <w:rPr>
                <w:rStyle w:val="afff8"/>
                <w:rFonts w:ascii="Microsoft YaHei" w:eastAsia="Microsoft YaHei" w:hAnsi="Microsoft YaHei" w:cs="Microsoft YaHei"/>
                <w:noProof/>
              </w:rPr>
              <w:t>2.8 オープンソースのセキュリティとコンプライアンス</w:t>
            </w:r>
            <w:r>
              <w:rPr>
                <w:noProof/>
                <w:webHidden/>
              </w:rPr>
              <w:tab/>
            </w:r>
            <w:r>
              <w:rPr>
                <w:noProof/>
                <w:webHidden/>
              </w:rPr>
              <w:fldChar w:fldCharType="begin"/>
            </w:r>
            <w:r>
              <w:rPr>
                <w:noProof/>
                <w:webHidden/>
              </w:rPr>
              <w:instrText xml:space="preserve"> PAGEREF _Toc98205678 \h </w:instrText>
            </w:r>
            <w:r>
              <w:rPr>
                <w:noProof/>
                <w:webHidden/>
              </w:rPr>
            </w:r>
            <w:r>
              <w:rPr>
                <w:noProof/>
                <w:webHidden/>
              </w:rPr>
              <w:fldChar w:fldCharType="separate"/>
            </w:r>
            <w:r w:rsidR="00F460AD">
              <w:rPr>
                <w:noProof/>
                <w:webHidden/>
              </w:rPr>
              <w:t>72</w:t>
            </w:r>
            <w:r>
              <w:rPr>
                <w:noProof/>
                <w:webHidden/>
              </w:rPr>
              <w:fldChar w:fldCharType="end"/>
            </w:r>
          </w:hyperlink>
        </w:p>
        <w:p w14:paraId="2D07A87F" w14:textId="0BA669B4" w:rsidR="00512DA0" w:rsidRDefault="00512DA0">
          <w:pPr>
            <w:pStyle w:val="50"/>
            <w:tabs>
              <w:tab w:val="right" w:pos="9062"/>
            </w:tabs>
            <w:rPr>
              <w:rFonts w:asciiTheme="minorHAnsi" w:hAnsiTheme="minorHAnsi" w:cstheme="minorBidi"/>
              <w:noProof/>
            </w:rPr>
          </w:pPr>
          <w:hyperlink w:anchor="_Toc98205679" w:history="1">
            <w:r w:rsidRPr="00D13A25">
              <w:rPr>
                <w:rStyle w:val="afff8"/>
                <w:rFonts w:ascii="Microsoft YaHei" w:eastAsia="Microsoft YaHei" w:hAnsi="Microsoft YaHei" w:cs="Microsoft YaHei"/>
                <w:noProof/>
              </w:rPr>
              <w:t>2.8.1 CVEの脆弱性リスク</w:t>
            </w:r>
            <w:r>
              <w:rPr>
                <w:noProof/>
                <w:webHidden/>
              </w:rPr>
              <w:tab/>
            </w:r>
            <w:r>
              <w:rPr>
                <w:noProof/>
                <w:webHidden/>
              </w:rPr>
              <w:fldChar w:fldCharType="begin"/>
            </w:r>
            <w:r>
              <w:rPr>
                <w:noProof/>
                <w:webHidden/>
              </w:rPr>
              <w:instrText xml:space="preserve"> PAGEREF _Toc98205679 \h </w:instrText>
            </w:r>
            <w:r>
              <w:rPr>
                <w:noProof/>
                <w:webHidden/>
              </w:rPr>
            </w:r>
            <w:r>
              <w:rPr>
                <w:noProof/>
                <w:webHidden/>
              </w:rPr>
              <w:fldChar w:fldCharType="separate"/>
            </w:r>
            <w:r w:rsidR="00F460AD">
              <w:rPr>
                <w:noProof/>
                <w:webHidden/>
              </w:rPr>
              <w:t>72</w:t>
            </w:r>
            <w:r>
              <w:rPr>
                <w:noProof/>
                <w:webHidden/>
              </w:rPr>
              <w:fldChar w:fldCharType="end"/>
            </w:r>
          </w:hyperlink>
        </w:p>
        <w:p w14:paraId="19D7D021" w14:textId="371E82DC" w:rsidR="00512DA0" w:rsidRDefault="00512DA0">
          <w:pPr>
            <w:pStyle w:val="50"/>
            <w:tabs>
              <w:tab w:val="right" w:pos="9062"/>
            </w:tabs>
            <w:rPr>
              <w:rFonts w:asciiTheme="minorHAnsi" w:hAnsiTheme="minorHAnsi" w:cstheme="minorBidi"/>
              <w:noProof/>
            </w:rPr>
          </w:pPr>
          <w:hyperlink w:anchor="_Toc98205680" w:history="1">
            <w:r w:rsidRPr="00D13A25">
              <w:rPr>
                <w:rStyle w:val="afff8"/>
                <w:rFonts w:ascii="Microsoft YaHei" w:eastAsia="Microsoft YaHei" w:hAnsi="Microsoft YaHei" w:cs="Microsoft YaHei"/>
                <w:noProof/>
              </w:rPr>
              <w:t>2.8.2 オープンソースへコンプライアンス状況</w:t>
            </w:r>
            <w:r>
              <w:rPr>
                <w:noProof/>
                <w:webHidden/>
              </w:rPr>
              <w:tab/>
            </w:r>
            <w:r>
              <w:rPr>
                <w:noProof/>
                <w:webHidden/>
              </w:rPr>
              <w:fldChar w:fldCharType="begin"/>
            </w:r>
            <w:r>
              <w:rPr>
                <w:noProof/>
                <w:webHidden/>
              </w:rPr>
              <w:instrText xml:space="preserve"> PAGEREF _Toc98205680 \h </w:instrText>
            </w:r>
            <w:r>
              <w:rPr>
                <w:noProof/>
                <w:webHidden/>
              </w:rPr>
            </w:r>
            <w:r>
              <w:rPr>
                <w:noProof/>
                <w:webHidden/>
              </w:rPr>
              <w:fldChar w:fldCharType="separate"/>
            </w:r>
            <w:r w:rsidR="00F460AD">
              <w:rPr>
                <w:noProof/>
                <w:webHidden/>
              </w:rPr>
              <w:t>72</w:t>
            </w:r>
            <w:r>
              <w:rPr>
                <w:noProof/>
                <w:webHidden/>
              </w:rPr>
              <w:fldChar w:fldCharType="end"/>
            </w:r>
          </w:hyperlink>
        </w:p>
        <w:p w14:paraId="07583A1D" w14:textId="12E867D5" w:rsidR="00512DA0" w:rsidRDefault="00512DA0">
          <w:pPr>
            <w:pStyle w:val="30"/>
            <w:tabs>
              <w:tab w:val="right" w:pos="9062"/>
            </w:tabs>
            <w:rPr>
              <w:rFonts w:asciiTheme="minorHAnsi" w:hAnsiTheme="minorHAnsi" w:cstheme="minorBidi"/>
              <w:noProof/>
            </w:rPr>
          </w:pPr>
          <w:hyperlink w:anchor="_Toc98205681" w:history="1">
            <w:r w:rsidRPr="00D13A25">
              <w:rPr>
                <w:rStyle w:val="afff8"/>
                <w:rFonts w:ascii="Microsoft YaHei" w:eastAsia="Microsoft YaHei" w:hAnsi="Microsoft YaHei" w:cs="Microsoft YaHei"/>
                <w:noProof/>
              </w:rPr>
              <w:t>3.結論</w:t>
            </w:r>
            <w:r>
              <w:rPr>
                <w:noProof/>
                <w:webHidden/>
              </w:rPr>
              <w:tab/>
            </w:r>
            <w:r>
              <w:rPr>
                <w:noProof/>
                <w:webHidden/>
              </w:rPr>
              <w:fldChar w:fldCharType="begin"/>
            </w:r>
            <w:r>
              <w:rPr>
                <w:noProof/>
                <w:webHidden/>
              </w:rPr>
              <w:instrText xml:space="preserve"> PAGEREF _Toc98205681 \h </w:instrText>
            </w:r>
            <w:r>
              <w:rPr>
                <w:noProof/>
                <w:webHidden/>
              </w:rPr>
            </w:r>
            <w:r>
              <w:rPr>
                <w:noProof/>
                <w:webHidden/>
              </w:rPr>
              <w:fldChar w:fldCharType="separate"/>
            </w:r>
            <w:r w:rsidR="00F460AD">
              <w:rPr>
                <w:noProof/>
                <w:webHidden/>
              </w:rPr>
              <w:t>73</w:t>
            </w:r>
            <w:r>
              <w:rPr>
                <w:noProof/>
                <w:webHidden/>
              </w:rPr>
              <w:fldChar w:fldCharType="end"/>
            </w:r>
          </w:hyperlink>
        </w:p>
        <w:p w14:paraId="5EBA1FE2" w14:textId="62C1E10B" w:rsidR="00512DA0" w:rsidRDefault="00512DA0">
          <w:pPr>
            <w:pStyle w:val="10"/>
            <w:tabs>
              <w:tab w:val="right" w:pos="9062"/>
            </w:tabs>
            <w:rPr>
              <w:rFonts w:asciiTheme="minorHAnsi" w:hAnsiTheme="minorHAnsi" w:cstheme="minorBidi"/>
              <w:noProof/>
            </w:rPr>
          </w:pPr>
          <w:hyperlink w:anchor="_Toc98205682" w:history="1">
            <w:r w:rsidRPr="00D13A25">
              <w:rPr>
                <w:rStyle w:val="afff8"/>
                <w:rFonts w:ascii="Microsoft YaHei" w:eastAsia="Microsoft YaHei" w:hAnsi="Microsoft YaHei" w:cs="Microsoft YaHei"/>
                <w:noProof/>
              </w:rPr>
              <w:t>2021 中国オープンソース年度報告- 商業化編</w:t>
            </w:r>
            <w:r>
              <w:rPr>
                <w:noProof/>
                <w:webHidden/>
              </w:rPr>
              <w:tab/>
            </w:r>
            <w:r>
              <w:rPr>
                <w:noProof/>
                <w:webHidden/>
              </w:rPr>
              <w:fldChar w:fldCharType="begin"/>
            </w:r>
            <w:r>
              <w:rPr>
                <w:noProof/>
                <w:webHidden/>
              </w:rPr>
              <w:instrText xml:space="preserve"> PAGEREF _Toc98205682 \h </w:instrText>
            </w:r>
            <w:r>
              <w:rPr>
                <w:noProof/>
                <w:webHidden/>
              </w:rPr>
            </w:r>
            <w:r>
              <w:rPr>
                <w:noProof/>
                <w:webHidden/>
              </w:rPr>
              <w:fldChar w:fldCharType="separate"/>
            </w:r>
            <w:r w:rsidR="00F460AD">
              <w:rPr>
                <w:noProof/>
                <w:webHidden/>
              </w:rPr>
              <w:t>75</w:t>
            </w:r>
            <w:r>
              <w:rPr>
                <w:noProof/>
                <w:webHidden/>
              </w:rPr>
              <w:fldChar w:fldCharType="end"/>
            </w:r>
          </w:hyperlink>
        </w:p>
        <w:p w14:paraId="25660788" w14:textId="252B5230" w:rsidR="00512DA0" w:rsidRDefault="00512DA0">
          <w:pPr>
            <w:pStyle w:val="20"/>
            <w:tabs>
              <w:tab w:val="left" w:pos="630"/>
              <w:tab w:val="right" w:pos="9062"/>
            </w:tabs>
            <w:rPr>
              <w:rFonts w:asciiTheme="minorHAnsi" w:hAnsiTheme="minorHAnsi" w:cstheme="minorBidi"/>
              <w:noProof/>
            </w:rPr>
          </w:pPr>
          <w:hyperlink w:anchor="_Toc98205683" w:history="1">
            <w:r w:rsidRPr="00D13A25">
              <w:rPr>
                <w:rStyle w:val="afff8"/>
                <w:rFonts w:ascii="Microsoft YaHei" w:eastAsia="Microsoft YaHei" w:hAnsi="Microsoft YaHei" w:cs="Microsoft YaHei"/>
                <w:noProof/>
              </w:rPr>
              <w:t>1.</w:t>
            </w:r>
            <w:r>
              <w:rPr>
                <w:rFonts w:asciiTheme="minorHAnsi" w:hAnsiTheme="minorHAnsi" w:cstheme="minorBidi"/>
                <w:noProof/>
              </w:rPr>
              <w:tab/>
            </w:r>
            <w:r w:rsidRPr="00D13A25">
              <w:rPr>
                <w:rStyle w:val="afff8"/>
                <w:rFonts w:ascii="Microsoft YaHei" w:eastAsia="Microsoft YaHei" w:hAnsi="Microsoft YaHei" w:cs="Microsoft YaHei"/>
                <w:noProof/>
              </w:rPr>
              <w:t>概要</w:t>
            </w:r>
            <w:r>
              <w:rPr>
                <w:noProof/>
                <w:webHidden/>
              </w:rPr>
              <w:tab/>
            </w:r>
            <w:r>
              <w:rPr>
                <w:noProof/>
                <w:webHidden/>
              </w:rPr>
              <w:fldChar w:fldCharType="begin"/>
            </w:r>
            <w:r>
              <w:rPr>
                <w:noProof/>
                <w:webHidden/>
              </w:rPr>
              <w:instrText xml:space="preserve"> PAGEREF _Toc98205683 \h </w:instrText>
            </w:r>
            <w:r>
              <w:rPr>
                <w:noProof/>
                <w:webHidden/>
              </w:rPr>
            </w:r>
            <w:r>
              <w:rPr>
                <w:noProof/>
                <w:webHidden/>
              </w:rPr>
              <w:fldChar w:fldCharType="separate"/>
            </w:r>
            <w:r w:rsidR="00F460AD">
              <w:rPr>
                <w:noProof/>
                <w:webHidden/>
              </w:rPr>
              <w:t>75</w:t>
            </w:r>
            <w:r>
              <w:rPr>
                <w:noProof/>
                <w:webHidden/>
              </w:rPr>
              <w:fldChar w:fldCharType="end"/>
            </w:r>
          </w:hyperlink>
        </w:p>
        <w:p w14:paraId="563BAB7F" w14:textId="41E5699B" w:rsidR="00512DA0" w:rsidRDefault="00512DA0">
          <w:pPr>
            <w:pStyle w:val="20"/>
            <w:tabs>
              <w:tab w:val="left" w:pos="630"/>
              <w:tab w:val="right" w:pos="9062"/>
            </w:tabs>
            <w:rPr>
              <w:rFonts w:asciiTheme="minorHAnsi" w:hAnsiTheme="minorHAnsi" w:cstheme="minorBidi"/>
              <w:noProof/>
            </w:rPr>
          </w:pPr>
          <w:hyperlink w:anchor="_Toc98205684" w:history="1">
            <w:r w:rsidRPr="00D13A25">
              <w:rPr>
                <w:rStyle w:val="afff8"/>
                <w:rFonts w:ascii="Microsoft YaHei" w:eastAsia="Microsoft YaHei" w:hAnsi="Microsoft YaHei" w:cs="Microsoft YaHei"/>
                <w:noProof/>
              </w:rPr>
              <w:t>2.</w:t>
            </w:r>
            <w:r>
              <w:rPr>
                <w:rFonts w:asciiTheme="minorHAnsi" w:hAnsiTheme="minorHAnsi" w:cstheme="minorBidi"/>
                <w:noProof/>
              </w:rPr>
              <w:tab/>
            </w:r>
            <w:r w:rsidRPr="00D13A25">
              <w:rPr>
                <w:rStyle w:val="afff8"/>
                <w:rFonts w:ascii="Microsoft YaHei" w:eastAsia="Microsoft YaHei" w:hAnsi="Microsoft YaHei" w:cs="Microsoft YaHei"/>
                <w:noProof/>
              </w:rPr>
              <w:t>オープンソースソフトウェアが商業的に成功するための基本的な要因</w:t>
            </w:r>
            <w:r>
              <w:rPr>
                <w:noProof/>
                <w:webHidden/>
              </w:rPr>
              <w:tab/>
            </w:r>
            <w:r>
              <w:rPr>
                <w:noProof/>
                <w:webHidden/>
              </w:rPr>
              <w:fldChar w:fldCharType="begin"/>
            </w:r>
            <w:r>
              <w:rPr>
                <w:noProof/>
                <w:webHidden/>
              </w:rPr>
              <w:instrText xml:space="preserve"> PAGEREF _Toc98205684 \h </w:instrText>
            </w:r>
            <w:r>
              <w:rPr>
                <w:noProof/>
                <w:webHidden/>
              </w:rPr>
            </w:r>
            <w:r>
              <w:rPr>
                <w:noProof/>
                <w:webHidden/>
              </w:rPr>
              <w:fldChar w:fldCharType="separate"/>
            </w:r>
            <w:r w:rsidR="00F460AD">
              <w:rPr>
                <w:noProof/>
                <w:webHidden/>
              </w:rPr>
              <w:t>76</w:t>
            </w:r>
            <w:r>
              <w:rPr>
                <w:noProof/>
                <w:webHidden/>
              </w:rPr>
              <w:fldChar w:fldCharType="end"/>
            </w:r>
          </w:hyperlink>
        </w:p>
        <w:p w14:paraId="4A2EFEBA" w14:textId="44237FFA" w:rsidR="00512DA0" w:rsidRDefault="00512DA0">
          <w:pPr>
            <w:pStyle w:val="30"/>
            <w:tabs>
              <w:tab w:val="right" w:pos="9062"/>
            </w:tabs>
            <w:rPr>
              <w:rFonts w:asciiTheme="minorHAnsi" w:hAnsiTheme="minorHAnsi" w:cstheme="minorBidi"/>
              <w:noProof/>
            </w:rPr>
          </w:pPr>
          <w:hyperlink w:anchor="_Toc98205685" w:history="1">
            <w:r w:rsidRPr="00D13A25">
              <w:rPr>
                <w:rStyle w:val="afff8"/>
                <w:rFonts w:ascii="Microsoft YaHei" w:eastAsia="Microsoft YaHei" w:hAnsi="Microsoft YaHei" w:cs="Microsoft YaHei"/>
                <w:noProof/>
              </w:rPr>
              <w:t>2.1 オープンソースのビジネスモデル検証</w:t>
            </w:r>
            <w:r>
              <w:rPr>
                <w:noProof/>
                <w:webHidden/>
              </w:rPr>
              <w:tab/>
            </w:r>
            <w:r>
              <w:rPr>
                <w:noProof/>
                <w:webHidden/>
              </w:rPr>
              <w:fldChar w:fldCharType="begin"/>
            </w:r>
            <w:r>
              <w:rPr>
                <w:noProof/>
                <w:webHidden/>
              </w:rPr>
              <w:instrText xml:space="preserve"> PAGEREF _Toc98205685 \h </w:instrText>
            </w:r>
            <w:r>
              <w:rPr>
                <w:noProof/>
                <w:webHidden/>
              </w:rPr>
            </w:r>
            <w:r>
              <w:rPr>
                <w:noProof/>
                <w:webHidden/>
              </w:rPr>
              <w:fldChar w:fldCharType="separate"/>
            </w:r>
            <w:r w:rsidR="00F460AD">
              <w:rPr>
                <w:noProof/>
                <w:webHidden/>
              </w:rPr>
              <w:t>76</w:t>
            </w:r>
            <w:r>
              <w:rPr>
                <w:noProof/>
                <w:webHidden/>
              </w:rPr>
              <w:fldChar w:fldCharType="end"/>
            </w:r>
          </w:hyperlink>
        </w:p>
        <w:p w14:paraId="07EF0C60" w14:textId="6B30DD94" w:rsidR="00512DA0" w:rsidRDefault="00512DA0">
          <w:pPr>
            <w:pStyle w:val="30"/>
            <w:tabs>
              <w:tab w:val="right" w:pos="9062"/>
            </w:tabs>
            <w:rPr>
              <w:rFonts w:asciiTheme="minorHAnsi" w:hAnsiTheme="minorHAnsi" w:cstheme="minorBidi"/>
              <w:noProof/>
            </w:rPr>
          </w:pPr>
          <w:hyperlink w:anchor="_Toc98205686" w:history="1">
            <w:r w:rsidRPr="00D13A25">
              <w:rPr>
                <w:rStyle w:val="afff8"/>
                <w:rFonts w:ascii="Microsoft YaHei" w:eastAsia="Microsoft YaHei" w:hAnsi="Microsoft YaHei" w:cs="Microsoft YaHei"/>
                <w:noProof/>
              </w:rPr>
              <w:t>2.2 オープンソースモデルのビジネス上の利点</w:t>
            </w:r>
            <w:r>
              <w:rPr>
                <w:noProof/>
                <w:webHidden/>
              </w:rPr>
              <w:tab/>
            </w:r>
            <w:r>
              <w:rPr>
                <w:noProof/>
                <w:webHidden/>
              </w:rPr>
              <w:fldChar w:fldCharType="begin"/>
            </w:r>
            <w:r>
              <w:rPr>
                <w:noProof/>
                <w:webHidden/>
              </w:rPr>
              <w:instrText xml:space="preserve"> PAGEREF _Toc98205686 \h </w:instrText>
            </w:r>
            <w:r>
              <w:rPr>
                <w:noProof/>
                <w:webHidden/>
              </w:rPr>
            </w:r>
            <w:r>
              <w:rPr>
                <w:noProof/>
                <w:webHidden/>
              </w:rPr>
              <w:fldChar w:fldCharType="separate"/>
            </w:r>
            <w:r w:rsidR="00F460AD">
              <w:rPr>
                <w:noProof/>
                <w:webHidden/>
              </w:rPr>
              <w:t>79</w:t>
            </w:r>
            <w:r>
              <w:rPr>
                <w:noProof/>
                <w:webHidden/>
              </w:rPr>
              <w:fldChar w:fldCharType="end"/>
            </w:r>
          </w:hyperlink>
        </w:p>
        <w:p w14:paraId="78BA7A71" w14:textId="4EEE9CAF" w:rsidR="00512DA0" w:rsidRDefault="00512DA0">
          <w:pPr>
            <w:pStyle w:val="40"/>
            <w:tabs>
              <w:tab w:val="right" w:pos="9062"/>
            </w:tabs>
            <w:rPr>
              <w:rFonts w:asciiTheme="minorHAnsi" w:hAnsiTheme="minorHAnsi" w:cstheme="minorBidi"/>
              <w:noProof/>
            </w:rPr>
          </w:pPr>
          <w:hyperlink w:anchor="_Toc98205687" w:history="1">
            <w:r w:rsidRPr="00D13A25">
              <w:rPr>
                <w:rStyle w:val="afff8"/>
                <w:rFonts w:ascii="Microsoft YaHei" w:eastAsia="Microsoft YaHei" w:hAnsi="Microsoft YaHei" w:cs="Microsoft YaHei"/>
                <w:noProof/>
              </w:rPr>
              <w:t>2.2.1 オープンソースプロジェクトはソフトウェア開発のレバレッジになる</w:t>
            </w:r>
            <w:r>
              <w:rPr>
                <w:noProof/>
                <w:webHidden/>
              </w:rPr>
              <w:tab/>
            </w:r>
            <w:r>
              <w:rPr>
                <w:noProof/>
                <w:webHidden/>
              </w:rPr>
              <w:fldChar w:fldCharType="begin"/>
            </w:r>
            <w:r>
              <w:rPr>
                <w:noProof/>
                <w:webHidden/>
              </w:rPr>
              <w:instrText xml:space="preserve"> PAGEREF _Toc98205687 \h </w:instrText>
            </w:r>
            <w:r>
              <w:rPr>
                <w:noProof/>
                <w:webHidden/>
              </w:rPr>
            </w:r>
            <w:r>
              <w:rPr>
                <w:noProof/>
                <w:webHidden/>
              </w:rPr>
              <w:fldChar w:fldCharType="separate"/>
            </w:r>
            <w:r w:rsidR="00F460AD">
              <w:rPr>
                <w:noProof/>
                <w:webHidden/>
              </w:rPr>
              <w:t>79</w:t>
            </w:r>
            <w:r>
              <w:rPr>
                <w:noProof/>
                <w:webHidden/>
              </w:rPr>
              <w:fldChar w:fldCharType="end"/>
            </w:r>
          </w:hyperlink>
        </w:p>
        <w:p w14:paraId="24F82A67" w14:textId="4EB5D3E0" w:rsidR="00512DA0" w:rsidRDefault="00512DA0">
          <w:pPr>
            <w:pStyle w:val="40"/>
            <w:tabs>
              <w:tab w:val="right" w:pos="9062"/>
            </w:tabs>
            <w:rPr>
              <w:rFonts w:asciiTheme="minorHAnsi" w:hAnsiTheme="minorHAnsi" w:cstheme="minorBidi"/>
              <w:noProof/>
            </w:rPr>
          </w:pPr>
          <w:hyperlink w:anchor="_Toc98205688" w:history="1">
            <w:r w:rsidRPr="00D13A25">
              <w:rPr>
                <w:rStyle w:val="afff8"/>
                <w:rFonts w:ascii="Microsoft YaHei" w:eastAsia="Microsoft YaHei" w:hAnsi="Microsoft YaHei" w:cs="Microsoft YaHei"/>
                <w:noProof/>
              </w:rPr>
              <w:t>2.2.2 オープンソースソフトウェアには、有償のコンバージョンを促進するPLG</w:t>
            </w:r>
            <w:r w:rsidRPr="00D13A25">
              <w:rPr>
                <w:rStyle w:val="afff8"/>
                <w:rFonts w:ascii="Microsoft YaHei" w:eastAsia="Microsoft YaHei" w:hAnsi="Microsoft YaHei" w:cs="Microsoft YaHei"/>
                <w:noProof/>
              </w:rPr>
              <w:lastRenderedPageBreak/>
              <w:t>（Product-Led Growth）モデルの機能がある。</w:t>
            </w:r>
            <w:r>
              <w:rPr>
                <w:noProof/>
                <w:webHidden/>
              </w:rPr>
              <w:tab/>
            </w:r>
            <w:r>
              <w:rPr>
                <w:noProof/>
                <w:webHidden/>
              </w:rPr>
              <w:fldChar w:fldCharType="begin"/>
            </w:r>
            <w:r>
              <w:rPr>
                <w:noProof/>
                <w:webHidden/>
              </w:rPr>
              <w:instrText xml:space="preserve"> PAGEREF _Toc98205688 \h </w:instrText>
            </w:r>
            <w:r>
              <w:rPr>
                <w:noProof/>
                <w:webHidden/>
              </w:rPr>
            </w:r>
            <w:r>
              <w:rPr>
                <w:noProof/>
                <w:webHidden/>
              </w:rPr>
              <w:fldChar w:fldCharType="separate"/>
            </w:r>
            <w:r w:rsidR="00F460AD">
              <w:rPr>
                <w:noProof/>
                <w:webHidden/>
              </w:rPr>
              <w:t>80</w:t>
            </w:r>
            <w:r>
              <w:rPr>
                <w:noProof/>
                <w:webHidden/>
              </w:rPr>
              <w:fldChar w:fldCharType="end"/>
            </w:r>
          </w:hyperlink>
        </w:p>
        <w:p w14:paraId="5F7F73E1" w14:textId="536C5006" w:rsidR="00512DA0" w:rsidRDefault="00512DA0">
          <w:pPr>
            <w:pStyle w:val="40"/>
            <w:tabs>
              <w:tab w:val="right" w:pos="9062"/>
            </w:tabs>
            <w:rPr>
              <w:rFonts w:asciiTheme="minorHAnsi" w:hAnsiTheme="minorHAnsi" w:cstheme="minorBidi"/>
              <w:noProof/>
            </w:rPr>
          </w:pPr>
          <w:hyperlink w:anchor="_Toc98205689" w:history="1">
            <w:r w:rsidRPr="00D13A25">
              <w:rPr>
                <w:rStyle w:val="afff8"/>
                <w:rFonts w:ascii="Microsoft YaHei" w:eastAsia="Microsoft YaHei" w:hAnsi="Microsoft YaHei" w:cs="Microsoft YaHei"/>
                <w:noProof/>
              </w:rPr>
              <w:t>2.2.3 オープンソースは、技術革新とビジネスの好循環をもたらす</w:t>
            </w:r>
            <w:r>
              <w:rPr>
                <w:noProof/>
                <w:webHidden/>
              </w:rPr>
              <w:tab/>
            </w:r>
            <w:r>
              <w:rPr>
                <w:noProof/>
                <w:webHidden/>
              </w:rPr>
              <w:fldChar w:fldCharType="begin"/>
            </w:r>
            <w:r>
              <w:rPr>
                <w:noProof/>
                <w:webHidden/>
              </w:rPr>
              <w:instrText xml:space="preserve"> PAGEREF _Toc98205689 \h </w:instrText>
            </w:r>
            <w:r>
              <w:rPr>
                <w:noProof/>
                <w:webHidden/>
              </w:rPr>
            </w:r>
            <w:r>
              <w:rPr>
                <w:noProof/>
                <w:webHidden/>
              </w:rPr>
              <w:fldChar w:fldCharType="separate"/>
            </w:r>
            <w:r w:rsidR="00F460AD">
              <w:rPr>
                <w:noProof/>
                <w:webHidden/>
              </w:rPr>
              <w:t>83</w:t>
            </w:r>
            <w:r>
              <w:rPr>
                <w:noProof/>
                <w:webHidden/>
              </w:rPr>
              <w:fldChar w:fldCharType="end"/>
            </w:r>
          </w:hyperlink>
        </w:p>
        <w:p w14:paraId="378D5D00" w14:textId="23F15B99" w:rsidR="00512DA0" w:rsidRDefault="00512DA0">
          <w:pPr>
            <w:pStyle w:val="30"/>
            <w:tabs>
              <w:tab w:val="right" w:pos="9062"/>
            </w:tabs>
            <w:rPr>
              <w:rFonts w:asciiTheme="minorHAnsi" w:hAnsiTheme="minorHAnsi" w:cstheme="minorBidi"/>
              <w:noProof/>
            </w:rPr>
          </w:pPr>
          <w:hyperlink w:anchor="_Toc98205690" w:history="1">
            <w:r w:rsidRPr="00D13A25">
              <w:rPr>
                <w:rStyle w:val="afff8"/>
                <w:rFonts w:ascii="Microsoft YaHei" w:eastAsia="Microsoft YaHei" w:hAnsi="Microsoft YaHei" w:cs="Microsoft YaHei"/>
                <w:noProof/>
              </w:rPr>
              <w:t>2.3 オープンソースソフトウェアの商品化モデルの歴史</w:t>
            </w:r>
            <w:r>
              <w:rPr>
                <w:noProof/>
                <w:webHidden/>
              </w:rPr>
              <w:tab/>
            </w:r>
            <w:r>
              <w:rPr>
                <w:noProof/>
                <w:webHidden/>
              </w:rPr>
              <w:fldChar w:fldCharType="begin"/>
            </w:r>
            <w:r>
              <w:rPr>
                <w:noProof/>
                <w:webHidden/>
              </w:rPr>
              <w:instrText xml:space="preserve"> PAGEREF _Toc98205690 \h </w:instrText>
            </w:r>
            <w:r>
              <w:rPr>
                <w:noProof/>
                <w:webHidden/>
              </w:rPr>
            </w:r>
            <w:r>
              <w:rPr>
                <w:noProof/>
                <w:webHidden/>
              </w:rPr>
              <w:fldChar w:fldCharType="separate"/>
            </w:r>
            <w:r w:rsidR="00F460AD">
              <w:rPr>
                <w:noProof/>
                <w:webHidden/>
              </w:rPr>
              <w:t>84</w:t>
            </w:r>
            <w:r>
              <w:rPr>
                <w:noProof/>
                <w:webHidden/>
              </w:rPr>
              <w:fldChar w:fldCharType="end"/>
            </w:r>
          </w:hyperlink>
        </w:p>
        <w:p w14:paraId="45358FCF" w14:textId="118CDEFB" w:rsidR="00512DA0" w:rsidRDefault="00512DA0">
          <w:pPr>
            <w:pStyle w:val="20"/>
            <w:tabs>
              <w:tab w:val="right" w:pos="9062"/>
            </w:tabs>
            <w:rPr>
              <w:rFonts w:asciiTheme="minorHAnsi" w:hAnsiTheme="minorHAnsi" w:cstheme="minorBidi"/>
              <w:noProof/>
            </w:rPr>
          </w:pPr>
          <w:hyperlink w:anchor="_Toc98205691" w:history="1">
            <w:r w:rsidRPr="00D13A25">
              <w:rPr>
                <w:rStyle w:val="afff8"/>
                <w:rFonts w:ascii="Microsoft YaHei" w:eastAsia="Microsoft YaHei" w:hAnsi="Microsoft YaHei" w:cs="Microsoft YaHei"/>
                <w:noProof/>
              </w:rPr>
              <w:t>3.オープンソース・ソフトウェア企業の商業化パスのオプション</w:t>
            </w:r>
            <w:r>
              <w:rPr>
                <w:noProof/>
                <w:webHidden/>
              </w:rPr>
              <w:tab/>
            </w:r>
            <w:r>
              <w:rPr>
                <w:noProof/>
                <w:webHidden/>
              </w:rPr>
              <w:fldChar w:fldCharType="begin"/>
            </w:r>
            <w:r>
              <w:rPr>
                <w:noProof/>
                <w:webHidden/>
              </w:rPr>
              <w:instrText xml:space="preserve"> PAGEREF _Toc98205691 \h </w:instrText>
            </w:r>
            <w:r>
              <w:rPr>
                <w:noProof/>
                <w:webHidden/>
              </w:rPr>
            </w:r>
            <w:r>
              <w:rPr>
                <w:noProof/>
                <w:webHidden/>
              </w:rPr>
              <w:fldChar w:fldCharType="separate"/>
            </w:r>
            <w:r w:rsidR="00F460AD">
              <w:rPr>
                <w:noProof/>
                <w:webHidden/>
              </w:rPr>
              <w:t>89</w:t>
            </w:r>
            <w:r>
              <w:rPr>
                <w:noProof/>
                <w:webHidden/>
              </w:rPr>
              <w:fldChar w:fldCharType="end"/>
            </w:r>
          </w:hyperlink>
        </w:p>
        <w:p w14:paraId="32DAC4A1" w14:textId="6170D92A" w:rsidR="00512DA0" w:rsidRDefault="00512DA0">
          <w:pPr>
            <w:pStyle w:val="30"/>
            <w:tabs>
              <w:tab w:val="right" w:pos="9062"/>
            </w:tabs>
            <w:rPr>
              <w:rFonts w:asciiTheme="minorHAnsi" w:hAnsiTheme="minorHAnsi" w:cstheme="minorBidi"/>
              <w:noProof/>
            </w:rPr>
          </w:pPr>
          <w:hyperlink w:anchor="_Toc98205692" w:history="1">
            <w:r w:rsidRPr="00D13A25">
              <w:rPr>
                <w:rStyle w:val="afff8"/>
                <w:rFonts w:ascii="Microsoft YaHei" w:eastAsia="Microsoft YaHei" w:hAnsi="Microsoft YaHei" w:cs="Microsoft YaHei"/>
                <w:noProof/>
              </w:rPr>
              <w:t>3.1 オープンソース・ソフトウェアの商業化に向けた可能な経路とケース</w:t>
            </w:r>
            <w:r>
              <w:rPr>
                <w:noProof/>
                <w:webHidden/>
              </w:rPr>
              <w:tab/>
            </w:r>
            <w:r>
              <w:rPr>
                <w:noProof/>
                <w:webHidden/>
              </w:rPr>
              <w:fldChar w:fldCharType="begin"/>
            </w:r>
            <w:r>
              <w:rPr>
                <w:noProof/>
                <w:webHidden/>
              </w:rPr>
              <w:instrText xml:space="preserve"> PAGEREF _Toc98205692 \h </w:instrText>
            </w:r>
            <w:r>
              <w:rPr>
                <w:noProof/>
                <w:webHidden/>
              </w:rPr>
            </w:r>
            <w:r>
              <w:rPr>
                <w:noProof/>
                <w:webHidden/>
              </w:rPr>
              <w:fldChar w:fldCharType="separate"/>
            </w:r>
            <w:r w:rsidR="00F460AD">
              <w:rPr>
                <w:noProof/>
                <w:webHidden/>
              </w:rPr>
              <w:t>90</w:t>
            </w:r>
            <w:r>
              <w:rPr>
                <w:noProof/>
                <w:webHidden/>
              </w:rPr>
              <w:fldChar w:fldCharType="end"/>
            </w:r>
          </w:hyperlink>
        </w:p>
        <w:p w14:paraId="0DB61275" w14:textId="0260969A" w:rsidR="00512DA0" w:rsidRDefault="00512DA0">
          <w:pPr>
            <w:pStyle w:val="30"/>
            <w:tabs>
              <w:tab w:val="right" w:pos="9062"/>
            </w:tabs>
            <w:rPr>
              <w:rFonts w:asciiTheme="minorHAnsi" w:hAnsiTheme="minorHAnsi" w:cstheme="minorBidi"/>
              <w:noProof/>
            </w:rPr>
          </w:pPr>
          <w:hyperlink w:anchor="_Toc98205693" w:history="1">
            <w:r w:rsidRPr="00D13A25">
              <w:rPr>
                <w:rStyle w:val="afff8"/>
                <w:rFonts w:ascii="Microsoft YaHei" w:eastAsia="Microsoft YaHei" w:hAnsi="Microsoft YaHei" w:cs="Microsoft YaHei"/>
                <w:noProof/>
              </w:rPr>
              <w:t>3.2 オープンソースプロジェクトのライフサイクルと、対応するフェーズにおけるソフトウェアベンダーの優先事項</w:t>
            </w:r>
            <w:r>
              <w:rPr>
                <w:noProof/>
                <w:webHidden/>
              </w:rPr>
              <w:tab/>
            </w:r>
            <w:r>
              <w:rPr>
                <w:noProof/>
                <w:webHidden/>
              </w:rPr>
              <w:fldChar w:fldCharType="begin"/>
            </w:r>
            <w:r>
              <w:rPr>
                <w:noProof/>
                <w:webHidden/>
              </w:rPr>
              <w:instrText xml:space="preserve"> PAGEREF _Toc98205693 \h </w:instrText>
            </w:r>
            <w:r>
              <w:rPr>
                <w:noProof/>
                <w:webHidden/>
              </w:rPr>
            </w:r>
            <w:r>
              <w:rPr>
                <w:noProof/>
                <w:webHidden/>
              </w:rPr>
              <w:fldChar w:fldCharType="separate"/>
            </w:r>
            <w:r w:rsidR="00F460AD">
              <w:rPr>
                <w:noProof/>
                <w:webHidden/>
              </w:rPr>
              <w:t>92</w:t>
            </w:r>
            <w:r>
              <w:rPr>
                <w:noProof/>
                <w:webHidden/>
              </w:rPr>
              <w:fldChar w:fldCharType="end"/>
            </w:r>
          </w:hyperlink>
        </w:p>
        <w:p w14:paraId="1CEECE4D" w14:textId="5C991926" w:rsidR="00512DA0" w:rsidRDefault="00512DA0">
          <w:pPr>
            <w:pStyle w:val="40"/>
            <w:tabs>
              <w:tab w:val="right" w:pos="9062"/>
            </w:tabs>
            <w:rPr>
              <w:rFonts w:asciiTheme="minorHAnsi" w:hAnsiTheme="minorHAnsi" w:cstheme="minorBidi"/>
              <w:noProof/>
            </w:rPr>
          </w:pPr>
          <w:hyperlink w:anchor="_Toc98205694" w:history="1">
            <w:r w:rsidRPr="00D13A25">
              <w:rPr>
                <w:rStyle w:val="afff8"/>
                <w:rFonts w:ascii="Microsoft YaHei" w:eastAsia="Microsoft YaHei" w:hAnsi="Microsoft YaHei" w:cs="Microsoft YaHei"/>
                <w:noProof/>
              </w:rPr>
              <w:t>3.2.1 初期段階：ソフトウェアプロジェクトコードの公開とコミュニティの構築 - 開発者コミュニティの管理</w:t>
            </w:r>
            <w:r>
              <w:rPr>
                <w:noProof/>
                <w:webHidden/>
              </w:rPr>
              <w:tab/>
            </w:r>
            <w:r>
              <w:rPr>
                <w:noProof/>
                <w:webHidden/>
              </w:rPr>
              <w:fldChar w:fldCharType="begin"/>
            </w:r>
            <w:r>
              <w:rPr>
                <w:noProof/>
                <w:webHidden/>
              </w:rPr>
              <w:instrText xml:space="preserve"> PAGEREF _Toc98205694 \h </w:instrText>
            </w:r>
            <w:r>
              <w:rPr>
                <w:noProof/>
                <w:webHidden/>
              </w:rPr>
            </w:r>
            <w:r>
              <w:rPr>
                <w:noProof/>
                <w:webHidden/>
              </w:rPr>
              <w:fldChar w:fldCharType="separate"/>
            </w:r>
            <w:r w:rsidR="00F460AD">
              <w:rPr>
                <w:noProof/>
                <w:webHidden/>
              </w:rPr>
              <w:t>92</w:t>
            </w:r>
            <w:r>
              <w:rPr>
                <w:noProof/>
                <w:webHidden/>
              </w:rPr>
              <w:fldChar w:fldCharType="end"/>
            </w:r>
          </w:hyperlink>
        </w:p>
        <w:p w14:paraId="106D1181" w14:textId="17A5E3A8" w:rsidR="00512DA0" w:rsidRDefault="00512DA0">
          <w:pPr>
            <w:pStyle w:val="40"/>
            <w:tabs>
              <w:tab w:val="right" w:pos="9062"/>
            </w:tabs>
            <w:rPr>
              <w:rFonts w:asciiTheme="minorHAnsi" w:hAnsiTheme="minorHAnsi" w:cstheme="minorBidi"/>
              <w:noProof/>
            </w:rPr>
          </w:pPr>
          <w:hyperlink w:anchor="_Toc98205695" w:history="1">
            <w:r w:rsidRPr="00D13A25">
              <w:rPr>
                <w:rStyle w:val="afff8"/>
                <w:rFonts w:ascii="Microsoft YaHei" w:eastAsia="Microsoft YaHei" w:hAnsi="Microsoft YaHei" w:cs="Microsoft YaHei"/>
                <w:noProof/>
              </w:rPr>
              <w:t>3.2.2 成長期：ロードマップ戦略の策定とコミュニティの拡大 - プロダクトマネジメント</w:t>
            </w:r>
            <w:r>
              <w:rPr>
                <w:noProof/>
                <w:webHidden/>
              </w:rPr>
              <w:tab/>
            </w:r>
            <w:r>
              <w:rPr>
                <w:noProof/>
                <w:webHidden/>
              </w:rPr>
              <w:fldChar w:fldCharType="begin"/>
            </w:r>
            <w:r>
              <w:rPr>
                <w:noProof/>
                <w:webHidden/>
              </w:rPr>
              <w:instrText xml:space="preserve"> PAGEREF _Toc98205695 \h </w:instrText>
            </w:r>
            <w:r>
              <w:rPr>
                <w:noProof/>
                <w:webHidden/>
              </w:rPr>
            </w:r>
            <w:r>
              <w:rPr>
                <w:noProof/>
                <w:webHidden/>
              </w:rPr>
              <w:fldChar w:fldCharType="separate"/>
            </w:r>
            <w:r w:rsidR="00F460AD">
              <w:rPr>
                <w:noProof/>
                <w:webHidden/>
              </w:rPr>
              <w:t>93</w:t>
            </w:r>
            <w:r>
              <w:rPr>
                <w:noProof/>
                <w:webHidden/>
              </w:rPr>
              <w:fldChar w:fldCharType="end"/>
            </w:r>
          </w:hyperlink>
        </w:p>
        <w:p w14:paraId="434537D0" w14:textId="7CCDF558" w:rsidR="00512DA0" w:rsidRDefault="00512DA0">
          <w:pPr>
            <w:pStyle w:val="40"/>
            <w:tabs>
              <w:tab w:val="right" w:pos="9062"/>
            </w:tabs>
            <w:rPr>
              <w:rFonts w:asciiTheme="minorHAnsi" w:hAnsiTheme="minorHAnsi" w:cstheme="minorBidi"/>
              <w:noProof/>
            </w:rPr>
          </w:pPr>
          <w:hyperlink w:anchor="_Toc98205696" w:history="1">
            <w:r w:rsidRPr="00D13A25">
              <w:rPr>
                <w:rStyle w:val="afff8"/>
                <w:rFonts w:ascii="Microsoft YaHei" w:eastAsia="Microsoft YaHei" w:hAnsi="Microsoft YaHei" w:cs="Microsoft YaHei"/>
                <w:noProof/>
              </w:rPr>
              <w:t>3.2.3 拡大の加速期：ソフトウェアの導入と有料化の加速 - 販売管理</w:t>
            </w:r>
            <w:r>
              <w:rPr>
                <w:noProof/>
                <w:webHidden/>
              </w:rPr>
              <w:tab/>
            </w:r>
            <w:r>
              <w:rPr>
                <w:noProof/>
                <w:webHidden/>
              </w:rPr>
              <w:fldChar w:fldCharType="begin"/>
            </w:r>
            <w:r>
              <w:rPr>
                <w:noProof/>
                <w:webHidden/>
              </w:rPr>
              <w:instrText xml:space="preserve"> PAGEREF _Toc98205696 \h </w:instrText>
            </w:r>
            <w:r>
              <w:rPr>
                <w:noProof/>
                <w:webHidden/>
              </w:rPr>
            </w:r>
            <w:r>
              <w:rPr>
                <w:noProof/>
                <w:webHidden/>
              </w:rPr>
              <w:fldChar w:fldCharType="separate"/>
            </w:r>
            <w:r w:rsidR="00F460AD">
              <w:rPr>
                <w:noProof/>
                <w:webHidden/>
              </w:rPr>
              <w:t>94</w:t>
            </w:r>
            <w:r>
              <w:rPr>
                <w:noProof/>
                <w:webHidden/>
              </w:rPr>
              <w:fldChar w:fldCharType="end"/>
            </w:r>
          </w:hyperlink>
        </w:p>
        <w:p w14:paraId="517AF802" w14:textId="2E38EC21" w:rsidR="00512DA0" w:rsidRDefault="00512DA0">
          <w:pPr>
            <w:pStyle w:val="40"/>
            <w:tabs>
              <w:tab w:val="right" w:pos="9062"/>
            </w:tabs>
            <w:rPr>
              <w:rFonts w:asciiTheme="minorHAnsi" w:hAnsiTheme="minorHAnsi" w:cstheme="minorBidi"/>
              <w:noProof/>
            </w:rPr>
          </w:pPr>
          <w:hyperlink w:anchor="_Toc98205697" w:history="1">
            <w:r w:rsidRPr="00D13A25">
              <w:rPr>
                <w:rStyle w:val="afff8"/>
                <w:rFonts w:ascii="Microsoft YaHei" w:eastAsia="Microsoft YaHei" w:hAnsi="Microsoft YaHei" w:cs="Microsoft YaHei"/>
                <w:noProof/>
              </w:rPr>
              <w:t>3.2.4 成熟段階：オープンソースコミュニティの維持</w:t>
            </w:r>
            <w:r>
              <w:rPr>
                <w:noProof/>
                <w:webHidden/>
              </w:rPr>
              <w:tab/>
            </w:r>
            <w:r>
              <w:rPr>
                <w:noProof/>
                <w:webHidden/>
              </w:rPr>
              <w:fldChar w:fldCharType="begin"/>
            </w:r>
            <w:r>
              <w:rPr>
                <w:noProof/>
                <w:webHidden/>
              </w:rPr>
              <w:instrText xml:space="preserve"> PAGEREF _Toc98205697 \h </w:instrText>
            </w:r>
            <w:r>
              <w:rPr>
                <w:noProof/>
                <w:webHidden/>
              </w:rPr>
            </w:r>
            <w:r>
              <w:rPr>
                <w:noProof/>
                <w:webHidden/>
              </w:rPr>
              <w:fldChar w:fldCharType="separate"/>
            </w:r>
            <w:r w:rsidR="00F460AD">
              <w:rPr>
                <w:noProof/>
                <w:webHidden/>
              </w:rPr>
              <w:t>95</w:t>
            </w:r>
            <w:r>
              <w:rPr>
                <w:noProof/>
                <w:webHidden/>
              </w:rPr>
              <w:fldChar w:fldCharType="end"/>
            </w:r>
          </w:hyperlink>
        </w:p>
        <w:p w14:paraId="75894F92" w14:textId="7606ABF9" w:rsidR="00512DA0" w:rsidRDefault="00512DA0">
          <w:pPr>
            <w:pStyle w:val="30"/>
            <w:tabs>
              <w:tab w:val="right" w:pos="9062"/>
            </w:tabs>
            <w:rPr>
              <w:rFonts w:asciiTheme="minorHAnsi" w:hAnsiTheme="minorHAnsi" w:cstheme="minorBidi"/>
              <w:noProof/>
            </w:rPr>
          </w:pPr>
          <w:hyperlink w:anchor="_Toc98205698" w:history="1">
            <w:r w:rsidRPr="00D13A25">
              <w:rPr>
                <w:rStyle w:val="afff8"/>
                <w:rFonts w:ascii="Microsoft YaHei" w:eastAsia="Microsoft YaHei" w:hAnsi="Microsoft YaHei" w:cs="Microsoft YaHei"/>
                <w:noProof/>
              </w:rPr>
              <w:t>3.3 商品化プロセスにおけるリスクポイント</w:t>
            </w:r>
            <w:r>
              <w:rPr>
                <w:noProof/>
                <w:webHidden/>
              </w:rPr>
              <w:tab/>
            </w:r>
            <w:r>
              <w:rPr>
                <w:noProof/>
                <w:webHidden/>
              </w:rPr>
              <w:fldChar w:fldCharType="begin"/>
            </w:r>
            <w:r>
              <w:rPr>
                <w:noProof/>
                <w:webHidden/>
              </w:rPr>
              <w:instrText xml:space="preserve"> PAGEREF _Toc98205698 \h </w:instrText>
            </w:r>
            <w:r>
              <w:rPr>
                <w:noProof/>
                <w:webHidden/>
              </w:rPr>
            </w:r>
            <w:r>
              <w:rPr>
                <w:noProof/>
                <w:webHidden/>
              </w:rPr>
              <w:fldChar w:fldCharType="separate"/>
            </w:r>
            <w:r w:rsidR="00F460AD">
              <w:rPr>
                <w:noProof/>
                <w:webHidden/>
              </w:rPr>
              <w:t>96</w:t>
            </w:r>
            <w:r>
              <w:rPr>
                <w:noProof/>
                <w:webHidden/>
              </w:rPr>
              <w:fldChar w:fldCharType="end"/>
            </w:r>
          </w:hyperlink>
        </w:p>
        <w:p w14:paraId="2FBE94FE" w14:textId="21721097" w:rsidR="00512DA0" w:rsidRDefault="00512DA0">
          <w:pPr>
            <w:pStyle w:val="40"/>
            <w:tabs>
              <w:tab w:val="right" w:pos="9062"/>
            </w:tabs>
            <w:rPr>
              <w:rFonts w:asciiTheme="minorHAnsi" w:hAnsiTheme="minorHAnsi" w:cstheme="minorBidi"/>
              <w:noProof/>
            </w:rPr>
          </w:pPr>
          <w:hyperlink w:anchor="_Toc98205699" w:history="1">
            <w:r w:rsidRPr="00D13A25">
              <w:rPr>
                <w:rStyle w:val="afff8"/>
                <w:rFonts w:ascii="Microsoft YaHei" w:eastAsia="Microsoft YaHei" w:hAnsi="Microsoft YaHei" w:cs="Microsoft YaHei"/>
                <w:noProof/>
              </w:rPr>
              <w:t>3.3.1 オープンソースプロジェクトの技術帰属リスク</w:t>
            </w:r>
            <w:r>
              <w:rPr>
                <w:noProof/>
                <w:webHidden/>
              </w:rPr>
              <w:tab/>
            </w:r>
            <w:r>
              <w:rPr>
                <w:noProof/>
                <w:webHidden/>
              </w:rPr>
              <w:fldChar w:fldCharType="begin"/>
            </w:r>
            <w:r>
              <w:rPr>
                <w:noProof/>
                <w:webHidden/>
              </w:rPr>
              <w:instrText xml:space="preserve"> PAGEREF _Toc98205699 \h </w:instrText>
            </w:r>
            <w:r>
              <w:rPr>
                <w:noProof/>
                <w:webHidden/>
              </w:rPr>
            </w:r>
            <w:r>
              <w:rPr>
                <w:noProof/>
                <w:webHidden/>
              </w:rPr>
              <w:fldChar w:fldCharType="separate"/>
            </w:r>
            <w:r w:rsidR="00F460AD">
              <w:rPr>
                <w:noProof/>
                <w:webHidden/>
              </w:rPr>
              <w:t>96</w:t>
            </w:r>
            <w:r>
              <w:rPr>
                <w:noProof/>
                <w:webHidden/>
              </w:rPr>
              <w:fldChar w:fldCharType="end"/>
            </w:r>
          </w:hyperlink>
        </w:p>
        <w:p w14:paraId="3D669EFA" w14:textId="1DDCA185" w:rsidR="00512DA0" w:rsidRDefault="00512DA0">
          <w:pPr>
            <w:pStyle w:val="40"/>
            <w:tabs>
              <w:tab w:val="right" w:pos="9062"/>
            </w:tabs>
            <w:rPr>
              <w:rFonts w:asciiTheme="minorHAnsi" w:hAnsiTheme="minorHAnsi" w:cstheme="minorBidi"/>
              <w:noProof/>
            </w:rPr>
          </w:pPr>
          <w:hyperlink w:anchor="_Toc98205700" w:history="1">
            <w:r w:rsidRPr="00D13A25">
              <w:rPr>
                <w:rStyle w:val="afff8"/>
                <w:rFonts w:ascii="Microsoft YaHei" w:eastAsia="Microsoft YaHei" w:hAnsi="Microsoft YaHei" w:cs="Microsoft YaHei"/>
                <w:noProof/>
              </w:rPr>
              <w:t>3.3.2 コードのセキュリティリスク</w:t>
            </w:r>
            <w:r>
              <w:rPr>
                <w:noProof/>
                <w:webHidden/>
              </w:rPr>
              <w:tab/>
            </w:r>
            <w:r>
              <w:rPr>
                <w:noProof/>
                <w:webHidden/>
              </w:rPr>
              <w:fldChar w:fldCharType="begin"/>
            </w:r>
            <w:r>
              <w:rPr>
                <w:noProof/>
                <w:webHidden/>
              </w:rPr>
              <w:instrText xml:space="preserve"> PAGEREF _Toc98205700 \h </w:instrText>
            </w:r>
            <w:r>
              <w:rPr>
                <w:noProof/>
                <w:webHidden/>
              </w:rPr>
            </w:r>
            <w:r>
              <w:rPr>
                <w:noProof/>
                <w:webHidden/>
              </w:rPr>
              <w:fldChar w:fldCharType="separate"/>
            </w:r>
            <w:r w:rsidR="00F460AD">
              <w:rPr>
                <w:noProof/>
                <w:webHidden/>
              </w:rPr>
              <w:t>98</w:t>
            </w:r>
            <w:r>
              <w:rPr>
                <w:noProof/>
                <w:webHidden/>
              </w:rPr>
              <w:fldChar w:fldCharType="end"/>
            </w:r>
          </w:hyperlink>
        </w:p>
        <w:p w14:paraId="24EDBA55" w14:textId="42C0DAE2" w:rsidR="00512DA0" w:rsidRDefault="00512DA0">
          <w:pPr>
            <w:pStyle w:val="40"/>
            <w:tabs>
              <w:tab w:val="right" w:pos="9062"/>
            </w:tabs>
            <w:rPr>
              <w:rFonts w:asciiTheme="minorHAnsi" w:hAnsiTheme="minorHAnsi" w:cstheme="minorBidi"/>
              <w:noProof/>
            </w:rPr>
          </w:pPr>
          <w:hyperlink w:anchor="_Toc98205701" w:history="1">
            <w:r w:rsidRPr="00D13A25">
              <w:rPr>
                <w:rStyle w:val="afff8"/>
                <w:rFonts w:ascii="Microsoft YaHei" w:eastAsia="Microsoft YaHei" w:hAnsi="Microsoft YaHei" w:cs="Microsoft YaHei"/>
                <w:noProof/>
              </w:rPr>
              <w:t>[専門家のコメント］</w:t>
            </w:r>
            <w:r>
              <w:rPr>
                <w:noProof/>
                <w:webHidden/>
              </w:rPr>
              <w:tab/>
            </w:r>
            <w:r>
              <w:rPr>
                <w:noProof/>
                <w:webHidden/>
              </w:rPr>
              <w:fldChar w:fldCharType="begin"/>
            </w:r>
            <w:r>
              <w:rPr>
                <w:noProof/>
                <w:webHidden/>
              </w:rPr>
              <w:instrText xml:space="preserve"> PAGEREF _Toc98205701 \h </w:instrText>
            </w:r>
            <w:r>
              <w:rPr>
                <w:noProof/>
                <w:webHidden/>
              </w:rPr>
            </w:r>
            <w:r>
              <w:rPr>
                <w:noProof/>
                <w:webHidden/>
              </w:rPr>
              <w:fldChar w:fldCharType="separate"/>
            </w:r>
            <w:r w:rsidR="00F460AD">
              <w:rPr>
                <w:noProof/>
                <w:webHidden/>
              </w:rPr>
              <w:t>98</w:t>
            </w:r>
            <w:r>
              <w:rPr>
                <w:noProof/>
                <w:webHidden/>
              </w:rPr>
              <w:fldChar w:fldCharType="end"/>
            </w:r>
          </w:hyperlink>
        </w:p>
        <w:p w14:paraId="4F121CBB" w14:textId="5A1B1AF2" w:rsidR="00512DA0" w:rsidRDefault="00512DA0">
          <w:pPr>
            <w:pStyle w:val="40"/>
            <w:tabs>
              <w:tab w:val="right" w:pos="9062"/>
            </w:tabs>
            <w:rPr>
              <w:rFonts w:asciiTheme="minorHAnsi" w:hAnsiTheme="minorHAnsi" w:cstheme="minorBidi"/>
              <w:noProof/>
            </w:rPr>
          </w:pPr>
          <w:hyperlink w:anchor="_Toc98205702" w:history="1">
            <w:r w:rsidRPr="00D13A25">
              <w:rPr>
                <w:rStyle w:val="afff8"/>
                <w:rFonts w:ascii="Microsoft YaHei" w:eastAsia="Microsoft YaHei" w:hAnsi="Microsoft YaHei" w:cs="Microsoft YaHei"/>
                <w:noProof/>
              </w:rPr>
              <w:t>3.3.3 クラウドベンダーの競争リスク</w:t>
            </w:r>
            <w:r>
              <w:rPr>
                <w:noProof/>
                <w:webHidden/>
              </w:rPr>
              <w:tab/>
            </w:r>
            <w:r>
              <w:rPr>
                <w:noProof/>
                <w:webHidden/>
              </w:rPr>
              <w:fldChar w:fldCharType="begin"/>
            </w:r>
            <w:r>
              <w:rPr>
                <w:noProof/>
                <w:webHidden/>
              </w:rPr>
              <w:instrText xml:space="preserve"> PAGEREF _Toc98205702 \h </w:instrText>
            </w:r>
            <w:r>
              <w:rPr>
                <w:noProof/>
                <w:webHidden/>
              </w:rPr>
            </w:r>
            <w:r>
              <w:rPr>
                <w:noProof/>
                <w:webHidden/>
              </w:rPr>
              <w:fldChar w:fldCharType="separate"/>
            </w:r>
            <w:r w:rsidR="00F460AD">
              <w:rPr>
                <w:noProof/>
                <w:webHidden/>
              </w:rPr>
              <w:t>100</w:t>
            </w:r>
            <w:r>
              <w:rPr>
                <w:noProof/>
                <w:webHidden/>
              </w:rPr>
              <w:fldChar w:fldCharType="end"/>
            </w:r>
          </w:hyperlink>
        </w:p>
        <w:p w14:paraId="04E50136" w14:textId="711B8A81" w:rsidR="00512DA0" w:rsidRDefault="00512DA0">
          <w:pPr>
            <w:pStyle w:val="20"/>
            <w:tabs>
              <w:tab w:val="right" w:pos="9062"/>
            </w:tabs>
            <w:rPr>
              <w:rFonts w:asciiTheme="minorHAnsi" w:hAnsiTheme="minorHAnsi" w:cstheme="minorBidi"/>
              <w:noProof/>
            </w:rPr>
          </w:pPr>
          <w:hyperlink w:anchor="_Toc98205703" w:history="1">
            <w:r w:rsidRPr="00D13A25">
              <w:rPr>
                <w:rStyle w:val="afff8"/>
                <w:rFonts w:ascii="Microsoft YaHei" w:eastAsia="Microsoft YaHei" w:hAnsi="Microsoft YaHei" w:cs="Microsoft YaHei"/>
                <w:noProof/>
              </w:rPr>
              <w:t>4.投資 - 次のオープンソース・ユニコーンを見つける方法</w:t>
            </w:r>
            <w:r>
              <w:rPr>
                <w:noProof/>
                <w:webHidden/>
              </w:rPr>
              <w:tab/>
            </w:r>
            <w:r>
              <w:rPr>
                <w:noProof/>
                <w:webHidden/>
              </w:rPr>
              <w:fldChar w:fldCharType="begin"/>
            </w:r>
            <w:r>
              <w:rPr>
                <w:noProof/>
                <w:webHidden/>
              </w:rPr>
              <w:instrText xml:space="preserve"> PAGEREF _Toc98205703 \h </w:instrText>
            </w:r>
            <w:r>
              <w:rPr>
                <w:noProof/>
                <w:webHidden/>
              </w:rPr>
            </w:r>
            <w:r>
              <w:rPr>
                <w:noProof/>
                <w:webHidden/>
              </w:rPr>
              <w:fldChar w:fldCharType="separate"/>
            </w:r>
            <w:r w:rsidR="00F460AD">
              <w:rPr>
                <w:noProof/>
                <w:webHidden/>
              </w:rPr>
              <w:t>105</w:t>
            </w:r>
            <w:r>
              <w:rPr>
                <w:noProof/>
                <w:webHidden/>
              </w:rPr>
              <w:fldChar w:fldCharType="end"/>
            </w:r>
          </w:hyperlink>
        </w:p>
        <w:p w14:paraId="606C2ED6" w14:textId="57478E76" w:rsidR="00512DA0" w:rsidRDefault="00512DA0">
          <w:pPr>
            <w:pStyle w:val="30"/>
            <w:tabs>
              <w:tab w:val="right" w:pos="9062"/>
            </w:tabs>
            <w:rPr>
              <w:rFonts w:asciiTheme="minorHAnsi" w:hAnsiTheme="minorHAnsi" w:cstheme="minorBidi"/>
              <w:noProof/>
            </w:rPr>
          </w:pPr>
          <w:hyperlink w:anchor="_Toc98205704" w:history="1">
            <w:r w:rsidRPr="00D13A25">
              <w:rPr>
                <w:rStyle w:val="afff8"/>
                <w:rFonts w:ascii="Microsoft YaHei" w:eastAsia="Microsoft YaHei" w:hAnsi="Microsoft YaHei" w:cs="Microsoft YaHei"/>
                <w:noProof/>
              </w:rPr>
              <w:t>4.1 成功した商用オープンソースプロジェクトの判断基準</w:t>
            </w:r>
            <w:r>
              <w:rPr>
                <w:noProof/>
                <w:webHidden/>
              </w:rPr>
              <w:tab/>
            </w:r>
            <w:r>
              <w:rPr>
                <w:noProof/>
                <w:webHidden/>
              </w:rPr>
              <w:fldChar w:fldCharType="begin"/>
            </w:r>
            <w:r>
              <w:rPr>
                <w:noProof/>
                <w:webHidden/>
              </w:rPr>
              <w:instrText xml:space="preserve"> PAGEREF _Toc98205704 \h </w:instrText>
            </w:r>
            <w:r>
              <w:rPr>
                <w:noProof/>
                <w:webHidden/>
              </w:rPr>
            </w:r>
            <w:r>
              <w:rPr>
                <w:noProof/>
                <w:webHidden/>
              </w:rPr>
              <w:fldChar w:fldCharType="separate"/>
            </w:r>
            <w:r w:rsidR="00F460AD">
              <w:rPr>
                <w:noProof/>
                <w:webHidden/>
              </w:rPr>
              <w:t>105</w:t>
            </w:r>
            <w:r>
              <w:rPr>
                <w:noProof/>
                <w:webHidden/>
              </w:rPr>
              <w:fldChar w:fldCharType="end"/>
            </w:r>
          </w:hyperlink>
        </w:p>
        <w:p w14:paraId="314DA6C1" w14:textId="4E258CE1" w:rsidR="00512DA0" w:rsidRDefault="00512DA0">
          <w:pPr>
            <w:pStyle w:val="40"/>
            <w:tabs>
              <w:tab w:val="right" w:pos="9062"/>
            </w:tabs>
            <w:rPr>
              <w:rFonts w:asciiTheme="minorHAnsi" w:hAnsiTheme="minorHAnsi" w:cstheme="minorBidi"/>
              <w:noProof/>
            </w:rPr>
          </w:pPr>
          <w:hyperlink w:anchor="_Toc98205705" w:history="1">
            <w:r w:rsidRPr="00D13A25">
              <w:rPr>
                <w:rStyle w:val="afff8"/>
                <w:rFonts w:ascii="Microsoft YaHei" w:eastAsia="Microsoft YaHei" w:hAnsi="Microsoft YaHei" w:cs="Microsoft YaHei"/>
                <w:noProof/>
              </w:rPr>
              <w:t>4.1.1 コードの所有権と管理 - 製品開発段階</w:t>
            </w:r>
            <w:r>
              <w:rPr>
                <w:noProof/>
                <w:webHidden/>
              </w:rPr>
              <w:tab/>
            </w:r>
            <w:r>
              <w:rPr>
                <w:noProof/>
                <w:webHidden/>
              </w:rPr>
              <w:fldChar w:fldCharType="begin"/>
            </w:r>
            <w:r>
              <w:rPr>
                <w:noProof/>
                <w:webHidden/>
              </w:rPr>
              <w:instrText xml:space="preserve"> PAGEREF _Toc98205705 \h </w:instrText>
            </w:r>
            <w:r>
              <w:rPr>
                <w:noProof/>
                <w:webHidden/>
              </w:rPr>
            </w:r>
            <w:r>
              <w:rPr>
                <w:noProof/>
                <w:webHidden/>
              </w:rPr>
              <w:fldChar w:fldCharType="separate"/>
            </w:r>
            <w:r w:rsidR="00F460AD">
              <w:rPr>
                <w:noProof/>
                <w:webHidden/>
              </w:rPr>
              <w:t>105</w:t>
            </w:r>
            <w:r>
              <w:rPr>
                <w:noProof/>
                <w:webHidden/>
              </w:rPr>
              <w:fldChar w:fldCharType="end"/>
            </w:r>
          </w:hyperlink>
        </w:p>
        <w:p w14:paraId="0B02F9E1" w14:textId="6A652FB7" w:rsidR="00512DA0" w:rsidRDefault="00512DA0">
          <w:pPr>
            <w:pStyle w:val="40"/>
            <w:tabs>
              <w:tab w:val="right" w:pos="9062"/>
            </w:tabs>
            <w:rPr>
              <w:rFonts w:asciiTheme="minorHAnsi" w:hAnsiTheme="minorHAnsi" w:cstheme="minorBidi"/>
              <w:noProof/>
            </w:rPr>
          </w:pPr>
          <w:hyperlink w:anchor="_Toc98205706" w:history="1">
            <w:r w:rsidRPr="00D13A25">
              <w:rPr>
                <w:rStyle w:val="afff8"/>
                <w:rFonts w:ascii="Microsoft YaHei" w:eastAsia="Microsoft YaHei" w:hAnsi="Microsoft YaHei" w:cs="Microsoft YaHei"/>
                <w:noProof/>
              </w:rPr>
              <w:t>4.1.2 国際的な競争力を持つために-製品開発の段階で</w:t>
            </w:r>
            <w:r>
              <w:rPr>
                <w:noProof/>
                <w:webHidden/>
              </w:rPr>
              <w:tab/>
            </w:r>
            <w:r>
              <w:rPr>
                <w:noProof/>
                <w:webHidden/>
              </w:rPr>
              <w:fldChar w:fldCharType="begin"/>
            </w:r>
            <w:r>
              <w:rPr>
                <w:noProof/>
                <w:webHidden/>
              </w:rPr>
              <w:instrText xml:space="preserve"> PAGEREF _Toc98205706 \h </w:instrText>
            </w:r>
            <w:r>
              <w:rPr>
                <w:noProof/>
                <w:webHidden/>
              </w:rPr>
            </w:r>
            <w:r>
              <w:rPr>
                <w:noProof/>
                <w:webHidden/>
              </w:rPr>
              <w:fldChar w:fldCharType="separate"/>
            </w:r>
            <w:r w:rsidR="00F460AD">
              <w:rPr>
                <w:noProof/>
                <w:webHidden/>
              </w:rPr>
              <w:t>106</w:t>
            </w:r>
            <w:r>
              <w:rPr>
                <w:noProof/>
                <w:webHidden/>
              </w:rPr>
              <w:fldChar w:fldCharType="end"/>
            </w:r>
          </w:hyperlink>
        </w:p>
        <w:p w14:paraId="0C38F652" w14:textId="43209AFE" w:rsidR="00512DA0" w:rsidRDefault="00512DA0">
          <w:pPr>
            <w:pStyle w:val="40"/>
            <w:tabs>
              <w:tab w:val="right" w:pos="9062"/>
            </w:tabs>
            <w:rPr>
              <w:rFonts w:asciiTheme="minorHAnsi" w:hAnsiTheme="minorHAnsi" w:cstheme="minorBidi"/>
              <w:noProof/>
            </w:rPr>
          </w:pPr>
          <w:hyperlink w:anchor="_Toc98205707" w:history="1">
            <w:r w:rsidRPr="00D13A25">
              <w:rPr>
                <w:rStyle w:val="afff8"/>
                <w:rFonts w:ascii="Microsoft YaHei" w:eastAsia="Microsoft YaHei" w:hAnsi="Microsoft YaHei" w:cs="Microsoft YaHei"/>
                <w:noProof/>
              </w:rPr>
              <w:t>4.1.3 コミュニティ運用能力 - コミュニティ運用フェーズ</w:t>
            </w:r>
            <w:r>
              <w:rPr>
                <w:noProof/>
                <w:webHidden/>
              </w:rPr>
              <w:tab/>
            </w:r>
            <w:r>
              <w:rPr>
                <w:noProof/>
                <w:webHidden/>
              </w:rPr>
              <w:fldChar w:fldCharType="begin"/>
            </w:r>
            <w:r>
              <w:rPr>
                <w:noProof/>
                <w:webHidden/>
              </w:rPr>
              <w:instrText xml:space="preserve"> PAGEREF _Toc98205707 \h </w:instrText>
            </w:r>
            <w:r>
              <w:rPr>
                <w:noProof/>
                <w:webHidden/>
              </w:rPr>
            </w:r>
            <w:r>
              <w:rPr>
                <w:noProof/>
                <w:webHidden/>
              </w:rPr>
              <w:fldChar w:fldCharType="separate"/>
            </w:r>
            <w:r w:rsidR="00F460AD">
              <w:rPr>
                <w:noProof/>
                <w:webHidden/>
              </w:rPr>
              <w:t>107</w:t>
            </w:r>
            <w:r>
              <w:rPr>
                <w:noProof/>
                <w:webHidden/>
              </w:rPr>
              <w:fldChar w:fldCharType="end"/>
            </w:r>
          </w:hyperlink>
        </w:p>
        <w:p w14:paraId="004E6981" w14:textId="387D0BDD" w:rsidR="00512DA0" w:rsidRDefault="00512DA0">
          <w:pPr>
            <w:pStyle w:val="40"/>
            <w:tabs>
              <w:tab w:val="right" w:pos="9062"/>
            </w:tabs>
            <w:rPr>
              <w:rFonts w:asciiTheme="minorHAnsi" w:hAnsiTheme="minorHAnsi" w:cstheme="minorBidi"/>
              <w:noProof/>
            </w:rPr>
          </w:pPr>
          <w:hyperlink w:anchor="_Toc98205708" w:history="1">
            <w:r w:rsidRPr="00D13A25">
              <w:rPr>
                <w:rStyle w:val="afff8"/>
                <w:rFonts w:ascii="Microsoft YaHei" w:eastAsia="Microsoft YaHei" w:hAnsi="Microsoft YaHei" w:cs="Microsoft YaHei"/>
                <w:noProof/>
              </w:rPr>
              <w:t>4.1.4 マーケット・マッチング・ケイパビリティー - 商業化調査段階</w:t>
            </w:r>
            <w:r>
              <w:rPr>
                <w:noProof/>
                <w:webHidden/>
              </w:rPr>
              <w:tab/>
            </w:r>
            <w:r>
              <w:rPr>
                <w:noProof/>
                <w:webHidden/>
              </w:rPr>
              <w:fldChar w:fldCharType="begin"/>
            </w:r>
            <w:r>
              <w:rPr>
                <w:noProof/>
                <w:webHidden/>
              </w:rPr>
              <w:instrText xml:space="preserve"> PAGEREF _Toc98205708 \h </w:instrText>
            </w:r>
            <w:r>
              <w:rPr>
                <w:noProof/>
                <w:webHidden/>
              </w:rPr>
            </w:r>
            <w:r>
              <w:rPr>
                <w:noProof/>
                <w:webHidden/>
              </w:rPr>
              <w:fldChar w:fldCharType="separate"/>
            </w:r>
            <w:r w:rsidR="00F460AD">
              <w:rPr>
                <w:noProof/>
                <w:webHidden/>
              </w:rPr>
              <w:t>109</w:t>
            </w:r>
            <w:r>
              <w:rPr>
                <w:noProof/>
                <w:webHidden/>
              </w:rPr>
              <w:fldChar w:fldCharType="end"/>
            </w:r>
          </w:hyperlink>
        </w:p>
        <w:p w14:paraId="5B3238CD" w14:textId="2A664064" w:rsidR="00512DA0" w:rsidRDefault="00512DA0">
          <w:pPr>
            <w:pStyle w:val="40"/>
            <w:tabs>
              <w:tab w:val="right" w:pos="9062"/>
            </w:tabs>
            <w:rPr>
              <w:rFonts w:asciiTheme="minorHAnsi" w:hAnsiTheme="minorHAnsi" w:cstheme="minorBidi"/>
              <w:noProof/>
            </w:rPr>
          </w:pPr>
          <w:hyperlink w:anchor="_Toc98205709" w:history="1">
            <w:r w:rsidRPr="00D13A25">
              <w:rPr>
                <w:rStyle w:val="afff8"/>
                <w:rFonts w:ascii="Microsoft YaHei" w:eastAsia="Microsoft YaHei" w:hAnsi="Microsoft YaHei" w:cs="Microsoft YaHei"/>
                <w:noProof/>
              </w:rPr>
              <w:t>4.1.5 成熟したビジネスモデル - 商業化の模索段階</w:t>
            </w:r>
            <w:r>
              <w:rPr>
                <w:noProof/>
                <w:webHidden/>
              </w:rPr>
              <w:tab/>
            </w:r>
            <w:r>
              <w:rPr>
                <w:noProof/>
                <w:webHidden/>
              </w:rPr>
              <w:fldChar w:fldCharType="begin"/>
            </w:r>
            <w:r>
              <w:rPr>
                <w:noProof/>
                <w:webHidden/>
              </w:rPr>
              <w:instrText xml:space="preserve"> PAGEREF _Toc98205709 \h </w:instrText>
            </w:r>
            <w:r>
              <w:rPr>
                <w:noProof/>
                <w:webHidden/>
              </w:rPr>
            </w:r>
            <w:r>
              <w:rPr>
                <w:noProof/>
                <w:webHidden/>
              </w:rPr>
              <w:fldChar w:fldCharType="separate"/>
            </w:r>
            <w:r w:rsidR="00F460AD">
              <w:rPr>
                <w:noProof/>
                <w:webHidden/>
              </w:rPr>
              <w:t>110</w:t>
            </w:r>
            <w:r>
              <w:rPr>
                <w:noProof/>
                <w:webHidden/>
              </w:rPr>
              <w:fldChar w:fldCharType="end"/>
            </w:r>
          </w:hyperlink>
        </w:p>
        <w:p w14:paraId="30BA007E" w14:textId="1965F05F" w:rsidR="00512DA0" w:rsidRDefault="00512DA0">
          <w:pPr>
            <w:pStyle w:val="30"/>
            <w:tabs>
              <w:tab w:val="right" w:pos="9062"/>
            </w:tabs>
            <w:rPr>
              <w:rFonts w:asciiTheme="minorHAnsi" w:hAnsiTheme="minorHAnsi" w:cstheme="minorBidi"/>
              <w:noProof/>
            </w:rPr>
          </w:pPr>
          <w:hyperlink w:anchor="_Toc98205710" w:history="1">
            <w:r w:rsidRPr="00D13A25">
              <w:rPr>
                <w:rStyle w:val="afff8"/>
                <w:rFonts w:ascii="Microsoft YaHei" w:eastAsia="Microsoft YaHei" w:hAnsi="Microsoft YaHei" w:cs="Microsoft YaHei"/>
                <w:noProof/>
              </w:rPr>
              <w:t>4.2 中国のオープンソース市場</w:t>
            </w:r>
            <w:r>
              <w:rPr>
                <w:noProof/>
                <w:webHidden/>
              </w:rPr>
              <w:tab/>
            </w:r>
            <w:r>
              <w:rPr>
                <w:noProof/>
                <w:webHidden/>
              </w:rPr>
              <w:fldChar w:fldCharType="begin"/>
            </w:r>
            <w:r>
              <w:rPr>
                <w:noProof/>
                <w:webHidden/>
              </w:rPr>
              <w:instrText xml:space="preserve"> PAGEREF _Toc98205710 \h </w:instrText>
            </w:r>
            <w:r>
              <w:rPr>
                <w:noProof/>
                <w:webHidden/>
              </w:rPr>
            </w:r>
            <w:r>
              <w:rPr>
                <w:noProof/>
                <w:webHidden/>
              </w:rPr>
              <w:fldChar w:fldCharType="separate"/>
            </w:r>
            <w:r w:rsidR="00F460AD">
              <w:rPr>
                <w:noProof/>
                <w:webHidden/>
              </w:rPr>
              <w:t>111</w:t>
            </w:r>
            <w:r>
              <w:rPr>
                <w:noProof/>
                <w:webHidden/>
              </w:rPr>
              <w:fldChar w:fldCharType="end"/>
            </w:r>
          </w:hyperlink>
        </w:p>
        <w:p w14:paraId="6AB1B8D6" w14:textId="373338A2" w:rsidR="00512DA0" w:rsidRDefault="00512DA0">
          <w:pPr>
            <w:pStyle w:val="30"/>
            <w:tabs>
              <w:tab w:val="right" w:pos="9062"/>
            </w:tabs>
            <w:rPr>
              <w:rFonts w:asciiTheme="minorHAnsi" w:hAnsiTheme="minorHAnsi" w:cstheme="minorBidi"/>
              <w:noProof/>
            </w:rPr>
          </w:pPr>
          <w:hyperlink w:anchor="_Toc98205711" w:history="1">
            <w:r w:rsidRPr="00D13A25">
              <w:rPr>
                <w:rStyle w:val="afff8"/>
                <w:rFonts w:ascii="Microsoft YaHei" w:eastAsia="Microsoft YaHei" w:hAnsi="Microsoft YaHei" w:cs="Microsoft YaHei"/>
                <w:noProof/>
              </w:rPr>
              <w:t>4.3 資本市場の投資家は、オープンソース分野での存在感を増している</w:t>
            </w:r>
            <w:r>
              <w:rPr>
                <w:noProof/>
                <w:webHidden/>
              </w:rPr>
              <w:tab/>
            </w:r>
            <w:r>
              <w:rPr>
                <w:noProof/>
                <w:webHidden/>
              </w:rPr>
              <w:fldChar w:fldCharType="begin"/>
            </w:r>
            <w:r>
              <w:rPr>
                <w:noProof/>
                <w:webHidden/>
              </w:rPr>
              <w:instrText xml:space="preserve"> PAGEREF _Toc98205711 \h </w:instrText>
            </w:r>
            <w:r>
              <w:rPr>
                <w:noProof/>
                <w:webHidden/>
              </w:rPr>
            </w:r>
            <w:r>
              <w:rPr>
                <w:noProof/>
                <w:webHidden/>
              </w:rPr>
              <w:fldChar w:fldCharType="separate"/>
            </w:r>
            <w:r w:rsidR="00F460AD">
              <w:rPr>
                <w:noProof/>
                <w:webHidden/>
              </w:rPr>
              <w:t>112</w:t>
            </w:r>
            <w:r>
              <w:rPr>
                <w:noProof/>
                <w:webHidden/>
              </w:rPr>
              <w:fldChar w:fldCharType="end"/>
            </w:r>
          </w:hyperlink>
        </w:p>
        <w:p w14:paraId="3F0CEC7E" w14:textId="6A37ECDE" w:rsidR="00512DA0" w:rsidRDefault="00512DA0">
          <w:pPr>
            <w:pStyle w:val="20"/>
            <w:tabs>
              <w:tab w:val="right" w:pos="9062"/>
            </w:tabs>
            <w:rPr>
              <w:rFonts w:asciiTheme="minorHAnsi" w:hAnsiTheme="minorHAnsi" w:cstheme="minorBidi"/>
              <w:noProof/>
            </w:rPr>
          </w:pPr>
          <w:hyperlink w:anchor="_Toc98205712" w:history="1">
            <w:r w:rsidRPr="00D13A25">
              <w:rPr>
                <w:rStyle w:val="afff8"/>
                <w:rFonts w:ascii="Microsoft YaHei" w:eastAsia="Microsoft YaHei" w:hAnsi="Microsoft YaHei" w:cs="Microsoft YaHei"/>
                <w:noProof/>
              </w:rPr>
              <w:t>5.ケーススタディ</w:t>
            </w:r>
            <w:r>
              <w:rPr>
                <w:noProof/>
                <w:webHidden/>
              </w:rPr>
              <w:tab/>
            </w:r>
            <w:r>
              <w:rPr>
                <w:noProof/>
                <w:webHidden/>
              </w:rPr>
              <w:fldChar w:fldCharType="begin"/>
            </w:r>
            <w:r>
              <w:rPr>
                <w:noProof/>
                <w:webHidden/>
              </w:rPr>
              <w:instrText xml:space="preserve"> PAGEREF _Toc98205712 \h </w:instrText>
            </w:r>
            <w:r>
              <w:rPr>
                <w:noProof/>
                <w:webHidden/>
              </w:rPr>
            </w:r>
            <w:r>
              <w:rPr>
                <w:noProof/>
                <w:webHidden/>
              </w:rPr>
              <w:fldChar w:fldCharType="separate"/>
            </w:r>
            <w:r w:rsidR="00F460AD">
              <w:rPr>
                <w:noProof/>
                <w:webHidden/>
              </w:rPr>
              <w:t>113</w:t>
            </w:r>
            <w:r>
              <w:rPr>
                <w:noProof/>
                <w:webHidden/>
              </w:rPr>
              <w:fldChar w:fldCharType="end"/>
            </w:r>
          </w:hyperlink>
        </w:p>
        <w:p w14:paraId="6DD97630" w14:textId="18D463ED" w:rsidR="00512DA0" w:rsidRDefault="00512DA0">
          <w:pPr>
            <w:pStyle w:val="30"/>
            <w:tabs>
              <w:tab w:val="right" w:pos="9062"/>
            </w:tabs>
            <w:rPr>
              <w:rFonts w:asciiTheme="minorHAnsi" w:hAnsiTheme="minorHAnsi" w:cstheme="minorBidi"/>
              <w:noProof/>
            </w:rPr>
          </w:pPr>
          <w:hyperlink w:anchor="_Toc98205713" w:history="1">
            <w:r w:rsidRPr="00D13A25">
              <w:rPr>
                <w:rStyle w:val="afff8"/>
                <w:rFonts w:ascii="Microsoft YaHei" w:eastAsia="Microsoft YaHei" w:hAnsi="Microsoft YaHei" w:cs="Microsoft YaHei"/>
                <w:noProof/>
              </w:rPr>
              <w:t>5.1 PingCAP</w:t>
            </w:r>
            <w:r>
              <w:rPr>
                <w:noProof/>
                <w:webHidden/>
              </w:rPr>
              <w:tab/>
            </w:r>
            <w:r>
              <w:rPr>
                <w:noProof/>
                <w:webHidden/>
              </w:rPr>
              <w:fldChar w:fldCharType="begin"/>
            </w:r>
            <w:r>
              <w:rPr>
                <w:noProof/>
                <w:webHidden/>
              </w:rPr>
              <w:instrText xml:space="preserve"> PAGEREF _Toc98205713 \h </w:instrText>
            </w:r>
            <w:r>
              <w:rPr>
                <w:noProof/>
                <w:webHidden/>
              </w:rPr>
            </w:r>
            <w:r>
              <w:rPr>
                <w:noProof/>
                <w:webHidden/>
              </w:rPr>
              <w:fldChar w:fldCharType="separate"/>
            </w:r>
            <w:r w:rsidR="00F460AD">
              <w:rPr>
                <w:noProof/>
                <w:webHidden/>
              </w:rPr>
              <w:t>113</w:t>
            </w:r>
            <w:r>
              <w:rPr>
                <w:noProof/>
                <w:webHidden/>
              </w:rPr>
              <w:fldChar w:fldCharType="end"/>
            </w:r>
          </w:hyperlink>
        </w:p>
        <w:p w14:paraId="4A97F62A" w14:textId="4F21F29F" w:rsidR="00512DA0" w:rsidRDefault="00512DA0">
          <w:pPr>
            <w:pStyle w:val="30"/>
            <w:tabs>
              <w:tab w:val="right" w:pos="9062"/>
            </w:tabs>
            <w:rPr>
              <w:rFonts w:asciiTheme="minorHAnsi" w:hAnsiTheme="minorHAnsi" w:cstheme="minorBidi"/>
              <w:noProof/>
            </w:rPr>
          </w:pPr>
          <w:hyperlink w:anchor="_Toc98205714" w:history="1">
            <w:r w:rsidRPr="00D13A25">
              <w:rPr>
                <w:rStyle w:val="afff8"/>
                <w:rFonts w:ascii="Microsoft YaHei" w:eastAsia="Microsoft YaHei" w:hAnsi="Microsoft YaHei" w:cs="Microsoft YaHei"/>
                <w:noProof/>
              </w:rPr>
              <w:t>5.2 GitLab</w:t>
            </w:r>
            <w:r>
              <w:rPr>
                <w:noProof/>
                <w:webHidden/>
              </w:rPr>
              <w:tab/>
            </w:r>
            <w:r>
              <w:rPr>
                <w:noProof/>
                <w:webHidden/>
              </w:rPr>
              <w:fldChar w:fldCharType="begin"/>
            </w:r>
            <w:r>
              <w:rPr>
                <w:noProof/>
                <w:webHidden/>
              </w:rPr>
              <w:instrText xml:space="preserve"> PAGEREF _Toc98205714 \h </w:instrText>
            </w:r>
            <w:r>
              <w:rPr>
                <w:noProof/>
                <w:webHidden/>
              </w:rPr>
            </w:r>
            <w:r>
              <w:rPr>
                <w:noProof/>
                <w:webHidden/>
              </w:rPr>
              <w:fldChar w:fldCharType="separate"/>
            </w:r>
            <w:r w:rsidR="00F460AD">
              <w:rPr>
                <w:noProof/>
                <w:webHidden/>
              </w:rPr>
              <w:t>116</w:t>
            </w:r>
            <w:r>
              <w:rPr>
                <w:noProof/>
                <w:webHidden/>
              </w:rPr>
              <w:fldChar w:fldCharType="end"/>
            </w:r>
          </w:hyperlink>
        </w:p>
        <w:p w14:paraId="42CB844C" w14:textId="2A80E915" w:rsidR="00512DA0" w:rsidRDefault="00512DA0">
          <w:pPr>
            <w:pStyle w:val="30"/>
            <w:tabs>
              <w:tab w:val="right" w:pos="9062"/>
            </w:tabs>
            <w:rPr>
              <w:rFonts w:asciiTheme="minorHAnsi" w:hAnsiTheme="minorHAnsi" w:cstheme="minorBidi"/>
              <w:noProof/>
            </w:rPr>
          </w:pPr>
          <w:hyperlink w:anchor="_Toc98205715" w:history="1">
            <w:r w:rsidRPr="00D13A25">
              <w:rPr>
                <w:rStyle w:val="afff8"/>
                <w:rFonts w:ascii="Microsoft YaHei" w:eastAsia="Microsoft YaHei" w:hAnsi="Microsoft YaHei" w:cs="Microsoft YaHei"/>
                <w:noProof/>
              </w:rPr>
              <w:t>5.3 Jina AI</w:t>
            </w:r>
            <w:r>
              <w:rPr>
                <w:noProof/>
                <w:webHidden/>
              </w:rPr>
              <w:tab/>
            </w:r>
            <w:r>
              <w:rPr>
                <w:noProof/>
                <w:webHidden/>
              </w:rPr>
              <w:fldChar w:fldCharType="begin"/>
            </w:r>
            <w:r>
              <w:rPr>
                <w:noProof/>
                <w:webHidden/>
              </w:rPr>
              <w:instrText xml:space="preserve"> PAGEREF _Toc98205715 \h </w:instrText>
            </w:r>
            <w:r>
              <w:rPr>
                <w:noProof/>
                <w:webHidden/>
              </w:rPr>
            </w:r>
            <w:r>
              <w:rPr>
                <w:noProof/>
                <w:webHidden/>
              </w:rPr>
              <w:fldChar w:fldCharType="separate"/>
            </w:r>
            <w:r w:rsidR="00F460AD">
              <w:rPr>
                <w:noProof/>
                <w:webHidden/>
              </w:rPr>
              <w:t>118</w:t>
            </w:r>
            <w:r>
              <w:rPr>
                <w:noProof/>
                <w:webHidden/>
              </w:rPr>
              <w:fldChar w:fldCharType="end"/>
            </w:r>
          </w:hyperlink>
        </w:p>
        <w:p w14:paraId="149F25B0" w14:textId="2EC88683" w:rsidR="00512DA0" w:rsidRDefault="00512DA0">
          <w:pPr>
            <w:pStyle w:val="30"/>
            <w:tabs>
              <w:tab w:val="right" w:pos="9062"/>
            </w:tabs>
            <w:rPr>
              <w:rFonts w:asciiTheme="minorHAnsi" w:hAnsiTheme="minorHAnsi" w:cstheme="minorBidi"/>
              <w:noProof/>
            </w:rPr>
          </w:pPr>
          <w:hyperlink w:anchor="_Toc98205716" w:history="1">
            <w:r w:rsidRPr="00D13A25">
              <w:rPr>
                <w:rStyle w:val="afff8"/>
                <w:rFonts w:ascii="Microsoft YaHei" w:eastAsia="Microsoft YaHei" w:hAnsi="Microsoft YaHei" w:cs="Microsoft YaHei"/>
                <w:noProof/>
              </w:rPr>
              <w:t>5.4 Zilliz</w:t>
            </w:r>
            <w:r>
              <w:rPr>
                <w:noProof/>
                <w:webHidden/>
              </w:rPr>
              <w:tab/>
            </w:r>
            <w:r>
              <w:rPr>
                <w:noProof/>
                <w:webHidden/>
              </w:rPr>
              <w:fldChar w:fldCharType="begin"/>
            </w:r>
            <w:r>
              <w:rPr>
                <w:noProof/>
                <w:webHidden/>
              </w:rPr>
              <w:instrText xml:space="preserve"> PAGEREF _Toc98205716 \h </w:instrText>
            </w:r>
            <w:r>
              <w:rPr>
                <w:noProof/>
                <w:webHidden/>
              </w:rPr>
            </w:r>
            <w:r>
              <w:rPr>
                <w:noProof/>
                <w:webHidden/>
              </w:rPr>
              <w:fldChar w:fldCharType="separate"/>
            </w:r>
            <w:r w:rsidR="00F460AD">
              <w:rPr>
                <w:noProof/>
                <w:webHidden/>
              </w:rPr>
              <w:t>119</w:t>
            </w:r>
            <w:r>
              <w:rPr>
                <w:noProof/>
                <w:webHidden/>
              </w:rPr>
              <w:fldChar w:fldCharType="end"/>
            </w:r>
          </w:hyperlink>
        </w:p>
        <w:p w14:paraId="38758EC1" w14:textId="081DF78D" w:rsidR="00512DA0" w:rsidRDefault="00512DA0">
          <w:pPr>
            <w:pStyle w:val="30"/>
            <w:tabs>
              <w:tab w:val="right" w:pos="9062"/>
            </w:tabs>
            <w:rPr>
              <w:rFonts w:asciiTheme="minorHAnsi" w:hAnsiTheme="minorHAnsi" w:cstheme="minorBidi"/>
              <w:noProof/>
            </w:rPr>
          </w:pPr>
          <w:hyperlink w:anchor="_Toc98205717" w:history="1">
            <w:r w:rsidRPr="00D13A25">
              <w:rPr>
                <w:rStyle w:val="afff8"/>
                <w:rFonts w:ascii="Microsoft YaHei" w:eastAsia="Microsoft YaHei" w:hAnsi="Microsoft YaHei" w:cs="Microsoft YaHei"/>
                <w:noProof/>
              </w:rPr>
              <w:t>5.5 EMQ映云科技</w:t>
            </w:r>
            <w:r>
              <w:rPr>
                <w:noProof/>
                <w:webHidden/>
              </w:rPr>
              <w:tab/>
            </w:r>
            <w:r>
              <w:rPr>
                <w:noProof/>
                <w:webHidden/>
              </w:rPr>
              <w:fldChar w:fldCharType="begin"/>
            </w:r>
            <w:r>
              <w:rPr>
                <w:noProof/>
                <w:webHidden/>
              </w:rPr>
              <w:instrText xml:space="preserve"> PAGEREF _Toc98205717 \h </w:instrText>
            </w:r>
            <w:r>
              <w:rPr>
                <w:noProof/>
                <w:webHidden/>
              </w:rPr>
            </w:r>
            <w:r>
              <w:rPr>
                <w:noProof/>
                <w:webHidden/>
              </w:rPr>
              <w:fldChar w:fldCharType="separate"/>
            </w:r>
            <w:r w:rsidR="00F460AD">
              <w:rPr>
                <w:noProof/>
                <w:webHidden/>
              </w:rPr>
              <w:t>121</w:t>
            </w:r>
            <w:r>
              <w:rPr>
                <w:noProof/>
                <w:webHidden/>
              </w:rPr>
              <w:fldChar w:fldCharType="end"/>
            </w:r>
          </w:hyperlink>
        </w:p>
        <w:p w14:paraId="10F25656" w14:textId="4433130B" w:rsidR="00512DA0" w:rsidRDefault="00512DA0">
          <w:pPr>
            <w:pStyle w:val="30"/>
            <w:tabs>
              <w:tab w:val="right" w:pos="9062"/>
            </w:tabs>
            <w:rPr>
              <w:rFonts w:asciiTheme="minorHAnsi" w:hAnsiTheme="minorHAnsi" w:cstheme="minorBidi"/>
              <w:noProof/>
            </w:rPr>
          </w:pPr>
          <w:hyperlink w:anchor="_Toc98205718" w:history="1">
            <w:r w:rsidRPr="00D13A25">
              <w:rPr>
                <w:rStyle w:val="afff8"/>
                <w:rFonts w:ascii="Microsoft YaHei" w:eastAsia="Microsoft YaHei" w:hAnsi="Microsoft YaHei" w:cs="Microsoft YaHei"/>
                <w:noProof/>
              </w:rPr>
              <w:t>5.6 AppFlowy</w:t>
            </w:r>
            <w:r>
              <w:rPr>
                <w:noProof/>
                <w:webHidden/>
              </w:rPr>
              <w:tab/>
            </w:r>
            <w:r>
              <w:rPr>
                <w:noProof/>
                <w:webHidden/>
              </w:rPr>
              <w:fldChar w:fldCharType="begin"/>
            </w:r>
            <w:r>
              <w:rPr>
                <w:noProof/>
                <w:webHidden/>
              </w:rPr>
              <w:instrText xml:space="preserve"> PAGEREF _Toc98205718 \h </w:instrText>
            </w:r>
            <w:r>
              <w:rPr>
                <w:noProof/>
                <w:webHidden/>
              </w:rPr>
            </w:r>
            <w:r>
              <w:rPr>
                <w:noProof/>
                <w:webHidden/>
              </w:rPr>
              <w:fldChar w:fldCharType="separate"/>
            </w:r>
            <w:r w:rsidR="00F460AD">
              <w:rPr>
                <w:noProof/>
                <w:webHidden/>
              </w:rPr>
              <w:t>123</w:t>
            </w:r>
            <w:r>
              <w:rPr>
                <w:noProof/>
                <w:webHidden/>
              </w:rPr>
              <w:fldChar w:fldCharType="end"/>
            </w:r>
          </w:hyperlink>
        </w:p>
        <w:p w14:paraId="3BE6DB03" w14:textId="051E34DD" w:rsidR="00512DA0" w:rsidRDefault="00512DA0">
          <w:pPr>
            <w:pStyle w:val="30"/>
            <w:tabs>
              <w:tab w:val="right" w:pos="9062"/>
            </w:tabs>
            <w:rPr>
              <w:rFonts w:asciiTheme="minorHAnsi" w:hAnsiTheme="minorHAnsi" w:cstheme="minorBidi"/>
              <w:noProof/>
            </w:rPr>
          </w:pPr>
          <w:hyperlink w:anchor="_Toc98205719" w:history="1">
            <w:r w:rsidRPr="00D13A25">
              <w:rPr>
                <w:rStyle w:val="afff8"/>
                <w:rFonts w:ascii="Microsoft YaHei" w:eastAsia="Microsoft YaHei" w:hAnsi="Microsoft YaHei" w:cs="Microsoft YaHei"/>
                <w:noProof/>
              </w:rPr>
              <w:t>5.7 Confluent</w:t>
            </w:r>
            <w:r>
              <w:rPr>
                <w:noProof/>
                <w:webHidden/>
              </w:rPr>
              <w:tab/>
            </w:r>
            <w:r>
              <w:rPr>
                <w:noProof/>
                <w:webHidden/>
              </w:rPr>
              <w:fldChar w:fldCharType="begin"/>
            </w:r>
            <w:r>
              <w:rPr>
                <w:noProof/>
                <w:webHidden/>
              </w:rPr>
              <w:instrText xml:space="preserve"> PAGEREF _Toc98205719 \h </w:instrText>
            </w:r>
            <w:r>
              <w:rPr>
                <w:noProof/>
                <w:webHidden/>
              </w:rPr>
            </w:r>
            <w:r>
              <w:rPr>
                <w:noProof/>
                <w:webHidden/>
              </w:rPr>
              <w:fldChar w:fldCharType="separate"/>
            </w:r>
            <w:r w:rsidR="00F460AD">
              <w:rPr>
                <w:noProof/>
                <w:webHidden/>
              </w:rPr>
              <w:t>124</w:t>
            </w:r>
            <w:r>
              <w:rPr>
                <w:noProof/>
                <w:webHidden/>
              </w:rPr>
              <w:fldChar w:fldCharType="end"/>
            </w:r>
          </w:hyperlink>
        </w:p>
        <w:p w14:paraId="226CDDA8" w14:textId="65A2037E" w:rsidR="00512DA0" w:rsidRDefault="00512DA0">
          <w:pPr>
            <w:pStyle w:val="30"/>
            <w:tabs>
              <w:tab w:val="right" w:pos="9062"/>
            </w:tabs>
            <w:rPr>
              <w:rFonts w:asciiTheme="minorHAnsi" w:hAnsiTheme="minorHAnsi" w:cstheme="minorBidi"/>
              <w:noProof/>
            </w:rPr>
          </w:pPr>
          <w:hyperlink w:anchor="_Toc98205720" w:history="1">
            <w:r w:rsidRPr="00D13A25">
              <w:rPr>
                <w:rStyle w:val="afff8"/>
                <w:rFonts w:ascii="Microsoft YaHei" w:eastAsia="Microsoft YaHei" w:hAnsi="Microsoft YaHei" w:cs="Microsoft YaHei"/>
                <w:noProof/>
              </w:rPr>
              <w:t>5.8 MongoDB</w:t>
            </w:r>
            <w:r>
              <w:rPr>
                <w:noProof/>
                <w:webHidden/>
              </w:rPr>
              <w:tab/>
            </w:r>
            <w:r>
              <w:rPr>
                <w:noProof/>
                <w:webHidden/>
              </w:rPr>
              <w:fldChar w:fldCharType="begin"/>
            </w:r>
            <w:r>
              <w:rPr>
                <w:noProof/>
                <w:webHidden/>
              </w:rPr>
              <w:instrText xml:space="preserve"> PAGEREF _Toc98205720 \h </w:instrText>
            </w:r>
            <w:r>
              <w:rPr>
                <w:noProof/>
                <w:webHidden/>
              </w:rPr>
            </w:r>
            <w:r>
              <w:rPr>
                <w:noProof/>
                <w:webHidden/>
              </w:rPr>
              <w:fldChar w:fldCharType="separate"/>
            </w:r>
            <w:r w:rsidR="00F460AD">
              <w:rPr>
                <w:noProof/>
                <w:webHidden/>
              </w:rPr>
              <w:t>126</w:t>
            </w:r>
            <w:r>
              <w:rPr>
                <w:noProof/>
                <w:webHidden/>
              </w:rPr>
              <w:fldChar w:fldCharType="end"/>
            </w:r>
          </w:hyperlink>
        </w:p>
        <w:p w14:paraId="45802829" w14:textId="52BB8CFB" w:rsidR="00512DA0" w:rsidRDefault="00512DA0">
          <w:pPr>
            <w:pStyle w:val="20"/>
            <w:tabs>
              <w:tab w:val="right" w:pos="9062"/>
            </w:tabs>
            <w:rPr>
              <w:rFonts w:asciiTheme="minorHAnsi" w:hAnsiTheme="minorHAnsi" w:cstheme="minorBidi"/>
              <w:noProof/>
            </w:rPr>
          </w:pPr>
          <w:hyperlink w:anchor="_Toc98205721" w:history="1">
            <w:r w:rsidRPr="00D13A25">
              <w:rPr>
                <w:rStyle w:val="afff8"/>
                <w:rFonts w:ascii="Microsoft YaHei" w:eastAsia="Microsoft YaHei" w:hAnsi="Microsoft YaHei" w:cs="Microsoft YaHei"/>
                <w:noProof/>
              </w:rPr>
              <w:t>付録1 オープンソース・ハードウェアとオープンソース・ソフトウェアの比較</w:t>
            </w:r>
            <w:r>
              <w:rPr>
                <w:noProof/>
                <w:webHidden/>
              </w:rPr>
              <w:tab/>
            </w:r>
            <w:r>
              <w:rPr>
                <w:noProof/>
                <w:webHidden/>
              </w:rPr>
              <w:fldChar w:fldCharType="begin"/>
            </w:r>
            <w:r>
              <w:rPr>
                <w:noProof/>
                <w:webHidden/>
              </w:rPr>
              <w:instrText xml:space="preserve"> PAGEREF _Toc98205721 \h </w:instrText>
            </w:r>
            <w:r>
              <w:rPr>
                <w:noProof/>
                <w:webHidden/>
              </w:rPr>
            </w:r>
            <w:r>
              <w:rPr>
                <w:noProof/>
                <w:webHidden/>
              </w:rPr>
              <w:fldChar w:fldCharType="separate"/>
            </w:r>
            <w:r w:rsidR="00F460AD">
              <w:rPr>
                <w:noProof/>
                <w:webHidden/>
              </w:rPr>
              <w:t>129</w:t>
            </w:r>
            <w:r>
              <w:rPr>
                <w:noProof/>
                <w:webHidden/>
              </w:rPr>
              <w:fldChar w:fldCharType="end"/>
            </w:r>
          </w:hyperlink>
        </w:p>
        <w:p w14:paraId="60917439" w14:textId="5953A2BB" w:rsidR="00512DA0" w:rsidRDefault="00512DA0">
          <w:pPr>
            <w:pStyle w:val="30"/>
            <w:tabs>
              <w:tab w:val="right" w:pos="9062"/>
            </w:tabs>
            <w:rPr>
              <w:rFonts w:asciiTheme="minorHAnsi" w:hAnsiTheme="minorHAnsi" w:cstheme="minorBidi"/>
              <w:noProof/>
            </w:rPr>
          </w:pPr>
          <w:hyperlink w:anchor="_Toc98205722" w:history="1">
            <w:r w:rsidRPr="00D13A25">
              <w:rPr>
                <w:rStyle w:val="afff8"/>
                <w:rFonts w:ascii="Microsoft YaHei" w:eastAsia="Microsoft YaHei" w:hAnsi="Microsoft YaHei" w:cs="Microsoft YaHei"/>
                <w:noProof/>
              </w:rPr>
              <w:t>[専門家のコメント］</w:t>
            </w:r>
            <w:r>
              <w:rPr>
                <w:noProof/>
                <w:webHidden/>
              </w:rPr>
              <w:tab/>
            </w:r>
            <w:r>
              <w:rPr>
                <w:noProof/>
                <w:webHidden/>
              </w:rPr>
              <w:fldChar w:fldCharType="begin"/>
            </w:r>
            <w:r>
              <w:rPr>
                <w:noProof/>
                <w:webHidden/>
              </w:rPr>
              <w:instrText xml:space="preserve"> PAGEREF _Toc98205722 \h </w:instrText>
            </w:r>
            <w:r>
              <w:rPr>
                <w:noProof/>
                <w:webHidden/>
              </w:rPr>
            </w:r>
            <w:r>
              <w:rPr>
                <w:noProof/>
                <w:webHidden/>
              </w:rPr>
              <w:fldChar w:fldCharType="separate"/>
            </w:r>
            <w:r w:rsidR="00F460AD">
              <w:rPr>
                <w:noProof/>
                <w:webHidden/>
              </w:rPr>
              <w:t>129</w:t>
            </w:r>
            <w:r>
              <w:rPr>
                <w:noProof/>
                <w:webHidden/>
              </w:rPr>
              <w:fldChar w:fldCharType="end"/>
            </w:r>
          </w:hyperlink>
        </w:p>
        <w:p w14:paraId="4724ABE9" w14:textId="4A983305" w:rsidR="00512DA0" w:rsidRDefault="00512DA0">
          <w:pPr>
            <w:pStyle w:val="20"/>
            <w:tabs>
              <w:tab w:val="right" w:pos="9062"/>
            </w:tabs>
            <w:rPr>
              <w:rFonts w:asciiTheme="minorHAnsi" w:hAnsiTheme="minorHAnsi" w:cstheme="minorBidi"/>
              <w:noProof/>
            </w:rPr>
          </w:pPr>
          <w:hyperlink w:anchor="_Toc98205723" w:history="1">
            <w:r w:rsidRPr="00D13A25">
              <w:rPr>
                <w:rStyle w:val="afff8"/>
                <w:rFonts w:ascii="Microsoft YaHei" w:eastAsia="Microsoft YaHei" w:hAnsi="Microsoft YaHei" w:cs="Microsoft YaHei"/>
                <w:noProof/>
              </w:rPr>
              <w:t>付録2 USオープンソースキャピタルマーケット</w:t>
            </w:r>
            <w:r>
              <w:rPr>
                <w:noProof/>
                <w:webHidden/>
              </w:rPr>
              <w:tab/>
            </w:r>
            <w:r>
              <w:rPr>
                <w:noProof/>
                <w:webHidden/>
              </w:rPr>
              <w:fldChar w:fldCharType="begin"/>
            </w:r>
            <w:r>
              <w:rPr>
                <w:noProof/>
                <w:webHidden/>
              </w:rPr>
              <w:instrText xml:space="preserve"> PAGEREF _Toc98205723 \h </w:instrText>
            </w:r>
            <w:r>
              <w:rPr>
                <w:noProof/>
                <w:webHidden/>
              </w:rPr>
            </w:r>
            <w:r>
              <w:rPr>
                <w:noProof/>
                <w:webHidden/>
              </w:rPr>
              <w:fldChar w:fldCharType="separate"/>
            </w:r>
            <w:r w:rsidR="00F460AD">
              <w:rPr>
                <w:noProof/>
                <w:webHidden/>
              </w:rPr>
              <w:t>130</w:t>
            </w:r>
            <w:r>
              <w:rPr>
                <w:noProof/>
                <w:webHidden/>
              </w:rPr>
              <w:fldChar w:fldCharType="end"/>
            </w:r>
          </w:hyperlink>
        </w:p>
        <w:p w14:paraId="64E3F77D" w14:textId="717A8D1D" w:rsidR="00512DA0" w:rsidRDefault="00512DA0">
          <w:pPr>
            <w:pStyle w:val="20"/>
            <w:tabs>
              <w:tab w:val="right" w:pos="9062"/>
            </w:tabs>
            <w:rPr>
              <w:rFonts w:asciiTheme="minorHAnsi" w:hAnsiTheme="minorHAnsi" w:cstheme="minorBidi"/>
              <w:noProof/>
            </w:rPr>
          </w:pPr>
          <w:hyperlink w:anchor="_Toc98205724" w:history="1">
            <w:r w:rsidRPr="00D13A25">
              <w:rPr>
                <w:rStyle w:val="afff8"/>
                <w:rFonts w:ascii="Microsoft YaHei" w:eastAsia="Microsoft YaHei" w:hAnsi="Microsoft YaHei" w:cs="Microsoft YaHei"/>
                <w:noProof/>
              </w:rPr>
              <w:t>付録3 Yコンビネータオープンソースプロジェクトの概要</w:t>
            </w:r>
            <w:r>
              <w:rPr>
                <w:noProof/>
                <w:webHidden/>
              </w:rPr>
              <w:tab/>
            </w:r>
            <w:r>
              <w:rPr>
                <w:noProof/>
                <w:webHidden/>
              </w:rPr>
              <w:fldChar w:fldCharType="begin"/>
            </w:r>
            <w:r>
              <w:rPr>
                <w:noProof/>
                <w:webHidden/>
              </w:rPr>
              <w:instrText xml:space="preserve"> PAGEREF _Toc98205724 \h </w:instrText>
            </w:r>
            <w:r>
              <w:rPr>
                <w:noProof/>
                <w:webHidden/>
              </w:rPr>
            </w:r>
            <w:r>
              <w:rPr>
                <w:noProof/>
                <w:webHidden/>
              </w:rPr>
              <w:fldChar w:fldCharType="separate"/>
            </w:r>
            <w:r w:rsidR="00F460AD">
              <w:rPr>
                <w:noProof/>
                <w:webHidden/>
              </w:rPr>
              <w:t>132</w:t>
            </w:r>
            <w:r>
              <w:rPr>
                <w:noProof/>
                <w:webHidden/>
              </w:rPr>
              <w:fldChar w:fldCharType="end"/>
            </w:r>
          </w:hyperlink>
        </w:p>
        <w:p w14:paraId="189A5B31" w14:textId="4645BA88" w:rsidR="00512DA0" w:rsidRDefault="00512DA0">
          <w:pPr>
            <w:pStyle w:val="10"/>
            <w:tabs>
              <w:tab w:val="right" w:pos="9062"/>
            </w:tabs>
            <w:rPr>
              <w:rFonts w:asciiTheme="minorHAnsi" w:hAnsiTheme="minorHAnsi" w:cstheme="minorBidi"/>
              <w:noProof/>
            </w:rPr>
          </w:pPr>
          <w:hyperlink w:anchor="_Toc98205725" w:history="1">
            <w:r w:rsidRPr="00D13A25">
              <w:rPr>
                <w:rStyle w:val="afff8"/>
                <w:rFonts w:ascii="Microsoft YaHei" w:eastAsia="Microsoft YaHei" w:hAnsi="Microsoft YaHei" w:cs="Microsoft YaHei"/>
                <w:noProof/>
              </w:rPr>
              <w:t>2021年オープンソースのマイルストーン</w:t>
            </w:r>
            <w:r>
              <w:rPr>
                <w:noProof/>
                <w:webHidden/>
              </w:rPr>
              <w:tab/>
            </w:r>
            <w:r>
              <w:rPr>
                <w:noProof/>
                <w:webHidden/>
              </w:rPr>
              <w:fldChar w:fldCharType="begin"/>
            </w:r>
            <w:r>
              <w:rPr>
                <w:noProof/>
                <w:webHidden/>
              </w:rPr>
              <w:instrText xml:space="preserve"> PAGEREF _Toc98205725 \h </w:instrText>
            </w:r>
            <w:r>
              <w:rPr>
                <w:noProof/>
                <w:webHidden/>
              </w:rPr>
            </w:r>
            <w:r>
              <w:rPr>
                <w:noProof/>
                <w:webHidden/>
              </w:rPr>
              <w:fldChar w:fldCharType="separate"/>
            </w:r>
            <w:r w:rsidR="00F460AD">
              <w:rPr>
                <w:noProof/>
                <w:webHidden/>
              </w:rPr>
              <w:t>134</w:t>
            </w:r>
            <w:r>
              <w:rPr>
                <w:noProof/>
                <w:webHidden/>
              </w:rPr>
              <w:fldChar w:fldCharType="end"/>
            </w:r>
          </w:hyperlink>
        </w:p>
        <w:p w14:paraId="74A9260A" w14:textId="53E185B4" w:rsidR="00512DA0" w:rsidRDefault="00512DA0">
          <w:pPr>
            <w:pStyle w:val="20"/>
            <w:tabs>
              <w:tab w:val="right" w:pos="9062"/>
            </w:tabs>
            <w:rPr>
              <w:rFonts w:asciiTheme="minorHAnsi" w:hAnsiTheme="minorHAnsi" w:cstheme="minorBidi"/>
              <w:noProof/>
            </w:rPr>
          </w:pPr>
          <w:hyperlink w:anchor="_Toc98205726" w:history="1">
            <w:r w:rsidRPr="00D13A25">
              <w:rPr>
                <w:rStyle w:val="afff8"/>
                <w:rFonts w:ascii="Microsoft YaHei" w:eastAsia="Microsoft YaHei" w:hAnsi="Microsoft YaHei" w:cs="Microsoft YaHei"/>
                <w:noProof/>
              </w:rPr>
              <w:t>概要</w:t>
            </w:r>
            <w:r>
              <w:rPr>
                <w:noProof/>
                <w:webHidden/>
              </w:rPr>
              <w:tab/>
            </w:r>
            <w:r>
              <w:rPr>
                <w:noProof/>
                <w:webHidden/>
              </w:rPr>
              <w:fldChar w:fldCharType="begin"/>
            </w:r>
            <w:r>
              <w:rPr>
                <w:noProof/>
                <w:webHidden/>
              </w:rPr>
              <w:instrText xml:space="preserve"> PAGEREF _Toc98205726 \h </w:instrText>
            </w:r>
            <w:r>
              <w:rPr>
                <w:noProof/>
                <w:webHidden/>
              </w:rPr>
            </w:r>
            <w:r>
              <w:rPr>
                <w:noProof/>
                <w:webHidden/>
              </w:rPr>
              <w:fldChar w:fldCharType="separate"/>
            </w:r>
            <w:r w:rsidR="00F460AD">
              <w:rPr>
                <w:noProof/>
                <w:webHidden/>
              </w:rPr>
              <w:t>134</w:t>
            </w:r>
            <w:r>
              <w:rPr>
                <w:noProof/>
                <w:webHidden/>
              </w:rPr>
              <w:fldChar w:fldCharType="end"/>
            </w:r>
          </w:hyperlink>
        </w:p>
        <w:p w14:paraId="1825332A" w14:textId="773047F7" w:rsidR="00512DA0" w:rsidRDefault="00512DA0">
          <w:pPr>
            <w:pStyle w:val="30"/>
            <w:tabs>
              <w:tab w:val="left" w:pos="1050"/>
              <w:tab w:val="right" w:pos="9062"/>
            </w:tabs>
            <w:rPr>
              <w:rFonts w:asciiTheme="minorHAnsi" w:hAnsiTheme="minorHAnsi" w:cstheme="minorBidi"/>
              <w:noProof/>
            </w:rPr>
          </w:pPr>
          <w:hyperlink w:anchor="_Toc98205727" w:history="1">
            <w:r w:rsidRPr="00D13A25">
              <w:rPr>
                <w:rStyle w:val="afff8"/>
                <w:rFonts w:ascii="Microsoft YaHei" w:eastAsia="Microsoft YaHei" w:hAnsi="Microsoft YaHei" w:cs="Microsoft YaHei"/>
                <w:noProof/>
              </w:rPr>
              <w:t>1、</w:t>
            </w:r>
            <w:r>
              <w:rPr>
                <w:rFonts w:asciiTheme="minorHAnsi" w:hAnsiTheme="minorHAnsi" w:cstheme="minorBidi"/>
                <w:noProof/>
              </w:rPr>
              <w:tab/>
            </w:r>
            <w:r w:rsidRPr="00D13A25">
              <w:rPr>
                <w:rStyle w:val="afff8"/>
                <w:rFonts w:ascii="Microsoft YaHei" w:eastAsia="Microsoft YaHei" w:hAnsi="Microsoft YaHei" w:cs="Microsoft YaHei"/>
                <w:noProof/>
              </w:rPr>
              <w:t>各国のオープンソース政策は、オープンソースの世界の将来に大きな影響を与えるだろう</w:t>
            </w:r>
            <w:r>
              <w:rPr>
                <w:noProof/>
                <w:webHidden/>
              </w:rPr>
              <w:tab/>
            </w:r>
            <w:r>
              <w:rPr>
                <w:noProof/>
                <w:webHidden/>
              </w:rPr>
              <w:fldChar w:fldCharType="begin"/>
            </w:r>
            <w:r>
              <w:rPr>
                <w:noProof/>
                <w:webHidden/>
              </w:rPr>
              <w:instrText xml:space="preserve"> PAGEREF _Toc98205727 \h </w:instrText>
            </w:r>
            <w:r>
              <w:rPr>
                <w:noProof/>
                <w:webHidden/>
              </w:rPr>
            </w:r>
            <w:r>
              <w:rPr>
                <w:noProof/>
                <w:webHidden/>
              </w:rPr>
              <w:fldChar w:fldCharType="separate"/>
            </w:r>
            <w:r w:rsidR="00F460AD">
              <w:rPr>
                <w:noProof/>
                <w:webHidden/>
              </w:rPr>
              <w:t>134</w:t>
            </w:r>
            <w:r>
              <w:rPr>
                <w:noProof/>
                <w:webHidden/>
              </w:rPr>
              <w:fldChar w:fldCharType="end"/>
            </w:r>
          </w:hyperlink>
        </w:p>
        <w:p w14:paraId="66288A87" w14:textId="1B31B7CC" w:rsidR="00512DA0" w:rsidRDefault="00512DA0">
          <w:pPr>
            <w:pStyle w:val="30"/>
            <w:tabs>
              <w:tab w:val="left" w:pos="1050"/>
              <w:tab w:val="right" w:pos="9062"/>
            </w:tabs>
            <w:rPr>
              <w:rFonts w:asciiTheme="minorHAnsi" w:hAnsiTheme="minorHAnsi" w:cstheme="minorBidi"/>
              <w:noProof/>
            </w:rPr>
          </w:pPr>
          <w:hyperlink w:anchor="_Toc98205728" w:history="1">
            <w:r w:rsidRPr="00D13A25">
              <w:rPr>
                <w:rStyle w:val="afff8"/>
                <w:rFonts w:ascii="Microsoft YaHei" w:eastAsia="Microsoft YaHei" w:hAnsi="Microsoft YaHei" w:cs="Microsoft YaHei"/>
                <w:noProof/>
              </w:rPr>
              <w:t>2、</w:t>
            </w:r>
            <w:r>
              <w:rPr>
                <w:rFonts w:asciiTheme="minorHAnsi" w:hAnsiTheme="minorHAnsi" w:cstheme="minorBidi"/>
                <w:noProof/>
              </w:rPr>
              <w:tab/>
            </w:r>
            <w:r w:rsidRPr="00D13A25">
              <w:rPr>
                <w:rStyle w:val="afff8"/>
                <w:rFonts w:ascii="Microsoft YaHei" w:eastAsia="Microsoft YaHei" w:hAnsi="Microsoft YaHei" w:cs="Microsoft YaHei"/>
                <w:noProof/>
              </w:rPr>
              <w:t>オープンソース・リーガルコンプライアンスの動向：認知度は高まるが道のりは長い</w:t>
            </w:r>
            <w:r>
              <w:rPr>
                <w:noProof/>
                <w:webHidden/>
              </w:rPr>
              <w:tab/>
            </w:r>
            <w:r>
              <w:rPr>
                <w:noProof/>
                <w:webHidden/>
              </w:rPr>
              <w:fldChar w:fldCharType="begin"/>
            </w:r>
            <w:r>
              <w:rPr>
                <w:noProof/>
                <w:webHidden/>
              </w:rPr>
              <w:instrText xml:space="preserve"> PAGEREF _Toc98205728 \h </w:instrText>
            </w:r>
            <w:r>
              <w:rPr>
                <w:noProof/>
                <w:webHidden/>
              </w:rPr>
            </w:r>
            <w:r>
              <w:rPr>
                <w:noProof/>
                <w:webHidden/>
              </w:rPr>
              <w:fldChar w:fldCharType="separate"/>
            </w:r>
            <w:r w:rsidR="00F460AD">
              <w:rPr>
                <w:noProof/>
                <w:webHidden/>
              </w:rPr>
              <w:t>134</w:t>
            </w:r>
            <w:r>
              <w:rPr>
                <w:noProof/>
                <w:webHidden/>
              </w:rPr>
              <w:fldChar w:fldCharType="end"/>
            </w:r>
          </w:hyperlink>
        </w:p>
        <w:p w14:paraId="3C5746B1" w14:textId="00424961" w:rsidR="00512DA0" w:rsidRDefault="00512DA0">
          <w:pPr>
            <w:pStyle w:val="30"/>
            <w:tabs>
              <w:tab w:val="left" w:pos="1050"/>
              <w:tab w:val="right" w:pos="9062"/>
            </w:tabs>
            <w:rPr>
              <w:rFonts w:asciiTheme="minorHAnsi" w:hAnsiTheme="minorHAnsi" w:cstheme="minorBidi"/>
              <w:noProof/>
            </w:rPr>
          </w:pPr>
          <w:hyperlink w:anchor="_Toc98205729" w:history="1">
            <w:r w:rsidRPr="00D13A25">
              <w:rPr>
                <w:rStyle w:val="afff8"/>
                <w:rFonts w:ascii="Microsoft YaHei" w:eastAsia="Microsoft YaHei" w:hAnsi="Microsoft YaHei" w:cs="Microsoft YaHei"/>
                <w:noProof/>
              </w:rPr>
              <w:t>3、</w:t>
            </w:r>
            <w:r>
              <w:rPr>
                <w:rFonts w:asciiTheme="minorHAnsi" w:hAnsiTheme="minorHAnsi" w:cstheme="minorBidi"/>
                <w:noProof/>
              </w:rPr>
              <w:tab/>
            </w:r>
            <w:r w:rsidRPr="00D13A25">
              <w:rPr>
                <w:rStyle w:val="afff8"/>
                <w:rFonts w:ascii="Microsoft YaHei" w:eastAsia="Microsoft YaHei" w:hAnsi="Microsoft YaHei" w:cs="Microsoft YaHei"/>
                <w:noProof/>
              </w:rPr>
              <w:t>オープンソースガバナンスの可視化</w:t>
            </w:r>
            <w:r>
              <w:rPr>
                <w:noProof/>
                <w:webHidden/>
              </w:rPr>
              <w:tab/>
            </w:r>
            <w:r>
              <w:rPr>
                <w:noProof/>
                <w:webHidden/>
              </w:rPr>
              <w:fldChar w:fldCharType="begin"/>
            </w:r>
            <w:r>
              <w:rPr>
                <w:noProof/>
                <w:webHidden/>
              </w:rPr>
              <w:instrText xml:space="preserve"> PAGEREF _Toc98205729 \h </w:instrText>
            </w:r>
            <w:r>
              <w:rPr>
                <w:noProof/>
                <w:webHidden/>
              </w:rPr>
            </w:r>
            <w:r>
              <w:rPr>
                <w:noProof/>
                <w:webHidden/>
              </w:rPr>
              <w:fldChar w:fldCharType="separate"/>
            </w:r>
            <w:r w:rsidR="00F460AD">
              <w:rPr>
                <w:noProof/>
                <w:webHidden/>
              </w:rPr>
              <w:t>134</w:t>
            </w:r>
            <w:r>
              <w:rPr>
                <w:noProof/>
                <w:webHidden/>
              </w:rPr>
              <w:fldChar w:fldCharType="end"/>
            </w:r>
          </w:hyperlink>
        </w:p>
        <w:p w14:paraId="7B3FD27B" w14:textId="1A6C7514" w:rsidR="00512DA0" w:rsidRDefault="00512DA0">
          <w:pPr>
            <w:pStyle w:val="30"/>
            <w:tabs>
              <w:tab w:val="left" w:pos="1050"/>
              <w:tab w:val="right" w:pos="9062"/>
            </w:tabs>
            <w:rPr>
              <w:rFonts w:asciiTheme="minorHAnsi" w:hAnsiTheme="minorHAnsi" w:cstheme="minorBidi"/>
              <w:noProof/>
            </w:rPr>
          </w:pPr>
          <w:hyperlink w:anchor="_Toc98205730" w:history="1">
            <w:r w:rsidRPr="00D13A25">
              <w:rPr>
                <w:rStyle w:val="afff8"/>
                <w:rFonts w:ascii="Microsoft YaHei" w:eastAsia="Microsoft YaHei" w:hAnsi="Microsoft YaHei" w:cs="Microsoft YaHei"/>
                <w:noProof/>
              </w:rPr>
              <w:t>4、</w:t>
            </w:r>
            <w:r>
              <w:rPr>
                <w:rFonts w:asciiTheme="minorHAnsi" w:hAnsiTheme="minorHAnsi" w:cstheme="minorBidi"/>
                <w:noProof/>
              </w:rPr>
              <w:tab/>
            </w:r>
            <w:r w:rsidRPr="00D13A25">
              <w:rPr>
                <w:rStyle w:val="afff8"/>
                <w:rFonts w:ascii="Microsoft YaHei" w:eastAsia="Microsoft YaHei" w:hAnsi="Microsoft YaHei" w:cs="Microsoft YaHei"/>
                <w:noProof/>
              </w:rPr>
              <w:t>国際財団の右往左往ゲーム：RMSのフリーソフトウェア財団への復帰とRustコミュニティの論争</w:t>
            </w:r>
            <w:r>
              <w:rPr>
                <w:noProof/>
                <w:webHidden/>
              </w:rPr>
              <w:tab/>
            </w:r>
            <w:r>
              <w:rPr>
                <w:noProof/>
                <w:webHidden/>
              </w:rPr>
              <w:fldChar w:fldCharType="begin"/>
            </w:r>
            <w:r>
              <w:rPr>
                <w:noProof/>
                <w:webHidden/>
              </w:rPr>
              <w:instrText xml:space="preserve"> PAGEREF _Toc98205730 \h </w:instrText>
            </w:r>
            <w:r>
              <w:rPr>
                <w:noProof/>
                <w:webHidden/>
              </w:rPr>
            </w:r>
            <w:r>
              <w:rPr>
                <w:noProof/>
                <w:webHidden/>
              </w:rPr>
              <w:fldChar w:fldCharType="separate"/>
            </w:r>
            <w:r w:rsidR="00F460AD">
              <w:rPr>
                <w:noProof/>
                <w:webHidden/>
              </w:rPr>
              <w:t>135</w:t>
            </w:r>
            <w:r>
              <w:rPr>
                <w:noProof/>
                <w:webHidden/>
              </w:rPr>
              <w:fldChar w:fldCharType="end"/>
            </w:r>
          </w:hyperlink>
        </w:p>
        <w:p w14:paraId="5A7AC53F" w14:textId="62A040E6" w:rsidR="00512DA0" w:rsidRDefault="00512DA0">
          <w:pPr>
            <w:pStyle w:val="30"/>
            <w:tabs>
              <w:tab w:val="left" w:pos="1050"/>
              <w:tab w:val="right" w:pos="9062"/>
            </w:tabs>
            <w:rPr>
              <w:rFonts w:asciiTheme="minorHAnsi" w:hAnsiTheme="minorHAnsi" w:cstheme="minorBidi"/>
              <w:noProof/>
            </w:rPr>
          </w:pPr>
          <w:hyperlink w:anchor="_Toc98205731" w:history="1">
            <w:r w:rsidRPr="00D13A25">
              <w:rPr>
                <w:rStyle w:val="afff8"/>
                <w:rFonts w:ascii="Microsoft YaHei" w:eastAsia="Microsoft YaHei" w:hAnsi="Microsoft YaHei" w:cs="Microsoft YaHei"/>
                <w:noProof/>
              </w:rPr>
              <w:t>5、</w:t>
            </w:r>
            <w:r>
              <w:rPr>
                <w:rFonts w:asciiTheme="minorHAnsi" w:hAnsiTheme="minorHAnsi" w:cstheme="minorBidi"/>
                <w:noProof/>
              </w:rPr>
              <w:tab/>
            </w:r>
            <w:r w:rsidRPr="00D13A25">
              <w:rPr>
                <w:rStyle w:val="afff8"/>
                <w:rFonts w:ascii="Microsoft YaHei" w:eastAsia="Microsoft YaHei" w:hAnsi="Microsoft YaHei" w:cs="Microsoft YaHei"/>
                <w:noProof/>
              </w:rPr>
              <w:t>中国のオープンソースがグローバル化し、新たな影響力の時代を形成する</w:t>
            </w:r>
            <w:r>
              <w:rPr>
                <w:noProof/>
                <w:webHidden/>
              </w:rPr>
              <w:tab/>
            </w:r>
            <w:r>
              <w:rPr>
                <w:noProof/>
                <w:webHidden/>
              </w:rPr>
              <w:fldChar w:fldCharType="begin"/>
            </w:r>
            <w:r>
              <w:rPr>
                <w:noProof/>
                <w:webHidden/>
              </w:rPr>
              <w:instrText xml:space="preserve"> PAGEREF _Toc98205731 \h </w:instrText>
            </w:r>
            <w:r>
              <w:rPr>
                <w:noProof/>
                <w:webHidden/>
              </w:rPr>
            </w:r>
            <w:r>
              <w:rPr>
                <w:noProof/>
                <w:webHidden/>
              </w:rPr>
              <w:fldChar w:fldCharType="separate"/>
            </w:r>
            <w:r w:rsidR="00F460AD">
              <w:rPr>
                <w:noProof/>
                <w:webHidden/>
              </w:rPr>
              <w:t>135</w:t>
            </w:r>
            <w:r>
              <w:rPr>
                <w:noProof/>
                <w:webHidden/>
              </w:rPr>
              <w:fldChar w:fldCharType="end"/>
            </w:r>
          </w:hyperlink>
        </w:p>
        <w:p w14:paraId="32EDF8CD" w14:textId="01B4F23C" w:rsidR="00512DA0" w:rsidRDefault="00512DA0">
          <w:pPr>
            <w:pStyle w:val="30"/>
            <w:tabs>
              <w:tab w:val="left" w:pos="1050"/>
              <w:tab w:val="right" w:pos="9062"/>
            </w:tabs>
            <w:rPr>
              <w:rFonts w:asciiTheme="minorHAnsi" w:hAnsiTheme="minorHAnsi" w:cstheme="minorBidi"/>
              <w:noProof/>
            </w:rPr>
          </w:pPr>
          <w:hyperlink w:anchor="_Toc98205732" w:history="1">
            <w:r w:rsidRPr="00D13A25">
              <w:rPr>
                <w:rStyle w:val="afff8"/>
                <w:rFonts w:ascii="Microsoft YaHei" w:eastAsia="Microsoft YaHei" w:hAnsi="Microsoft YaHei" w:cs="Microsoft YaHei"/>
                <w:noProof/>
              </w:rPr>
              <w:t>6、</w:t>
            </w:r>
            <w:r>
              <w:rPr>
                <w:rFonts w:asciiTheme="minorHAnsi" w:hAnsiTheme="minorHAnsi" w:cstheme="minorBidi"/>
                <w:noProof/>
              </w:rPr>
              <w:tab/>
            </w:r>
            <w:r w:rsidRPr="00D13A25">
              <w:rPr>
                <w:rStyle w:val="afff8"/>
                <w:rFonts w:ascii="Microsoft YaHei" w:eastAsia="Microsoft YaHei" w:hAnsi="Microsoft YaHei" w:cs="Microsoft YaHei"/>
                <w:noProof/>
              </w:rPr>
              <w:t>輝き続けるオープンソース・ニューベンチャーズ</w:t>
            </w:r>
            <w:r>
              <w:rPr>
                <w:noProof/>
                <w:webHidden/>
              </w:rPr>
              <w:tab/>
            </w:r>
            <w:r>
              <w:rPr>
                <w:noProof/>
                <w:webHidden/>
              </w:rPr>
              <w:fldChar w:fldCharType="begin"/>
            </w:r>
            <w:r>
              <w:rPr>
                <w:noProof/>
                <w:webHidden/>
              </w:rPr>
              <w:instrText xml:space="preserve"> PAGEREF _Toc98205732 \h </w:instrText>
            </w:r>
            <w:r>
              <w:rPr>
                <w:noProof/>
                <w:webHidden/>
              </w:rPr>
            </w:r>
            <w:r>
              <w:rPr>
                <w:noProof/>
                <w:webHidden/>
              </w:rPr>
              <w:fldChar w:fldCharType="separate"/>
            </w:r>
            <w:r w:rsidR="00F460AD">
              <w:rPr>
                <w:noProof/>
                <w:webHidden/>
              </w:rPr>
              <w:t>135</w:t>
            </w:r>
            <w:r>
              <w:rPr>
                <w:noProof/>
                <w:webHidden/>
              </w:rPr>
              <w:fldChar w:fldCharType="end"/>
            </w:r>
          </w:hyperlink>
        </w:p>
        <w:p w14:paraId="6E6E8E10" w14:textId="2864A24D" w:rsidR="00512DA0" w:rsidRDefault="00512DA0">
          <w:pPr>
            <w:pStyle w:val="30"/>
            <w:tabs>
              <w:tab w:val="left" w:pos="1050"/>
              <w:tab w:val="right" w:pos="9062"/>
            </w:tabs>
            <w:rPr>
              <w:rFonts w:asciiTheme="minorHAnsi" w:hAnsiTheme="minorHAnsi" w:cstheme="minorBidi"/>
              <w:noProof/>
            </w:rPr>
          </w:pPr>
          <w:hyperlink w:anchor="_Toc98205733" w:history="1">
            <w:r w:rsidRPr="00D13A25">
              <w:rPr>
                <w:rStyle w:val="afff8"/>
                <w:rFonts w:ascii="Microsoft YaHei" w:eastAsia="Microsoft YaHei" w:hAnsi="Microsoft YaHei" w:cs="Microsoft YaHei"/>
                <w:noProof/>
              </w:rPr>
              <w:t>7、</w:t>
            </w:r>
            <w:r>
              <w:rPr>
                <w:rFonts w:asciiTheme="minorHAnsi" w:hAnsiTheme="minorHAnsi" w:cstheme="minorBidi"/>
                <w:noProof/>
              </w:rPr>
              <w:tab/>
            </w:r>
            <w:r w:rsidRPr="00D13A25">
              <w:rPr>
                <w:rStyle w:val="afff8"/>
                <w:rFonts w:ascii="Microsoft YaHei" w:eastAsia="Microsoft YaHei" w:hAnsi="Microsoft YaHei" w:cs="Microsoft YaHei"/>
                <w:noProof/>
              </w:rPr>
              <w:t>オープンソース・オペレーティング・システムの新たなブーム</w:t>
            </w:r>
            <w:r>
              <w:rPr>
                <w:noProof/>
                <w:webHidden/>
              </w:rPr>
              <w:tab/>
            </w:r>
            <w:r>
              <w:rPr>
                <w:noProof/>
                <w:webHidden/>
              </w:rPr>
              <w:fldChar w:fldCharType="begin"/>
            </w:r>
            <w:r>
              <w:rPr>
                <w:noProof/>
                <w:webHidden/>
              </w:rPr>
              <w:instrText xml:space="preserve"> PAGEREF _Toc98205733 \h </w:instrText>
            </w:r>
            <w:r>
              <w:rPr>
                <w:noProof/>
                <w:webHidden/>
              </w:rPr>
            </w:r>
            <w:r>
              <w:rPr>
                <w:noProof/>
                <w:webHidden/>
              </w:rPr>
              <w:fldChar w:fldCharType="separate"/>
            </w:r>
            <w:r w:rsidR="00F460AD">
              <w:rPr>
                <w:noProof/>
                <w:webHidden/>
              </w:rPr>
              <w:t>136</w:t>
            </w:r>
            <w:r>
              <w:rPr>
                <w:noProof/>
                <w:webHidden/>
              </w:rPr>
              <w:fldChar w:fldCharType="end"/>
            </w:r>
          </w:hyperlink>
        </w:p>
        <w:p w14:paraId="224CE17E" w14:textId="6F6BC7DB" w:rsidR="00512DA0" w:rsidRDefault="00512DA0">
          <w:pPr>
            <w:pStyle w:val="30"/>
            <w:tabs>
              <w:tab w:val="left" w:pos="1050"/>
              <w:tab w:val="right" w:pos="9062"/>
            </w:tabs>
            <w:rPr>
              <w:rFonts w:asciiTheme="minorHAnsi" w:hAnsiTheme="minorHAnsi" w:cstheme="minorBidi"/>
              <w:noProof/>
            </w:rPr>
          </w:pPr>
          <w:hyperlink w:anchor="_Toc98205734" w:history="1">
            <w:r w:rsidRPr="00D13A25">
              <w:rPr>
                <w:rStyle w:val="afff8"/>
                <w:rFonts w:ascii="Microsoft YaHei" w:eastAsia="Microsoft YaHei" w:hAnsi="Microsoft YaHei" w:cs="Microsoft YaHei"/>
                <w:noProof/>
              </w:rPr>
              <w:t>8、</w:t>
            </w:r>
            <w:r>
              <w:rPr>
                <w:rFonts w:asciiTheme="minorHAnsi" w:hAnsiTheme="minorHAnsi" w:cstheme="minorBidi"/>
                <w:noProof/>
              </w:rPr>
              <w:tab/>
            </w:r>
            <w:r w:rsidRPr="00D13A25">
              <w:rPr>
                <w:rStyle w:val="afff8"/>
                <w:rFonts w:ascii="Microsoft YaHei" w:eastAsia="Microsoft YaHei" w:hAnsi="Microsoft YaHei" w:cs="Microsoft YaHei"/>
                <w:noProof/>
              </w:rPr>
              <w:t>Rustの新たな旅立ちに向けて</w:t>
            </w:r>
            <w:r>
              <w:rPr>
                <w:noProof/>
                <w:webHidden/>
              </w:rPr>
              <w:tab/>
            </w:r>
            <w:r>
              <w:rPr>
                <w:noProof/>
                <w:webHidden/>
              </w:rPr>
              <w:fldChar w:fldCharType="begin"/>
            </w:r>
            <w:r>
              <w:rPr>
                <w:noProof/>
                <w:webHidden/>
              </w:rPr>
              <w:instrText xml:space="preserve"> PAGEREF _Toc98205734 \h </w:instrText>
            </w:r>
            <w:r>
              <w:rPr>
                <w:noProof/>
                <w:webHidden/>
              </w:rPr>
            </w:r>
            <w:r>
              <w:rPr>
                <w:noProof/>
                <w:webHidden/>
              </w:rPr>
              <w:fldChar w:fldCharType="separate"/>
            </w:r>
            <w:r w:rsidR="00F460AD">
              <w:rPr>
                <w:noProof/>
                <w:webHidden/>
              </w:rPr>
              <w:t>136</w:t>
            </w:r>
            <w:r>
              <w:rPr>
                <w:noProof/>
                <w:webHidden/>
              </w:rPr>
              <w:fldChar w:fldCharType="end"/>
            </w:r>
          </w:hyperlink>
        </w:p>
        <w:p w14:paraId="7A7364FA" w14:textId="4DE67C05" w:rsidR="00512DA0" w:rsidRDefault="00512DA0">
          <w:pPr>
            <w:pStyle w:val="30"/>
            <w:tabs>
              <w:tab w:val="left" w:pos="1050"/>
              <w:tab w:val="right" w:pos="9062"/>
            </w:tabs>
            <w:rPr>
              <w:rFonts w:asciiTheme="minorHAnsi" w:hAnsiTheme="minorHAnsi" w:cstheme="minorBidi"/>
              <w:noProof/>
            </w:rPr>
          </w:pPr>
          <w:hyperlink w:anchor="_Toc98205735" w:history="1">
            <w:r w:rsidRPr="00D13A25">
              <w:rPr>
                <w:rStyle w:val="afff8"/>
                <w:rFonts w:ascii="Microsoft YaHei" w:eastAsia="Microsoft YaHei" w:hAnsi="Microsoft YaHei" w:cs="Microsoft YaHei"/>
                <w:noProof/>
              </w:rPr>
              <w:t>9、</w:t>
            </w:r>
            <w:r>
              <w:rPr>
                <w:rFonts w:asciiTheme="minorHAnsi" w:hAnsiTheme="minorHAnsi" w:cstheme="minorBidi"/>
                <w:noProof/>
              </w:rPr>
              <w:tab/>
            </w:r>
            <w:r w:rsidRPr="00D13A25">
              <w:rPr>
                <w:rStyle w:val="afff8"/>
                <w:rFonts w:ascii="Microsoft YaHei" w:eastAsia="Microsoft YaHei" w:hAnsi="Microsoft YaHei" w:cs="Microsoft YaHei"/>
                <w:noProof/>
              </w:rPr>
              <w:t>AIとローコードがオープンソースをどう変えるのか、注目です。</w:t>
            </w:r>
            <w:r>
              <w:rPr>
                <w:noProof/>
                <w:webHidden/>
              </w:rPr>
              <w:tab/>
            </w:r>
            <w:r>
              <w:rPr>
                <w:noProof/>
                <w:webHidden/>
              </w:rPr>
              <w:fldChar w:fldCharType="begin"/>
            </w:r>
            <w:r>
              <w:rPr>
                <w:noProof/>
                <w:webHidden/>
              </w:rPr>
              <w:instrText xml:space="preserve"> PAGEREF _Toc98205735 \h </w:instrText>
            </w:r>
            <w:r>
              <w:rPr>
                <w:noProof/>
                <w:webHidden/>
              </w:rPr>
            </w:r>
            <w:r>
              <w:rPr>
                <w:noProof/>
                <w:webHidden/>
              </w:rPr>
              <w:fldChar w:fldCharType="separate"/>
            </w:r>
            <w:r w:rsidR="00F460AD">
              <w:rPr>
                <w:noProof/>
                <w:webHidden/>
              </w:rPr>
              <w:t>136</w:t>
            </w:r>
            <w:r>
              <w:rPr>
                <w:noProof/>
                <w:webHidden/>
              </w:rPr>
              <w:fldChar w:fldCharType="end"/>
            </w:r>
          </w:hyperlink>
        </w:p>
        <w:p w14:paraId="37F5D297" w14:textId="497B64C8" w:rsidR="00512DA0" w:rsidRDefault="00512DA0">
          <w:pPr>
            <w:pStyle w:val="30"/>
            <w:tabs>
              <w:tab w:val="left" w:pos="1260"/>
              <w:tab w:val="right" w:pos="9062"/>
            </w:tabs>
            <w:rPr>
              <w:rFonts w:asciiTheme="minorHAnsi" w:hAnsiTheme="minorHAnsi" w:cstheme="minorBidi"/>
              <w:noProof/>
            </w:rPr>
          </w:pPr>
          <w:hyperlink w:anchor="_Toc98205736" w:history="1">
            <w:r w:rsidRPr="00D13A25">
              <w:rPr>
                <w:rStyle w:val="afff8"/>
                <w:rFonts w:ascii="Microsoft YaHei" w:eastAsia="Microsoft YaHei" w:hAnsi="Microsoft YaHei" w:cs="Microsoft YaHei"/>
                <w:noProof/>
              </w:rPr>
              <w:t>10、</w:t>
            </w:r>
            <w:r>
              <w:rPr>
                <w:rFonts w:asciiTheme="minorHAnsi" w:hAnsiTheme="minorHAnsi" w:cstheme="minorBidi"/>
                <w:noProof/>
              </w:rPr>
              <w:tab/>
            </w:r>
            <w:r w:rsidRPr="00D13A25">
              <w:rPr>
                <w:rStyle w:val="afff8"/>
                <w:rFonts w:ascii="Microsoft YaHei" w:eastAsia="Microsoft YaHei" w:hAnsi="Microsoft YaHei" w:cs="Microsoft YaHei"/>
                <w:noProof/>
              </w:rPr>
              <w:t>RISC-Vの結果を受けて、オープンソース・ハードウェアがますます熱を帯びる</w:t>
            </w:r>
            <w:r>
              <w:rPr>
                <w:noProof/>
                <w:webHidden/>
              </w:rPr>
              <w:tab/>
            </w:r>
            <w:r>
              <w:rPr>
                <w:noProof/>
                <w:webHidden/>
              </w:rPr>
              <w:fldChar w:fldCharType="begin"/>
            </w:r>
            <w:r>
              <w:rPr>
                <w:noProof/>
                <w:webHidden/>
              </w:rPr>
              <w:instrText xml:space="preserve"> PAGEREF _Toc98205736 \h </w:instrText>
            </w:r>
            <w:r>
              <w:rPr>
                <w:noProof/>
                <w:webHidden/>
              </w:rPr>
            </w:r>
            <w:r>
              <w:rPr>
                <w:noProof/>
                <w:webHidden/>
              </w:rPr>
              <w:fldChar w:fldCharType="separate"/>
            </w:r>
            <w:r w:rsidR="00F460AD">
              <w:rPr>
                <w:noProof/>
                <w:webHidden/>
              </w:rPr>
              <w:t>136</w:t>
            </w:r>
            <w:r>
              <w:rPr>
                <w:noProof/>
                <w:webHidden/>
              </w:rPr>
              <w:fldChar w:fldCharType="end"/>
            </w:r>
          </w:hyperlink>
        </w:p>
        <w:p w14:paraId="6C9CC9CA" w14:textId="3E6CA6D5" w:rsidR="00512DA0" w:rsidRDefault="00512DA0">
          <w:pPr>
            <w:pStyle w:val="20"/>
            <w:tabs>
              <w:tab w:val="right" w:pos="9062"/>
            </w:tabs>
            <w:rPr>
              <w:rFonts w:asciiTheme="minorHAnsi" w:hAnsiTheme="minorHAnsi" w:cstheme="minorBidi"/>
              <w:noProof/>
            </w:rPr>
          </w:pPr>
          <w:hyperlink w:anchor="_Toc98205737" w:history="1">
            <w:r w:rsidRPr="00D13A25">
              <w:rPr>
                <w:rStyle w:val="afff8"/>
                <w:rFonts w:ascii="Microsoft YaHei" w:eastAsia="Microsoft YaHei" w:hAnsi="Microsoft YaHei" w:cs="Microsoft YaHei"/>
                <w:noProof/>
              </w:rPr>
              <w:t>フルテキスト</w:t>
            </w:r>
            <w:r>
              <w:rPr>
                <w:noProof/>
                <w:webHidden/>
              </w:rPr>
              <w:tab/>
            </w:r>
            <w:r>
              <w:rPr>
                <w:noProof/>
                <w:webHidden/>
              </w:rPr>
              <w:fldChar w:fldCharType="begin"/>
            </w:r>
            <w:r>
              <w:rPr>
                <w:noProof/>
                <w:webHidden/>
              </w:rPr>
              <w:instrText xml:space="preserve"> PAGEREF _Toc98205737 \h </w:instrText>
            </w:r>
            <w:r>
              <w:rPr>
                <w:noProof/>
                <w:webHidden/>
              </w:rPr>
            </w:r>
            <w:r>
              <w:rPr>
                <w:noProof/>
                <w:webHidden/>
              </w:rPr>
              <w:fldChar w:fldCharType="separate"/>
            </w:r>
            <w:r w:rsidR="00F460AD">
              <w:rPr>
                <w:noProof/>
                <w:webHidden/>
              </w:rPr>
              <w:t>137</w:t>
            </w:r>
            <w:r>
              <w:rPr>
                <w:noProof/>
                <w:webHidden/>
              </w:rPr>
              <w:fldChar w:fldCharType="end"/>
            </w:r>
          </w:hyperlink>
        </w:p>
        <w:p w14:paraId="55F6298A" w14:textId="312017CA" w:rsidR="00512DA0" w:rsidRDefault="00512DA0">
          <w:pPr>
            <w:pStyle w:val="30"/>
            <w:tabs>
              <w:tab w:val="left" w:pos="1050"/>
              <w:tab w:val="right" w:pos="9062"/>
            </w:tabs>
            <w:rPr>
              <w:rFonts w:asciiTheme="minorHAnsi" w:hAnsiTheme="minorHAnsi" w:cstheme="minorBidi"/>
              <w:noProof/>
            </w:rPr>
          </w:pPr>
          <w:hyperlink w:anchor="_Toc98205738" w:history="1">
            <w:r w:rsidRPr="00D13A25">
              <w:rPr>
                <w:rStyle w:val="afff8"/>
                <w:rFonts w:ascii="Microsoft YaHei" w:eastAsia="Microsoft YaHei" w:hAnsi="Microsoft YaHei" w:cs="Microsoft YaHei"/>
                <w:noProof/>
              </w:rPr>
              <w:t>1、</w:t>
            </w:r>
            <w:r>
              <w:rPr>
                <w:rFonts w:asciiTheme="minorHAnsi" w:hAnsiTheme="minorHAnsi" w:cstheme="minorBidi"/>
                <w:noProof/>
              </w:rPr>
              <w:tab/>
            </w:r>
            <w:r w:rsidRPr="00D13A25">
              <w:rPr>
                <w:rStyle w:val="afff8"/>
                <w:rFonts w:ascii="Microsoft YaHei" w:eastAsia="Microsoft YaHei" w:hAnsi="Microsoft YaHei" w:cs="Microsoft YaHei"/>
                <w:noProof/>
              </w:rPr>
              <w:t>各国のオープンソース政策は、オープンソースの世界の将来に大きな影響を与えるだろう</w:t>
            </w:r>
            <w:r>
              <w:rPr>
                <w:noProof/>
                <w:webHidden/>
              </w:rPr>
              <w:tab/>
            </w:r>
            <w:r>
              <w:rPr>
                <w:noProof/>
                <w:webHidden/>
              </w:rPr>
              <w:fldChar w:fldCharType="begin"/>
            </w:r>
            <w:r>
              <w:rPr>
                <w:noProof/>
                <w:webHidden/>
              </w:rPr>
              <w:instrText xml:space="preserve"> PAGEREF _Toc98205738 \h </w:instrText>
            </w:r>
            <w:r>
              <w:rPr>
                <w:noProof/>
                <w:webHidden/>
              </w:rPr>
            </w:r>
            <w:r>
              <w:rPr>
                <w:noProof/>
                <w:webHidden/>
              </w:rPr>
              <w:fldChar w:fldCharType="separate"/>
            </w:r>
            <w:r w:rsidR="00F460AD">
              <w:rPr>
                <w:noProof/>
                <w:webHidden/>
              </w:rPr>
              <w:t>137</w:t>
            </w:r>
            <w:r>
              <w:rPr>
                <w:noProof/>
                <w:webHidden/>
              </w:rPr>
              <w:fldChar w:fldCharType="end"/>
            </w:r>
          </w:hyperlink>
        </w:p>
        <w:p w14:paraId="5FA48758" w14:textId="481181B9" w:rsidR="00512DA0" w:rsidRDefault="00512DA0">
          <w:pPr>
            <w:pStyle w:val="40"/>
            <w:tabs>
              <w:tab w:val="right" w:pos="9062"/>
            </w:tabs>
            <w:rPr>
              <w:rFonts w:asciiTheme="minorHAnsi" w:hAnsiTheme="minorHAnsi" w:cstheme="minorBidi"/>
              <w:noProof/>
            </w:rPr>
          </w:pPr>
          <w:hyperlink w:anchor="_Toc98205739" w:history="1">
            <w:r w:rsidRPr="00D13A25">
              <w:rPr>
                <w:rStyle w:val="afff8"/>
                <w:rFonts w:ascii="Microsoft YaHei" w:eastAsia="Microsoft YaHei" w:hAnsi="Microsoft YaHei" w:cs="Microsoft YaHei"/>
                <w:noProof/>
              </w:rPr>
              <w:t>国内</w:t>
            </w:r>
            <w:r>
              <w:rPr>
                <w:noProof/>
                <w:webHidden/>
              </w:rPr>
              <w:tab/>
            </w:r>
            <w:r>
              <w:rPr>
                <w:noProof/>
                <w:webHidden/>
              </w:rPr>
              <w:fldChar w:fldCharType="begin"/>
            </w:r>
            <w:r>
              <w:rPr>
                <w:noProof/>
                <w:webHidden/>
              </w:rPr>
              <w:instrText xml:space="preserve"> PAGEREF _Toc98205739 \h </w:instrText>
            </w:r>
            <w:r>
              <w:rPr>
                <w:noProof/>
                <w:webHidden/>
              </w:rPr>
            </w:r>
            <w:r>
              <w:rPr>
                <w:noProof/>
                <w:webHidden/>
              </w:rPr>
              <w:fldChar w:fldCharType="separate"/>
            </w:r>
            <w:r w:rsidR="00F460AD">
              <w:rPr>
                <w:noProof/>
                <w:webHidden/>
              </w:rPr>
              <w:t>137</w:t>
            </w:r>
            <w:r>
              <w:rPr>
                <w:noProof/>
                <w:webHidden/>
              </w:rPr>
              <w:fldChar w:fldCharType="end"/>
            </w:r>
          </w:hyperlink>
        </w:p>
        <w:p w14:paraId="45E9309B" w14:textId="3D7FC637" w:rsidR="00512DA0" w:rsidRDefault="00512DA0">
          <w:pPr>
            <w:pStyle w:val="40"/>
            <w:tabs>
              <w:tab w:val="right" w:pos="9062"/>
            </w:tabs>
            <w:rPr>
              <w:rFonts w:asciiTheme="minorHAnsi" w:hAnsiTheme="minorHAnsi" w:cstheme="minorBidi"/>
              <w:noProof/>
            </w:rPr>
          </w:pPr>
          <w:hyperlink w:anchor="_Toc98205740" w:history="1">
            <w:r w:rsidRPr="00D13A25">
              <w:rPr>
                <w:rStyle w:val="afff8"/>
                <w:rFonts w:ascii="Microsoft YaHei" w:eastAsia="Microsoft YaHei" w:hAnsi="Microsoft YaHei" w:cs="Microsoft YaHei"/>
                <w:noProof/>
              </w:rPr>
              <w:t>ヨーロッパ</w:t>
            </w:r>
            <w:r>
              <w:rPr>
                <w:noProof/>
                <w:webHidden/>
              </w:rPr>
              <w:tab/>
            </w:r>
            <w:r>
              <w:rPr>
                <w:noProof/>
                <w:webHidden/>
              </w:rPr>
              <w:fldChar w:fldCharType="begin"/>
            </w:r>
            <w:r>
              <w:rPr>
                <w:noProof/>
                <w:webHidden/>
              </w:rPr>
              <w:instrText xml:space="preserve"> PAGEREF _Toc98205740 \h </w:instrText>
            </w:r>
            <w:r>
              <w:rPr>
                <w:noProof/>
                <w:webHidden/>
              </w:rPr>
            </w:r>
            <w:r>
              <w:rPr>
                <w:noProof/>
                <w:webHidden/>
              </w:rPr>
              <w:fldChar w:fldCharType="separate"/>
            </w:r>
            <w:r w:rsidR="00F460AD">
              <w:rPr>
                <w:noProof/>
                <w:webHidden/>
              </w:rPr>
              <w:t>138</w:t>
            </w:r>
            <w:r>
              <w:rPr>
                <w:noProof/>
                <w:webHidden/>
              </w:rPr>
              <w:fldChar w:fldCharType="end"/>
            </w:r>
          </w:hyperlink>
        </w:p>
        <w:p w14:paraId="1DFA8AE5" w14:textId="6C3035EA" w:rsidR="00512DA0" w:rsidRDefault="00512DA0">
          <w:pPr>
            <w:pStyle w:val="30"/>
            <w:tabs>
              <w:tab w:val="left" w:pos="1050"/>
              <w:tab w:val="right" w:pos="9062"/>
            </w:tabs>
            <w:rPr>
              <w:rFonts w:asciiTheme="minorHAnsi" w:hAnsiTheme="minorHAnsi" w:cstheme="minorBidi"/>
              <w:noProof/>
            </w:rPr>
          </w:pPr>
          <w:hyperlink w:anchor="_Toc98205741" w:history="1">
            <w:r w:rsidRPr="00D13A25">
              <w:rPr>
                <w:rStyle w:val="afff8"/>
                <w:rFonts w:ascii="Microsoft YaHei" w:eastAsia="Microsoft YaHei" w:hAnsi="Microsoft YaHei" w:cs="Microsoft YaHei"/>
                <w:noProof/>
              </w:rPr>
              <w:t>2、</w:t>
            </w:r>
            <w:r>
              <w:rPr>
                <w:rFonts w:asciiTheme="minorHAnsi" w:hAnsiTheme="minorHAnsi" w:cstheme="minorBidi"/>
                <w:noProof/>
              </w:rPr>
              <w:tab/>
            </w:r>
            <w:r w:rsidRPr="00D13A25">
              <w:rPr>
                <w:rStyle w:val="afff8"/>
                <w:rFonts w:ascii="Microsoft YaHei" w:eastAsia="Microsoft YaHei" w:hAnsi="Microsoft YaHei" w:cs="Microsoft YaHei"/>
                <w:noProof/>
              </w:rPr>
              <w:t>オープンソース・リーガルコンプライアンスの動向：認知度は高まるが道のりは長い</w:t>
            </w:r>
            <w:r>
              <w:rPr>
                <w:noProof/>
                <w:webHidden/>
              </w:rPr>
              <w:tab/>
            </w:r>
            <w:r>
              <w:rPr>
                <w:noProof/>
                <w:webHidden/>
              </w:rPr>
              <w:fldChar w:fldCharType="begin"/>
            </w:r>
            <w:r>
              <w:rPr>
                <w:noProof/>
                <w:webHidden/>
              </w:rPr>
              <w:instrText xml:space="preserve"> PAGEREF _Toc98205741 \h </w:instrText>
            </w:r>
            <w:r>
              <w:rPr>
                <w:noProof/>
                <w:webHidden/>
              </w:rPr>
            </w:r>
            <w:r>
              <w:rPr>
                <w:noProof/>
                <w:webHidden/>
              </w:rPr>
              <w:fldChar w:fldCharType="separate"/>
            </w:r>
            <w:r w:rsidR="00F460AD">
              <w:rPr>
                <w:noProof/>
                <w:webHidden/>
              </w:rPr>
              <w:t>139</w:t>
            </w:r>
            <w:r>
              <w:rPr>
                <w:noProof/>
                <w:webHidden/>
              </w:rPr>
              <w:fldChar w:fldCharType="end"/>
            </w:r>
          </w:hyperlink>
        </w:p>
        <w:p w14:paraId="2FAF2BD7" w14:textId="30E3A09C" w:rsidR="00512DA0" w:rsidRDefault="00512DA0">
          <w:pPr>
            <w:pStyle w:val="40"/>
            <w:tabs>
              <w:tab w:val="right" w:pos="9062"/>
            </w:tabs>
            <w:rPr>
              <w:rFonts w:asciiTheme="minorHAnsi" w:hAnsiTheme="minorHAnsi" w:cstheme="minorBidi"/>
              <w:noProof/>
            </w:rPr>
          </w:pPr>
          <w:hyperlink w:anchor="_Toc98205742" w:history="1">
            <w:r w:rsidRPr="00D13A25">
              <w:rPr>
                <w:rStyle w:val="afff8"/>
                <w:rFonts w:ascii="Microsoft YaHei" w:eastAsia="Microsoft YaHei" w:hAnsi="Microsoft YaHei" w:cs="Microsoft YaHei"/>
                <w:noProof/>
              </w:rPr>
              <w:t>国内</w:t>
            </w:r>
            <w:r>
              <w:rPr>
                <w:noProof/>
                <w:webHidden/>
              </w:rPr>
              <w:tab/>
            </w:r>
            <w:r>
              <w:rPr>
                <w:noProof/>
                <w:webHidden/>
              </w:rPr>
              <w:fldChar w:fldCharType="begin"/>
            </w:r>
            <w:r>
              <w:rPr>
                <w:noProof/>
                <w:webHidden/>
              </w:rPr>
              <w:instrText xml:space="preserve"> PAGEREF _Toc98205742 \h </w:instrText>
            </w:r>
            <w:r>
              <w:rPr>
                <w:noProof/>
                <w:webHidden/>
              </w:rPr>
            </w:r>
            <w:r>
              <w:rPr>
                <w:noProof/>
                <w:webHidden/>
              </w:rPr>
              <w:fldChar w:fldCharType="separate"/>
            </w:r>
            <w:r w:rsidR="00F460AD">
              <w:rPr>
                <w:noProof/>
                <w:webHidden/>
              </w:rPr>
              <w:t>139</w:t>
            </w:r>
            <w:r>
              <w:rPr>
                <w:noProof/>
                <w:webHidden/>
              </w:rPr>
              <w:fldChar w:fldCharType="end"/>
            </w:r>
          </w:hyperlink>
        </w:p>
        <w:p w14:paraId="6E3196DE" w14:textId="280BC1C6" w:rsidR="00512DA0" w:rsidRDefault="00512DA0">
          <w:pPr>
            <w:pStyle w:val="40"/>
            <w:tabs>
              <w:tab w:val="right" w:pos="9062"/>
            </w:tabs>
            <w:rPr>
              <w:rFonts w:asciiTheme="minorHAnsi" w:hAnsiTheme="minorHAnsi" w:cstheme="minorBidi"/>
              <w:noProof/>
            </w:rPr>
          </w:pPr>
          <w:hyperlink w:anchor="_Toc98205743" w:history="1">
            <w:r w:rsidRPr="00D13A25">
              <w:rPr>
                <w:rStyle w:val="afff8"/>
                <w:rFonts w:ascii="Microsoft YaHei" w:eastAsia="Microsoft YaHei" w:hAnsi="Microsoft YaHei" w:cs="Microsoft YaHei"/>
                <w:noProof/>
              </w:rPr>
              <w:t>海外</w:t>
            </w:r>
            <w:r>
              <w:rPr>
                <w:noProof/>
                <w:webHidden/>
              </w:rPr>
              <w:tab/>
            </w:r>
            <w:r>
              <w:rPr>
                <w:noProof/>
                <w:webHidden/>
              </w:rPr>
              <w:fldChar w:fldCharType="begin"/>
            </w:r>
            <w:r>
              <w:rPr>
                <w:noProof/>
                <w:webHidden/>
              </w:rPr>
              <w:instrText xml:space="preserve"> PAGEREF _Toc98205743 \h </w:instrText>
            </w:r>
            <w:r>
              <w:rPr>
                <w:noProof/>
                <w:webHidden/>
              </w:rPr>
            </w:r>
            <w:r>
              <w:rPr>
                <w:noProof/>
                <w:webHidden/>
              </w:rPr>
              <w:fldChar w:fldCharType="separate"/>
            </w:r>
            <w:r w:rsidR="00F460AD">
              <w:rPr>
                <w:noProof/>
                <w:webHidden/>
              </w:rPr>
              <w:t>140</w:t>
            </w:r>
            <w:r>
              <w:rPr>
                <w:noProof/>
                <w:webHidden/>
              </w:rPr>
              <w:fldChar w:fldCharType="end"/>
            </w:r>
          </w:hyperlink>
        </w:p>
        <w:p w14:paraId="7F75B296" w14:textId="61D3CDA2" w:rsidR="00512DA0" w:rsidRDefault="00512DA0">
          <w:pPr>
            <w:pStyle w:val="30"/>
            <w:tabs>
              <w:tab w:val="left" w:pos="1050"/>
              <w:tab w:val="right" w:pos="9062"/>
            </w:tabs>
            <w:rPr>
              <w:rFonts w:asciiTheme="minorHAnsi" w:hAnsiTheme="minorHAnsi" w:cstheme="minorBidi"/>
              <w:noProof/>
            </w:rPr>
          </w:pPr>
          <w:hyperlink w:anchor="_Toc98205744" w:history="1">
            <w:r w:rsidRPr="00D13A25">
              <w:rPr>
                <w:rStyle w:val="afff8"/>
                <w:rFonts w:ascii="Microsoft YaHei" w:eastAsia="Microsoft YaHei" w:hAnsi="Microsoft YaHei" w:cs="Microsoft YaHei"/>
                <w:noProof/>
              </w:rPr>
              <w:t>3、</w:t>
            </w:r>
            <w:r>
              <w:rPr>
                <w:rFonts w:asciiTheme="minorHAnsi" w:hAnsiTheme="minorHAnsi" w:cstheme="minorBidi"/>
                <w:noProof/>
              </w:rPr>
              <w:tab/>
            </w:r>
            <w:r w:rsidRPr="00D13A25">
              <w:rPr>
                <w:rStyle w:val="afff8"/>
                <w:rFonts w:ascii="Microsoft YaHei" w:eastAsia="Microsoft YaHei" w:hAnsi="Microsoft YaHei" w:cs="Microsoft YaHei"/>
                <w:noProof/>
              </w:rPr>
              <w:t>オープンソースガバナンスの可視化</w:t>
            </w:r>
            <w:r>
              <w:rPr>
                <w:noProof/>
                <w:webHidden/>
              </w:rPr>
              <w:tab/>
            </w:r>
            <w:r>
              <w:rPr>
                <w:noProof/>
                <w:webHidden/>
              </w:rPr>
              <w:fldChar w:fldCharType="begin"/>
            </w:r>
            <w:r>
              <w:rPr>
                <w:noProof/>
                <w:webHidden/>
              </w:rPr>
              <w:instrText xml:space="preserve"> PAGEREF _Toc98205744 \h </w:instrText>
            </w:r>
            <w:r>
              <w:rPr>
                <w:noProof/>
                <w:webHidden/>
              </w:rPr>
            </w:r>
            <w:r>
              <w:rPr>
                <w:noProof/>
                <w:webHidden/>
              </w:rPr>
              <w:fldChar w:fldCharType="separate"/>
            </w:r>
            <w:r w:rsidR="00F460AD">
              <w:rPr>
                <w:noProof/>
                <w:webHidden/>
              </w:rPr>
              <w:t>141</w:t>
            </w:r>
            <w:r>
              <w:rPr>
                <w:noProof/>
                <w:webHidden/>
              </w:rPr>
              <w:fldChar w:fldCharType="end"/>
            </w:r>
          </w:hyperlink>
        </w:p>
        <w:p w14:paraId="61513314" w14:textId="1BEC02C2" w:rsidR="00512DA0" w:rsidRDefault="00512DA0">
          <w:pPr>
            <w:pStyle w:val="40"/>
            <w:tabs>
              <w:tab w:val="left" w:pos="1050"/>
              <w:tab w:val="right" w:pos="9062"/>
            </w:tabs>
            <w:rPr>
              <w:rFonts w:asciiTheme="minorHAnsi" w:hAnsiTheme="minorHAnsi" w:cstheme="minorBidi"/>
              <w:noProof/>
            </w:rPr>
          </w:pPr>
          <w:hyperlink w:anchor="_Toc98205745" w:history="1">
            <w:r w:rsidRPr="00D13A25">
              <w:rPr>
                <w:rStyle w:val="afff8"/>
                <w:rFonts w:ascii="Noto Sans Symbols" w:eastAsia="Noto Sans Symbols" w:hAnsi="Noto Sans Symbols" w:cs="Noto Sans Symbols"/>
                <w:noProof/>
              </w:rPr>
              <w:t>●</w:t>
            </w:r>
            <w:r>
              <w:rPr>
                <w:rFonts w:asciiTheme="minorHAnsi" w:hAnsiTheme="minorHAnsi" w:cstheme="minorBidi"/>
                <w:noProof/>
              </w:rPr>
              <w:tab/>
            </w:r>
            <w:r w:rsidRPr="00D13A25">
              <w:rPr>
                <w:rStyle w:val="afff8"/>
                <w:rFonts w:ascii="Microsoft YaHei" w:eastAsia="Microsoft YaHei" w:hAnsi="Microsoft YaHei" w:cs="Microsoft YaHei"/>
                <w:noProof/>
              </w:rPr>
              <w:t>オープンソースソフトウェアのサプライチェーンガバナンスの重要性が高まっている</w:t>
            </w:r>
            <w:r>
              <w:rPr>
                <w:noProof/>
                <w:webHidden/>
              </w:rPr>
              <w:tab/>
            </w:r>
            <w:r>
              <w:rPr>
                <w:noProof/>
                <w:webHidden/>
              </w:rPr>
              <w:fldChar w:fldCharType="begin"/>
            </w:r>
            <w:r>
              <w:rPr>
                <w:noProof/>
                <w:webHidden/>
              </w:rPr>
              <w:instrText xml:space="preserve"> PAGEREF _Toc98205745 \h </w:instrText>
            </w:r>
            <w:r>
              <w:rPr>
                <w:noProof/>
                <w:webHidden/>
              </w:rPr>
            </w:r>
            <w:r>
              <w:rPr>
                <w:noProof/>
                <w:webHidden/>
              </w:rPr>
              <w:fldChar w:fldCharType="separate"/>
            </w:r>
            <w:r w:rsidR="00F460AD">
              <w:rPr>
                <w:noProof/>
                <w:webHidden/>
              </w:rPr>
              <w:t>141</w:t>
            </w:r>
            <w:r>
              <w:rPr>
                <w:noProof/>
                <w:webHidden/>
              </w:rPr>
              <w:fldChar w:fldCharType="end"/>
            </w:r>
          </w:hyperlink>
        </w:p>
        <w:p w14:paraId="03217996" w14:textId="57464413" w:rsidR="00512DA0" w:rsidRDefault="00512DA0">
          <w:pPr>
            <w:pStyle w:val="40"/>
            <w:tabs>
              <w:tab w:val="left" w:pos="1050"/>
              <w:tab w:val="right" w:pos="9062"/>
            </w:tabs>
            <w:rPr>
              <w:rFonts w:asciiTheme="minorHAnsi" w:hAnsiTheme="minorHAnsi" w:cstheme="minorBidi"/>
              <w:noProof/>
            </w:rPr>
          </w:pPr>
          <w:hyperlink w:anchor="_Toc98205746" w:history="1">
            <w:r w:rsidRPr="00D13A25">
              <w:rPr>
                <w:rStyle w:val="afff8"/>
                <w:rFonts w:ascii="Noto Sans Symbols" w:eastAsia="Noto Sans Symbols" w:hAnsi="Noto Sans Symbols" w:cs="Noto Sans Symbols"/>
                <w:noProof/>
              </w:rPr>
              <w:t>●</w:t>
            </w:r>
            <w:r>
              <w:rPr>
                <w:rFonts w:asciiTheme="minorHAnsi" w:hAnsiTheme="minorHAnsi" w:cstheme="minorBidi"/>
                <w:noProof/>
              </w:rPr>
              <w:tab/>
            </w:r>
            <w:r w:rsidRPr="00D13A25">
              <w:rPr>
                <w:rStyle w:val="afff8"/>
                <w:rFonts w:ascii="Microsoft YaHei" w:eastAsia="Microsoft YaHei" w:hAnsi="Microsoft YaHei" w:cs="Microsoft YaHei"/>
                <w:noProof/>
              </w:rPr>
              <w:t>国際的な規格のコラボレーション</w:t>
            </w:r>
            <w:r>
              <w:rPr>
                <w:noProof/>
                <w:webHidden/>
              </w:rPr>
              <w:tab/>
            </w:r>
            <w:r>
              <w:rPr>
                <w:noProof/>
                <w:webHidden/>
              </w:rPr>
              <w:fldChar w:fldCharType="begin"/>
            </w:r>
            <w:r>
              <w:rPr>
                <w:noProof/>
                <w:webHidden/>
              </w:rPr>
              <w:instrText xml:space="preserve"> PAGEREF _Toc98205746 \h </w:instrText>
            </w:r>
            <w:r>
              <w:rPr>
                <w:noProof/>
                <w:webHidden/>
              </w:rPr>
            </w:r>
            <w:r>
              <w:rPr>
                <w:noProof/>
                <w:webHidden/>
              </w:rPr>
              <w:fldChar w:fldCharType="separate"/>
            </w:r>
            <w:r w:rsidR="00F460AD">
              <w:rPr>
                <w:noProof/>
                <w:webHidden/>
              </w:rPr>
              <w:t>142</w:t>
            </w:r>
            <w:r>
              <w:rPr>
                <w:noProof/>
                <w:webHidden/>
              </w:rPr>
              <w:fldChar w:fldCharType="end"/>
            </w:r>
          </w:hyperlink>
        </w:p>
        <w:p w14:paraId="36421183" w14:textId="68D8DF79" w:rsidR="00512DA0" w:rsidRDefault="00512DA0">
          <w:pPr>
            <w:pStyle w:val="40"/>
            <w:tabs>
              <w:tab w:val="left" w:pos="1050"/>
              <w:tab w:val="right" w:pos="9062"/>
            </w:tabs>
            <w:rPr>
              <w:rFonts w:asciiTheme="minorHAnsi" w:hAnsiTheme="minorHAnsi" w:cstheme="minorBidi"/>
              <w:noProof/>
            </w:rPr>
          </w:pPr>
          <w:hyperlink w:anchor="_Toc98205747" w:history="1">
            <w:r w:rsidRPr="00D13A25">
              <w:rPr>
                <w:rStyle w:val="afff8"/>
                <w:rFonts w:ascii="Noto Sans Symbols" w:eastAsia="Noto Sans Symbols" w:hAnsi="Noto Sans Symbols" w:cs="Noto Sans Symbols"/>
                <w:noProof/>
              </w:rPr>
              <w:t>●</w:t>
            </w:r>
            <w:r>
              <w:rPr>
                <w:rFonts w:asciiTheme="minorHAnsi" w:hAnsiTheme="minorHAnsi" w:cstheme="minorBidi"/>
                <w:noProof/>
              </w:rPr>
              <w:tab/>
            </w:r>
            <w:r w:rsidRPr="00D13A25">
              <w:rPr>
                <w:rStyle w:val="afff8"/>
                <w:rFonts w:ascii="Microsoft YaHei" w:eastAsia="Microsoft YaHei" w:hAnsi="Microsoft YaHei" w:cs="Microsoft YaHei"/>
                <w:noProof/>
              </w:rPr>
              <w:t>国内基準の進捗状況</w:t>
            </w:r>
            <w:r>
              <w:rPr>
                <w:noProof/>
                <w:webHidden/>
              </w:rPr>
              <w:tab/>
            </w:r>
            <w:r>
              <w:rPr>
                <w:noProof/>
                <w:webHidden/>
              </w:rPr>
              <w:fldChar w:fldCharType="begin"/>
            </w:r>
            <w:r>
              <w:rPr>
                <w:noProof/>
                <w:webHidden/>
              </w:rPr>
              <w:instrText xml:space="preserve"> PAGEREF _Toc98205747 \h </w:instrText>
            </w:r>
            <w:r>
              <w:rPr>
                <w:noProof/>
                <w:webHidden/>
              </w:rPr>
            </w:r>
            <w:r>
              <w:rPr>
                <w:noProof/>
                <w:webHidden/>
              </w:rPr>
              <w:fldChar w:fldCharType="separate"/>
            </w:r>
            <w:r w:rsidR="00F460AD">
              <w:rPr>
                <w:noProof/>
                <w:webHidden/>
              </w:rPr>
              <w:t>143</w:t>
            </w:r>
            <w:r>
              <w:rPr>
                <w:noProof/>
                <w:webHidden/>
              </w:rPr>
              <w:fldChar w:fldCharType="end"/>
            </w:r>
          </w:hyperlink>
        </w:p>
        <w:p w14:paraId="1FA693E7" w14:textId="6494C4D9" w:rsidR="00512DA0" w:rsidRDefault="00512DA0">
          <w:pPr>
            <w:pStyle w:val="40"/>
            <w:tabs>
              <w:tab w:val="left" w:pos="1050"/>
              <w:tab w:val="right" w:pos="9062"/>
            </w:tabs>
            <w:rPr>
              <w:rFonts w:asciiTheme="minorHAnsi" w:hAnsiTheme="minorHAnsi" w:cstheme="minorBidi"/>
              <w:noProof/>
            </w:rPr>
          </w:pPr>
          <w:hyperlink w:anchor="_Toc98205748" w:history="1">
            <w:r w:rsidRPr="00D13A25">
              <w:rPr>
                <w:rStyle w:val="afff8"/>
                <w:rFonts w:ascii="Noto Sans Symbols" w:eastAsia="Noto Sans Symbols" w:hAnsi="Noto Sans Symbols" w:cs="Noto Sans Symbols"/>
                <w:noProof/>
              </w:rPr>
              <w:t>●</w:t>
            </w:r>
            <w:r>
              <w:rPr>
                <w:rFonts w:asciiTheme="minorHAnsi" w:hAnsiTheme="minorHAnsi" w:cstheme="minorBidi"/>
                <w:noProof/>
              </w:rPr>
              <w:tab/>
            </w:r>
            <w:r w:rsidRPr="00D13A25">
              <w:rPr>
                <w:rStyle w:val="afff8"/>
                <w:rFonts w:ascii="Microsoft YaHei" w:eastAsia="Microsoft YaHei" w:hAnsi="Microsoft YaHei" w:cs="Microsoft YaHei"/>
                <w:noProof/>
              </w:rPr>
              <w:t>Mulanオープンソースコミュニティの動向</w:t>
            </w:r>
            <w:r>
              <w:rPr>
                <w:noProof/>
                <w:webHidden/>
              </w:rPr>
              <w:tab/>
            </w:r>
            <w:r>
              <w:rPr>
                <w:noProof/>
                <w:webHidden/>
              </w:rPr>
              <w:fldChar w:fldCharType="begin"/>
            </w:r>
            <w:r>
              <w:rPr>
                <w:noProof/>
                <w:webHidden/>
              </w:rPr>
              <w:instrText xml:space="preserve"> PAGEREF _Toc98205748 \h </w:instrText>
            </w:r>
            <w:r>
              <w:rPr>
                <w:noProof/>
                <w:webHidden/>
              </w:rPr>
            </w:r>
            <w:r>
              <w:rPr>
                <w:noProof/>
                <w:webHidden/>
              </w:rPr>
              <w:fldChar w:fldCharType="separate"/>
            </w:r>
            <w:r w:rsidR="00F460AD">
              <w:rPr>
                <w:noProof/>
                <w:webHidden/>
              </w:rPr>
              <w:t>143</w:t>
            </w:r>
            <w:r>
              <w:rPr>
                <w:noProof/>
                <w:webHidden/>
              </w:rPr>
              <w:fldChar w:fldCharType="end"/>
            </w:r>
          </w:hyperlink>
        </w:p>
        <w:p w14:paraId="5484D012" w14:textId="444D91A9" w:rsidR="00512DA0" w:rsidRDefault="00512DA0">
          <w:pPr>
            <w:pStyle w:val="30"/>
            <w:tabs>
              <w:tab w:val="left" w:pos="1050"/>
              <w:tab w:val="right" w:pos="9062"/>
            </w:tabs>
            <w:rPr>
              <w:rFonts w:asciiTheme="minorHAnsi" w:hAnsiTheme="minorHAnsi" w:cstheme="minorBidi"/>
              <w:noProof/>
            </w:rPr>
          </w:pPr>
          <w:hyperlink w:anchor="_Toc98205749" w:history="1">
            <w:r w:rsidRPr="00D13A25">
              <w:rPr>
                <w:rStyle w:val="afff8"/>
                <w:rFonts w:ascii="Microsoft YaHei" w:eastAsia="Microsoft YaHei" w:hAnsi="Microsoft YaHei" w:cs="Microsoft YaHei"/>
                <w:noProof/>
              </w:rPr>
              <w:t>4、</w:t>
            </w:r>
            <w:r>
              <w:rPr>
                <w:rFonts w:asciiTheme="minorHAnsi" w:hAnsiTheme="minorHAnsi" w:cstheme="minorBidi"/>
                <w:noProof/>
              </w:rPr>
              <w:tab/>
            </w:r>
            <w:r w:rsidRPr="00D13A25">
              <w:rPr>
                <w:rStyle w:val="afff8"/>
                <w:rFonts w:ascii="Microsoft YaHei" w:eastAsia="Microsoft YaHei" w:hAnsi="Microsoft YaHei" w:cs="Microsoft YaHei"/>
                <w:noProof/>
              </w:rPr>
              <w:t>国際財団の右往左往ゲーム：RMSのフリーソフトウェア財団復帰にまつわる論争とRustコミュニティの論争</w:t>
            </w:r>
            <w:r>
              <w:rPr>
                <w:noProof/>
                <w:webHidden/>
              </w:rPr>
              <w:tab/>
            </w:r>
            <w:r>
              <w:rPr>
                <w:noProof/>
                <w:webHidden/>
              </w:rPr>
              <w:fldChar w:fldCharType="begin"/>
            </w:r>
            <w:r>
              <w:rPr>
                <w:noProof/>
                <w:webHidden/>
              </w:rPr>
              <w:instrText xml:space="preserve"> PAGEREF _Toc98205749 \h </w:instrText>
            </w:r>
            <w:r>
              <w:rPr>
                <w:noProof/>
                <w:webHidden/>
              </w:rPr>
            </w:r>
            <w:r>
              <w:rPr>
                <w:noProof/>
                <w:webHidden/>
              </w:rPr>
              <w:fldChar w:fldCharType="separate"/>
            </w:r>
            <w:r w:rsidR="00F460AD">
              <w:rPr>
                <w:noProof/>
                <w:webHidden/>
              </w:rPr>
              <w:t>143</w:t>
            </w:r>
            <w:r>
              <w:rPr>
                <w:noProof/>
                <w:webHidden/>
              </w:rPr>
              <w:fldChar w:fldCharType="end"/>
            </w:r>
          </w:hyperlink>
        </w:p>
        <w:p w14:paraId="062F2380" w14:textId="34E3F4FF" w:rsidR="00512DA0" w:rsidRDefault="00512DA0">
          <w:pPr>
            <w:pStyle w:val="30"/>
            <w:tabs>
              <w:tab w:val="left" w:pos="1050"/>
              <w:tab w:val="right" w:pos="9062"/>
            </w:tabs>
            <w:rPr>
              <w:rFonts w:asciiTheme="minorHAnsi" w:hAnsiTheme="minorHAnsi" w:cstheme="minorBidi"/>
              <w:noProof/>
            </w:rPr>
          </w:pPr>
          <w:hyperlink w:anchor="_Toc98205750" w:history="1">
            <w:r w:rsidRPr="00D13A25">
              <w:rPr>
                <w:rStyle w:val="afff8"/>
                <w:rFonts w:ascii="Microsoft YaHei" w:eastAsia="Microsoft YaHei" w:hAnsi="Microsoft YaHei" w:cs="Microsoft YaHei"/>
                <w:noProof/>
              </w:rPr>
              <w:t>5、</w:t>
            </w:r>
            <w:r>
              <w:rPr>
                <w:rFonts w:asciiTheme="minorHAnsi" w:hAnsiTheme="minorHAnsi" w:cstheme="minorBidi"/>
                <w:noProof/>
              </w:rPr>
              <w:tab/>
            </w:r>
            <w:r w:rsidRPr="00D13A25">
              <w:rPr>
                <w:rStyle w:val="afff8"/>
                <w:rFonts w:ascii="Microsoft YaHei" w:eastAsia="Microsoft YaHei" w:hAnsi="Microsoft YaHei" w:cs="Microsoft YaHei"/>
                <w:noProof/>
              </w:rPr>
              <w:t>中国のオープンソースがグローバル化し、新たな影響力の時代を形成する</w:t>
            </w:r>
            <w:r>
              <w:rPr>
                <w:noProof/>
                <w:webHidden/>
              </w:rPr>
              <w:tab/>
            </w:r>
            <w:r>
              <w:rPr>
                <w:noProof/>
                <w:webHidden/>
              </w:rPr>
              <w:fldChar w:fldCharType="begin"/>
            </w:r>
            <w:r>
              <w:rPr>
                <w:noProof/>
                <w:webHidden/>
              </w:rPr>
              <w:instrText xml:space="preserve"> PAGEREF _Toc98205750 \h </w:instrText>
            </w:r>
            <w:r>
              <w:rPr>
                <w:noProof/>
                <w:webHidden/>
              </w:rPr>
            </w:r>
            <w:r>
              <w:rPr>
                <w:noProof/>
                <w:webHidden/>
              </w:rPr>
              <w:fldChar w:fldCharType="separate"/>
            </w:r>
            <w:r w:rsidR="00F460AD">
              <w:rPr>
                <w:noProof/>
                <w:webHidden/>
              </w:rPr>
              <w:t>145</w:t>
            </w:r>
            <w:r>
              <w:rPr>
                <w:noProof/>
                <w:webHidden/>
              </w:rPr>
              <w:fldChar w:fldCharType="end"/>
            </w:r>
          </w:hyperlink>
        </w:p>
        <w:p w14:paraId="59719A9F" w14:textId="7060F006" w:rsidR="00512DA0" w:rsidRDefault="00512DA0">
          <w:pPr>
            <w:pStyle w:val="40"/>
            <w:tabs>
              <w:tab w:val="left" w:pos="1050"/>
              <w:tab w:val="right" w:pos="9062"/>
            </w:tabs>
            <w:rPr>
              <w:rFonts w:asciiTheme="minorHAnsi" w:hAnsiTheme="minorHAnsi" w:cstheme="minorBidi"/>
              <w:noProof/>
            </w:rPr>
          </w:pPr>
          <w:hyperlink w:anchor="_Toc98205751" w:history="1">
            <w:r w:rsidRPr="00D13A25">
              <w:rPr>
                <w:rStyle w:val="afff8"/>
                <w:rFonts w:ascii="Noto Sans Symbols" w:eastAsia="Noto Sans Symbols" w:hAnsi="Noto Sans Symbols" w:cs="Noto Sans Symbols"/>
                <w:noProof/>
              </w:rPr>
              <w:t>●</w:t>
            </w:r>
            <w:r>
              <w:rPr>
                <w:rFonts w:asciiTheme="minorHAnsi" w:hAnsiTheme="minorHAnsi" w:cstheme="minorBidi"/>
                <w:noProof/>
              </w:rPr>
              <w:tab/>
            </w:r>
            <w:r w:rsidRPr="00D13A25">
              <w:rPr>
                <w:rStyle w:val="afff8"/>
                <w:rFonts w:ascii="Microsoft YaHei" w:eastAsia="Microsoft YaHei" w:hAnsi="Microsoft YaHei" w:cs="Microsoft YaHei"/>
                <w:noProof/>
              </w:rPr>
              <w:t>Linux Foundation プロジェクト一覧</w:t>
            </w:r>
            <w:r>
              <w:rPr>
                <w:noProof/>
                <w:webHidden/>
              </w:rPr>
              <w:tab/>
            </w:r>
            <w:r>
              <w:rPr>
                <w:noProof/>
                <w:webHidden/>
              </w:rPr>
              <w:fldChar w:fldCharType="begin"/>
            </w:r>
            <w:r>
              <w:rPr>
                <w:noProof/>
                <w:webHidden/>
              </w:rPr>
              <w:instrText xml:space="preserve"> PAGEREF _Toc98205751 \h </w:instrText>
            </w:r>
            <w:r>
              <w:rPr>
                <w:noProof/>
                <w:webHidden/>
              </w:rPr>
            </w:r>
            <w:r>
              <w:rPr>
                <w:noProof/>
                <w:webHidden/>
              </w:rPr>
              <w:fldChar w:fldCharType="separate"/>
            </w:r>
            <w:r w:rsidR="00F460AD">
              <w:rPr>
                <w:noProof/>
                <w:webHidden/>
              </w:rPr>
              <w:t>145</w:t>
            </w:r>
            <w:r>
              <w:rPr>
                <w:noProof/>
                <w:webHidden/>
              </w:rPr>
              <w:fldChar w:fldCharType="end"/>
            </w:r>
          </w:hyperlink>
        </w:p>
        <w:p w14:paraId="7645BDA5" w14:textId="5911E7F5" w:rsidR="00512DA0" w:rsidRDefault="00512DA0">
          <w:pPr>
            <w:pStyle w:val="40"/>
            <w:tabs>
              <w:tab w:val="left" w:pos="1050"/>
              <w:tab w:val="right" w:pos="9062"/>
            </w:tabs>
            <w:rPr>
              <w:rFonts w:asciiTheme="minorHAnsi" w:hAnsiTheme="minorHAnsi" w:cstheme="minorBidi"/>
              <w:noProof/>
            </w:rPr>
          </w:pPr>
          <w:hyperlink w:anchor="_Toc98205752" w:history="1">
            <w:r w:rsidRPr="00D13A25">
              <w:rPr>
                <w:rStyle w:val="afff8"/>
                <w:rFonts w:ascii="Noto Sans Symbols" w:eastAsia="Noto Sans Symbols" w:hAnsi="Noto Sans Symbols" w:cs="Noto Sans Symbols"/>
                <w:noProof/>
              </w:rPr>
              <w:t>●</w:t>
            </w:r>
            <w:r>
              <w:rPr>
                <w:rFonts w:asciiTheme="minorHAnsi" w:hAnsiTheme="minorHAnsi" w:cstheme="minorBidi"/>
                <w:noProof/>
              </w:rPr>
              <w:tab/>
            </w:r>
            <w:r w:rsidRPr="00D13A25">
              <w:rPr>
                <w:rStyle w:val="afff8"/>
                <w:rFonts w:ascii="Microsoft YaHei" w:eastAsia="Microsoft YaHei" w:hAnsi="Microsoft YaHei" w:cs="Microsoft YaHei"/>
                <w:noProof/>
              </w:rPr>
              <w:t>LinuxサブFoundationの一覧</w:t>
            </w:r>
            <w:r>
              <w:rPr>
                <w:noProof/>
                <w:webHidden/>
              </w:rPr>
              <w:tab/>
            </w:r>
            <w:r>
              <w:rPr>
                <w:noProof/>
                <w:webHidden/>
              </w:rPr>
              <w:fldChar w:fldCharType="begin"/>
            </w:r>
            <w:r>
              <w:rPr>
                <w:noProof/>
                <w:webHidden/>
              </w:rPr>
              <w:instrText xml:space="preserve"> PAGEREF _Toc98205752 \h </w:instrText>
            </w:r>
            <w:r>
              <w:rPr>
                <w:noProof/>
                <w:webHidden/>
              </w:rPr>
            </w:r>
            <w:r>
              <w:rPr>
                <w:noProof/>
                <w:webHidden/>
              </w:rPr>
              <w:fldChar w:fldCharType="separate"/>
            </w:r>
            <w:r w:rsidR="00F460AD">
              <w:rPr>
                <w:noProof/>
                <w:webHidden/>
              </w:rPr>
              <w:t>147</w:t>
            </w:r>
            <w:r>
              <w:rPr>
                <w:noProof/>
                <w:webHidden/>
              </w:rPr>
              <w:fldChar w:fldCharType="end"/>
            </w:r>
          </w:hyperlink>
        </w:p>
        <w:p w14:paraId="6C8954C1" w14:textId="569545BC" w:rsidR="00512DA0" w:rsidRDefault="00512DA0">
          <w:pPr>
            <w:pStyle w:val="40"/>
            <w:tabs>
              <w:tab w:val="left" w:pos="1050"/>
              <w:tab w:val="right" w:pos="9062"/>
            </w:tabs>
            <w:rPr>
              <w:rFonts w:asciiTheme="minorHAnsi" w:hAnsiTheme="minorHAnsi" w:cstheme="minorBidi"/>
              <w:noProof/>
            </w:rPr>
          </w:pPr>
          <w:hyperlink w:anchor="_Toc98205753" w:history="1">
            <w:r w:rsidRPr="00D13A25">
              <w:rPr>
                <w:rStyle w:val="afff8"/>
                <w:rFonts w:ascii="Noto Sans Symbols" w:eastAsia="Noto Sans Symbols" w:hAnsi="Noto Sans Symbols" w:cs="Noto Sans Symbols"/>
                <w:noProof/>
              </w:rPr>
              <w:t>●</w:t>
            </w:r>
            <w:r>
              <w:rPr>
                <w:rFonts w:asciiTheme="minorHAnsi" w:hAnsiTheme="minorHAnsi" w:cstheme="minorBidi"/>
                <w:noProof/>
              </w:rPr>
              <w:tab/>
            </w:r>
            <w:r w:rsidRPr="00D13A25">
              <w:rPr>
                <w:rStyle w:val="afff8"/>
                <w:rFonts w:ascii="Microsoft YaHei" w:eastAsia="Microsoft YaHei" w:hAnsi="Microsoft YaHei" w:cs="Microsoft YaHei"/>
                <w:noProof/>
              </w:rPr>
              <w:t>Apache Software Gold Club プロジェクトリスト</w:t>
            </w:r>
            <w:r>
              <w:rPr>
                <w:noProof/>
                <w:webHidden/>
              </w:rPr>
              <w:tab/>
            </w:r>
            <w:r>
              <w:rPr>
                <w:noProof/>
                <w:webHidden/>
              </w:rPr>
              <w:fldChar w:fldCharType="begin"/>
            </w:r>
            <w:r>
              <w:rPr>
                <w:noProof/>
                <w:webHidden/>
              </w:rPr>
              <w:instrText xml:space="preserve"> PAGEREF _Toc98205753 \h </w:instrText>
            </w:r>
            <w:r>
              <w:rPr>
                <w:noProof/>
                <w:webHidden/>
              </w:rPr>
            </w:r>
            <w:r>
              <w:rPr>
                <w:noProof/>
                <w:webHidden/>
              </w:rPr>
              <w:fldChar w:fldCharType="separate"/>
            </w:r>
            <w:r w:rsidR="00F460AD">
              <w:rPr>
                <w:noProof/>
                <w:webHidden/>
              </w:rPr>
              <w:t>147</w:t>
            </w:r>
            <w:r>
              <w:rPr>
                <w:noProof/>
                <w:webHidden/>
              </w:rPr>
              <w:fldChar w:fldCharType="end"/>
            </w:r>
          </w:hyperlink>
        </w:p>
        <w:p w14:paraId="6B856D04" w14:textId="3CB06C7A" w:rsidR="00512DA0" w:rsidRDefault="00512DA0">
          <w:pPr>
            <w:pStyle w:val="40"/>
            <w:tabs>
              <w:tab w:val="left" w:pos="1050"/>
              <w:tab w:val="right" w:pos="9062"/>
            </w:tabs>
            <w:rPr>
              <w:rFonts w:asciiTheme="minorHAnsi" w:hAnsiTheme="minorHAnsi" w:cstheme="minorBidi"/>
              <w:noProof/>
            </w:rPr>
          </w:pPr>
          <w:hyperlink w:anchor="_Toc98205754" w:history="1">
            <w:r w:rsidRPr="00D13A25">
              <w:rPr>
                <w:rStyle w:val="afff8"/>
                <w:rFonts w:ascii="Noto Sans Symbols" w:eastAsia="Noto Sans Symbols" w:hAnsi="Noto Sans Symbols" w:cs="Noto Sans Symbols"/>
                <w:noProof/>
              </w:rPr>
              <w:t>●</w:t>
            </w:r>
            <w:r>
              <w:rPr>
                <w:rFonts w:asciiTheme="minorHAnsi" w:hAnsiTheme="minorHAnsi" w:cstheme="minorBidi"/>
                <w:noProof/>
              </w:rPr>
              <w:tab/>
            </w:r>
            <w:r w:rsidRPr="00D13A25">
              <w:rPr>
                <w:rStyle w:val="afff8"/>
                <w:rFonts w:ascii="Microsoft YaHei" w:eastAsia="Microsoft YaHei" w:hAnsi="Microsoft YaHei" w:cs="Microsoft YaHei"/>
                <w:noProof/>
              </w:rPr>
              <w:t>中国のオープンソース関係者が国際財団の要職に選出される</w:t>
            </w:r>
            <w:r>
              <w:rPr>
                <w:noProof/>
                <w:webHidden/>
              </w:rPr>
              <w:tab/>
            </w:r>
            <w:r>
              <w:rPr>
                <w:noProof/>
                <w:webHidden/>
              </w:rPr>
              <w:fldChar w:fldCharType="begin"/>
            </w:r>
            <w:r>
              <w:rPr>
                <w:noProof/>
                <w:webHidden/>
              </w:rPr>
              <w:instrText xml:space="preserve"> PAGEREF _Toc98205754 \h </w:instrText>
            </w:r>
            <w:r>
              <w:rPr>
                <w:noProof/>
                <w:webHidden/>
              </w:rPr>
            </w:r>
            <w:r>
              <w:rPr>
                <w:noProof/>
                <w:webHidden/>
              </w:rPr>
              <w:fldChar w:fldCharType="separate"/>
            </w:r>
            <w:r w:rsidR="00F460AD">
              <w:rPr>
                <w:noProof/>
                <w:webHidden/>
              </w:rPr>
              <w:t>148</w:t>
            </w:r>
            <w:r>
              <w:rPr>
                <w:noProof/>
                <w:webHidden/>
              </w:rPr>
              <w:fldChar w:fldCharType="end"/>
            </w:r>
          </w:hyperlink>
        </w:p>
        <w:p w14:paraId="78B42ADC" w14:textId="107DE7C0" w:rsidR="00512DA0" w:rsidRDefault="00512DA0">
          <w:pPr>
            <w:pStyle w:val="30"/>
            <w:tabs>
              <w:tab w:val="left" w:pos="1050"/>
              <w:tab w:val="right" w:pos="9062"/>
            </w:tabs>
            <w:rPr>
              <w:rFonts w:asciiTheme="minorHAnsi" w:hAnsiTheme="minorHAnsi" w:cstheme="minorBidi"/>
              <w:noProof/>
            </w:rPr>
          </w:pPr>
          <w:hyperlink w:anchor="_Toc98205755" w:history="1">
            <w:r w:rsidRPr="00D13A25">
              <w:rPr>
                <w:rStyle w:val="afff8"/>
                <w:rFonts w:ascii="Microsoft YaHei" w:eastAsia="Microsoft YaHei" w:hAnsi="Microsoft YaHei" w:cs="Microsoft YaHei"/>
                <w:noProof/>
              </w:rPr>
              <w:t>6、</w:t>
            </w:r>
            <w:r>
              <w:rPr>
                <w:rFonts w:asciiTheme="minorHAnsi" w:hAnsiTheme="minorHAnsi" w:cstheme="minorBidi"/>
                <w:noProof/>
              </w:rPr>
              <w:tab/>
            </w:r>
            <w:r w:rsidRPr="00D13A25">
              <w:rPr>
                <w:rStyle w:val="afff8"/>
                <w:rFonts w:ascii="Microsoft YaHei" w:eastAsia="Microsoft YaHei" w:hAnsi="Microsoft YaHei" w:cs="Microsoft YaHei"/>
                <w:noProof/>
              </w:rPr>
              <w:t>輝き続けるオープンソース・ニューベンチャーズ</w:t>
            </w:r>
            <w:r>
              <w:rPr>
                <w:noProof/>
                <w:webHidden/>
              </w:rPr>
              <w:tab/>
            </w:r>
            <w:r>
              <w:rPr>
                <w:noProof/>
                <w:webHidden/>
              </w:rPr>
              <w:fldChar w:fldCharType="begin"/>
            </w:r>
            <w:r>
              <w:rPr>
                <w:noProof/>
                <w:webHidden/>
              </w:rPr>
              <w:instrText xml:space="preserve"> PAGEREF _Toc98205755 \h </w:instrText>
            </w:r>
            <w:r>
              <w:rPr>
                <w:noProof/>
                <w:webHidden/>
              </w:rPr>
            </w:r>
            <w:r>
              <w:rPr>
                <w:noProof/>
                <w:webHidden/>
              </w:rPr>
              <w:fldChar w:fldCharType="separate"/>
            </w:r>
            <w:r w:rsidR="00F460AD">
              <w:rPr>
                <w:noProof/>
                <w:webHidden/>
              </w:rPr>
              <w:t>149</w:t>
            </w:r>
            <w:r>
              <w:rPr>
                <w:noProof/>
                <w:webHidden/>
              </w:rPr>
              <w:fldChar w:fldCharType="end"/>
            </w:r>
          </w:hyperlink>
        </w:p>
        <w:p w14:paraId="32DD363B" w14:textId="5EBE8B0B" w:rsidR="00512DA0" w:rsidRDefault="00512DA0">
          <w:pPr>
            <w:pStyle w:val="40"/>
            <w:tabs>
              <w:tab w:val="right" w:pos="9062"/>
            </w:tabs>
            <w:rPr>
              <w:rFonts w:asciiTheme="minorHAnsi" w:hAnsiTheme="minorHAnsi" w:cstheme="minorBidi"/>
              <w:noProof/>
            </w:rPr>
          </w:pPr>
          <w:hyperlink w:anchor="_Toc98205756" w:history="1">
            <w:r w:rsidRPr="00D13A25">
              <w:rPr>
                <w:rStyle w:val="afff8"/>
                <w:rFonts w:ascii="Microsoft YaHei" w:eastAsia="Microsoft YaHei" w:hAnsi="Microsoft YaHei" w:cs="Microsoft YaHei"/>
                <w:noProof/>
              </w:rPr>
              <w:t>海外</w:t>
            </w:r>
            <w:r>
              <w:rPr>
                <w:noProof/>
                <w:webHidden/>
              </w:rPr>
              <w:tab/>
            </w:r>
            <w:r>
              <w:rPr>
                <w:noProof/>
                <w:webHidden/>
              </w:rPr>
              <w:fldChar w:fldCharType="begin"/>
            </w:r>
            <w:r>
              <w:rPr>
                <w:noProof/>
                <w:webHidden/>
              </w:rPr>
              <w:instrText xml:space="preserve"> PAGEREF _Toc98205756 \h </w:instrText>
            </w:r>
            <w:r>
              <w:rPr>
                <w:noProof/>
                <w:webHidden/>
              </w:rPr>
            </w:r>
            <w:r>
              <w:rPr>
                <w:noProof/>
                <w:webHidden/>
              </w:rPr>
              <w:fldChar w:fldCharType="separate"/>
            </w:r>
            <w:r w:rsidR="00F460AD">
              <w:rPr>
                <w:noProof/>
                <w:webHidden/>
              </w:rPr>
              <w:t>149</w:t>
            </w:r>
            <w:r>
              <w:rPr>
                <w:noProof/>
                <w:webHidden/>
              </w:rPr>
              <w:fldChar w:fldCharType="end"/>
            </w:r>
          </w:hyperlink>
        </w:p>
        <w:p w14:paraId="6B763618" w14:textId="606D50E6" w:rsidR="00512DA0" w:rsidRDefault="00512DA0">
          <w:pPr>
            <w:pStyle w:val="40"/>
            <w:tabs>
              <w:tab w:val="right" w:pos="9062"/>
            </w:tabs>
            <w:rPr>
              <w:rFonts w:asciiTheme="minorHAnsi" w:hAnsiTheme="minorHAnsi" w:cstheme="minorBidi"/>
              <w:noProof/>
            </w:rPr>
          </w:pPr>
          <w:hyperlink w:anchor="_Toc98205757" w:history="1">
            <w:r w:rsidRPr="00D13A25">
              <w:rPr>
                <w:rStyle w:val="afff8"/>
                <w:rFonts w:ascii="Microsoft YaHei" w:eastAsia="Microsoft YaHei" w:hAnsi="Microsoft YaHei" w:cs="Microsoft YaHei"/>
                <w:noProof/>
              </w:rPr>
              <w:t>国内</w:t>
            </w:r>
            <w:r>
              <w:rPr>
                <w:noProof/>
                <w:webHidden/>
              </w:rPr>
              <w:tab/>
            </w:r>
            <w:r>
              <w:rPr>
                <w:noProof/>
                <w:webHidden/>
              </w:rPr>
              <w:fldChar w:fldCharType="begin"/>
            </w:r>
            <w:r>
              <w:rPr>
                <w:noProof/>
                <w:webHidden/>
              </w:rPr>
              <w:instrText xml:space="preserve"> PAGEREF _Toc98205757 \h </w:instrText>
            </w:r>
            <w:r>
              <w:rPr>
                <w:noProof/>
                <w:webHidden/>
              </w:rPr>
            </w:r>
            <w:r>
              <w:rPr>
                <w:noProof/>
                <w:webHidden/>
              </w:rPr>
              <w:fldChar w:fldCharType="separate"/>
            </w:r>
            <w:r w:rsidR="00F460AD">
              <w:rPr>
                <w:noProof/>
                <w:webHidden/>
              </w:rPr>
              <w:t>150</w:t>
            </w:r>
            <w:r>
              <w:rPr>
                <w:noProof/>
                <w:webHidden/>
              </w:rPr>
              <w:fldChar w:fldCharType="end"/>
            </w:r>
          </w:hyperlink>
        </w:p>
        <w:p w14:paraId="31062D8E" w14:textId="1B784E64" w:rsidR="00512DA0" w:rsidRDefault="00512DA0">
          <w:pPr>
            <w:pStyle w:val="30"/>
            <w:tabs>
              <w:tab w:val="left" w:pos="1050"/>
              <w:tab w:val="right" w:pos="9062"/>
            </w:tabs>
            <w:rPr>
              <w:rFonts w:asciiTheme="minorHAnsi" w:hAnsiTheme="minorHAnsi" w:cstheme="minorBidi"/>
              <w:noProof/>
            </w:rPr>
          </w:pPr>
          <w:hyperlink w:anchor="_Toc98205758" w:history="1">
            <w:r w:rsidRPr="00D13A25">
              <w:rPr>
                <w:rStyle w:val="afff8"/>
                <w:rFonts w:ascii="Microsoft YaHei" w:eastAsia="Microsoft YaHei" w:hAnsi="Microsoft YaHei" w:cs="Microsoft YaHei"/>
                <w:noProof/>
              </w:rPr>
              <w:t>7、</w:t>
            </w:r>
            <w:r>
              <w:rPr>
                <w:rFonts w:asciiTheme="minorHAnsi" w:hAnsiTheme="minorHAnsi" w:cstheme="minorBidi"/>
                <w:noProof/>
              </w:rPr>
              <w:tab/>
            </w:r>
            <w:r w:rsidRPr="00D13A25">
              <w:rPr>
                <w:rStyle w:val="afff8"/>
                <w:rFonts w:ascii="Microsoft YaHei" w:eastAsia="Microsoft YaHei" w:hAnsi="Microsoft YaHei" w:cs="Microsoft YaHei"/>
                <w:noProof/>
              </w:rPr>
              <w:t>オープンソース・オペレーティング・システムの新たなブーム</w:t>
            </w:r>
            <w:r>
              <w:rPr>
                <w:noProof/>
                <w:webHidden/>
              </w:rPr>
              <w:tab/>
            </w:r>
            <w:r>
              <w:rPr>
                <w:noProof/>
                <w:webHidden/>
              </w:rPr>
              <w:fldChar w:fldCharType="begin"/>
            </w:r>
            <w:r>
              <w:rPr>
                <w:noProof/>
                <w:webHidden/>
              </w:rPr>
              <w:instrText xml:space="preserve"> PAGEREF _Toc98205758 \h </w:instrText>
            </w:r>
            <w:r>
              <w:rPr>
                <w:noProof/>
                <w:webHidden/>
              </w:rPr>
            </w:r>
            <w:r>
              <w:rPr>
                <w:noProof/>
                <w:webHidden/>
              </w:rPr>
              <w:fldChar w:fldCharType="separate"/>
            </w:r>
            <w:r w:rsidR="00F460AD">
              <w:rPr>
                <w:noProof/>
                <w:webHidden/>
              </w:rPr>
              <w:t>151</w:t>
            </w:r>
            <w:r>
              <w:rPr>
                <w:noProof/>
                <w:webHidden/>
              </w:rPr>
              <w:fldChar w:fldCharType="end"/>
            </w:r>
          </w:hyperlink>
        </w:p>
        <w:p w14:paraId="550E7DB9" w14:textId="28393F3D" w:rsidR="00512DA0" w:rsidRDefault="00512DA0">
          <w:pPr>
            <w:pStyle w:val="30"/>
            <w:tabs>
              <w:tab w:val="left" w:pos="1050"/>
              <w:tab w:val="right" w:pos="9062"/>
            </w:tabs>
            <w:rPr>
              <w:rFonts w:asciiTheme="minorHAnsi" w:hAnsiTheme="minorHAnsi" w:cstheme="minorBidi"/>
              <w:noProof/>
            </w:rPr>
          </w:pPr>
          <w:hyperlink w:anchor="_Toc98205759" w:history="1">
            <w:r w:rsidRPr="00D13A25">
              <w:rPr>
                <w:rStyle w:val="afff8"/>
                <w:rFonts w:ascii="Microsoft YaHei" w:eastAsia="Microsoft YaHei" w:hAnsi="Microsoft YaHei" w:cs="Microsoft YaHei"/>
                <w:noProof/>
              </w:rPr>
              <w:t>8、</w:t>
            </w:r>
            <w:r>
              <w:rPr>
                <w:rFonts w:asciiTheme="minorHAnsi" w:hAnsiTheme="minorHAnsi" w:cstheme="minorBidi"/>
                <w:noProof/>
              </w:rPr>
              <w:tab/>
            </w:r>
            <w:r w:rsidRPr="00D13A25">
              <w:rPr>
                <w:rStyle w:val="afff8"/>
                <w:rFonts w:ascii="Microsoft YaHei" w:eastAsia="Microsoft YaHei" w:hAnsi="Microsoft YaHei" w:cs="Microsoft YaHei"/>
                <w:noProof/>
              </w:rPr>
              <w:t>Rust新たな旅立ちに向けて</w:t>
            </w:r>
            <w:r>
              <w:rPr>
                <w:noProof/>
                <w:webHidden/>
              </w:rPr>
              <w:tab/>
            </w:r>
            <w:r>
              <w:rPr>
                <w:noProof/>
                <w:webHidden/>
              </w:rPr>
              <w:fldChar w:fldCharType="begin"/>
            </w:r>
            <w:r>
              <w:rPr>
                <w:noProof/>
                <w:webHidden/>
              </w:rPr>
              <w:instrText xml:space="preserve"> PAGEREF _Toc98205759 \h </w:instrText>
            </w:r>
            <w:r>
              <w:rPr>
                <w:noProof/>
                <w:webHidden/>
              </w:rPr>
            </w:r>
            <w:r>
              <w:rPr>
                <w:noProof/>
                <w:webHidden/>
              </w:rPr>
              <w:fldChar w:fldCharType="separate"/>
            </w:r>
            <w:r w:rsidR="00F460AD">
              <w:rPr>
                <w:noProof/>
                <w:webHidden/>
              </w:rPr>
              <w:t>153</w:t>
            </w:r>
            <w:r>
              <w:rPr>
                <w:noProof/>
                <w:webHidden/>
              </w:rPr>
              <w:fldChar w:fldCharType="end"/>
            </w:r>
          </w:hyperlink>
        </w:p>
        <w:p w14:paraId="27F9F395" w14:textId="0C762E3B" w:rsidR="00512DA0" w:rsidRDefault="00512DA0">
          <w:pPr>
            <w:pStyle w:val="30"/>
            <w:tabs>
              <w:tab w:val="right" w:pos="9062"/>
            </w:tabs>
            <w:rPr>
              <w:rFonts w:asciiTheme="minorHAnsi" w:hAnsiTheme="minorHAnsi" w:cstheme="minorBidi"/>
              <w:noProof/>
            </w:rPr>
          </w:pPr>
          <w:hyperlink w:anchor="_Toc98205760" w:history="1">
            <w:r w:rsidRPr="00D13A25">
              <w:rPr>
                <w:rStyle w:val="afff8"/>
                <w:rFonts w:ascii="Microsoft YaHei" w:eastAsia="Microsoft YaHei" w:hAnsi="Microsoft YaHei" w:cs="Microsoft YaHei"/>
                <w:noProof/>
              </w:rPr>
              <w:t>[専門家のコメント］</w:t>
            </w:r>
            <w:r>
              <w:rPr>
                <w:noProof/>
                <w:webHidden/>
              </w:rPr>
              <w:tab/>
            </w:r>
            <w:r>
              <w:rPr>
                <w:noProof/>
                <w:webHidden/>
              </w:rPr>
              <w:fldChar w:fldCharType="begin"/>
            </w:r>
            <w:r>
              <w:rPr>
                <w:noProof/>
                <w:webHidden/>
              </w:rPr>
              <w:instrText xml:space="preserve"> PAGEREF _Toc98205760 \h </w:instrText>
            </w:r>
            <w:r>
              <w:rPr>
                <w:noProof/>
                <w:webHidden/>
              </w:rPr>
            </w:r>
            <w:r>
              <w:rPr>
                <w:noProof/>
                <w:webHidden/>
              </w:rPr>
              <w:fldChar w:fldCharType="separate"/>
            </w:r>
            <w:r w:rsidR="00F460AD">
              <w:rPr>
                <w:noProof/>
                <w:webHidden/>
              </w:rPr>
              <w:t>153</w:t>
            </w:r>
            <w:r>
              <w:rPr>
                <w:noProof/>
                <w:webHidden/>
              </w:rPr>
              <w:fldChar w:fldCharType="end"/>
            </w:r>
          </w:hyperlink>
        </w:p>
        <w:p w14:paraId="3B0258A5" w14:textId="00642F21" w:rsidR="00512DA0" w:rsidRDefault="00512DA0">
          <w:pPr>
            <w:pStyle w:val="30"/>
            <w:tabs>
              <w:tab w:val="left" w:pos="1050"/>
              <w:tab w:val="right" w:pos="9062"/>
            </w:tabs>
            <w:rPr>
              <w:rFonts w:asciiTheme="minorHAnsi" w:hAnsiTheme="minorHAnsi" w:cstheme="minorBidi"/>
              <w:noProof/>
            </w:rPr>
          </w:pPr>
          <w:hyperlink w:anchor="_Toc98205761" w:history="1">
            <w:r w:rsidRPr="00D13A25">
              <w:rPr>
                <w:rStyle w:val="afff8"/>
                <w:rFonts w:ascii="Microsoft YaHei" w:eastAsia="Microsoft YaHei" w:hAnsi="Microsoft YaHei" w:cs="Microsoft YaHei"/>
                <w:noProof/>
              </w:rPr>
              <w:t>9、</w:t>
            </w:r>
            <w:r>
              <w:rPr>
                <w:rFonts w:asciiTheme="minorHAnsi" w:hAnsiTheme="minorHAnsi" w:cstheme="minorBidi"/>
                <w:noProof/>
              </w:rPr>
              <w:tab/>
            </w:r>
            <w:r w:rsidRPr="00D13A25">
              <w:rPr>
                <w:rStyle w:val="afff8"/>
                <w:rFonts w:ascii="Microsoft YaHei" w:eastAsia="Microsoft YaHei" w:hAnsi="Microsoft YaHei" w:cs="Microsoft YaHei"/>
                <w:noProof/>
              </w:rPr>
              <w:t>AIとローコードがオープンソースをどう変えるのか、注目です。</w:t>
            </w:r>
            <w:r>
              <w:rPr>
                <w:noProof/>
                <w:webHidden/>
              </w:rPr>
              <w:tab/>
            </w:r>
            <w:r>
              <w:rPr>
                <w:noProof/>
                <w:webHidden/>
              </w:rPr>
              <w:fldChar w:fldCharType="begin"/>
            </w:r>
            <w:r>
              <w:rPr>
                <w:noProof/>
                <w:webHidden/>
              </w:rPr>
              <w:instrText xml:space="preserve"> PAGEREF _Toc98205761 \h </w:instrText>
            </w:r>
            <w:r>
              <w:rPr>
                <w:noProof/>
                <w:webHidden/>
              </w:rPr>
            </w:r>
            <w:r>
              <w:rPr>
                <w:noProof/>
                <w:webHidden/>
              </w:rPr>
              <w:fldChar w:fldCharType="separate"/>
            </w:r>
            <w:r w:rsidR="00F460AD">
              <w:rPr>
                <w:noProof/>
                <w:webHidden/>
              </w:rPr>
              <w:t>154</w:t>
            </w:r>
            <w:r>
              <w:rPr>
                <w:noProof/>
                <w:webHidden/>
              </w:rPr>
              <w:fldChar w:fldCharType="end"/>
            </w:r>
          </w:hyperlink>
        </w:p>
        <w:p w14:paraId="640F90A6" w14:textId="658F7CD5" w:rsidR="00512DA0" w:rsidRDefault="00512DA0">
          <w:pPr>
            <w:pStyle w:val="30"/>
            <w:tabs>
              <w:tab w:val="right" w:pos="9062"/>
            </w:tabs>
            <w:rPr>
              <w:rFonts w:asciiTheme="minorHAnsi" w:hAnsiTheme="minorHAnsi" w:cstheme="minorBidi"/>
              <w:noProof/>
            </w:rPr>
          </w:pPr>
          <w:hyperlink w:anchor="_Toc98205762" w:history="1">
            <w:r w:rsidRPr="00D13A25">
              <w:rPr>
                <w:rStyle w:val="afff8"/>
                <w:rFonts w:ascii="Microsoft YaHei" w:eastAsia="Microsoft YaHei" w:hAnsi="Microsoft YaHei" w:cs="Microsoft YaHei"/>
                <w:noProof/>
              </w:rPr>
              <w:t>[専門家のコメント］</w:t>
            </w:r>
            <w:r>
              <w:rPr>
                <w:noProof/>
                <w:webHidden/>
              </w:rPr>
              <w:tab/>
            </w:r>
            <w:r>
              <w:rPr>
                <w:noProof/>
                <w:webHidden/>
              </w:rPr>
              <w:fldChar w:fldCharType="begin"/>
            </w:r>
            <w:r>
              <w:rPr>
                <w:noProof/>
                <w:webHidden/>
              </w:rPr>
              <w:instrText xml:space="preserve"> PAGEREF _Toc98205762 \h </w:instrText>
            </w:r>
            <w:r>
              <w:rPr>
                <w:noProof/>
                <w:webHidden/>
              </w:rPr>
            </w:r>
            <w:r>
              <w:rPr>
                <w:noProof/>
                <w:webHidden/>
              </w:rPr>
              <w:fldChar w:fldCharType="separate"/>
            </w:r>
            <w:r w:rsidR="00F460AD">
              <w:rPr>
                <w:noProof/>
                <w:webHidden/>
              </w:rPr>
              <w:t>155</w:t>
            </w:r>
            <w:r>
              <w:rPr>
                <w:noProof/>
                <w:webHidden/>
              </w:rPr>
              <w:fldChar w:fldCharType="end"/>
            </w:r>
          </w:hyperlink>
        </w:p>
        <w:p w14:paraId="442D20EC" w14:textId="537FB856" w:rsidR="00512DA0" w:rsidRDefault="00512DA0">
          <w:pPr>
            <w:pStyle w:val="20"/>
            <w:tabs>
              <w:tab w:val="left" w:pos="1050"/>
              <w:tab w:val="right" w:pos="9062"/>
            </w:tabs>
            <w:rPr>
              <w:rFonts w:asciiTheme="minorHAnsi" w:hAnsiTheme="minorHAnsi" w:cstheme="minorBidi"/>
              <w:noProof/>
            </w:rPr>
          </w:pPr>
          <w:hyperlink w:anchor="_Toc98205763" w:history="1">
            <w:r w:rsidRPr="00D13A25">
              <w:rPr>
                <w:rStyle w:val="afff8"/>
                <w:rFonts w:ascii="Microsoft YaHei" w:eastAsia="Microsoft YaHei" w:hAnsi="Microsoft YaHei" w:cs="Microsoft YaHei"/>
                <w:noProof/>
              </w:rPr>
              <w:t>10、</w:t>
            </w:r>
            <w:r>
              <w:rPr>
                <w:rFonts w:asciiTheme="minorHAnsi" w:hAnsiTheme="minorHAnsi" w:cstheme="minorBidi"/>
                <w:noProof/>
              </w:rPr>
              <w:tab/>
            </w:r>
            <w:r w:rsidRPr="00D13A25">
              <w:rPr>
                <w:rStyle w:val="afff8"/>
                <w:rFonts w:ascii="Microsoft YaHei" w:eastAsia="Microsoft YaHei" w:hAnsi="Microsoft YaHei" w:cs="Microsoft YaHei"/>
                <w:noProof/>
              </w:rPr>
              <w:t>RISC-Vの結果を受けて、オープンソース・ハードウェアがますます熱を帯びる</w:t>
            </w:r>
            <w:r>
              <w:rPr>
                <w:noProof/>
                <w:webHidden/>
              </w:rPr>
              <w:tab/>
            </w:r>
            <w:r>
              <w:rPr>
                <w:noProof/>
                <w:webHidden/>
              </w:rPr>
              <w:fldChar w:fldCharType="begin"/>
            </w:r>
            <w:r>
              <w:rPr>
                <w:noProof/>
                <w:webHidden/>
              </w:rPr>
              <w:instrText xml:space="preserve"> PAGEREF _Toc98205763 \h </w:instrText>
            </w:r>
            <w:r>
              <w:rPr>
                <w:noProof/>
                <w:webHidden/>
              </w:rPr>
            </w:r>
            <w:r>
              <w:rPr>
                <w:noProof/>
                <w:webHidden/>
              </w:rPr>
              <w:fldChar w:fldCharType="separate"/>
            </w:r>
            <w:r w:rsidR="00F460AD">
              <w:rPr>
                <w:noProof/>
                <w:webHidden/>
              </w:rPr>
              <w:t>156</w:t>
            </w:r>
            <w:r>
              <w:rPr>
                <w:noProof/>
                <w:webHidden/>
              </w:rPr>
              <w:fldChar w:fldCharType="end"/>
            </w:r>
          </w:hyperlink>
        </w:p>
        <w:p w14:paraId="46194F61" w14:textId="1254D7CD" w:rsidR="004D63E1" w:rsidRDefault="00810F60">
          <w:pPr>
            <w:tabs>
              <w:tab w:val="right" w:pos="9071"/>
            </w:tabs>
            <w:spacing w:before="60" w:after="80"/>
            <w:ind w:left="360"/>
            <w:rPr>
              <w:color w:val="000000"/>
              <w:szCs w:val="21"/>
            </w:rPr>
          </w:pPr>
          <w:r>
            <w:fldChar w:fldCharType="end"/>
          </w:r>
        </w:p>
      </w:sdtContent>
    </w:sdt>
    <w:p w14:paraId="5407060B" w14:textId="77777777" w:rsidR="004D63E1" w:rsidRDefault="004D63E1">
      <w:pPr>
        <w:rPr>
          <w:rFonts w:ascii="Microsoft YaHei" w:eastAsia="Microsoft YaHei" w:hAnsi="Microsoft YaHei" w:cs="Microsoft YaHei"/>
          <w:color w:val="00B0F0"/>
        </w:rPr>
      </w:pPr>
    </w:p>
    <w:p w14:paraId="2C7FAA9D" w14:textId="77777777" w:rsidR="004D63E1" w:rsidRDefault="00810F60">
      <w:pPr>
        <w:pStyle w:val="a3"/>
        <w:pBdr>
          <w:bottom w:val="single" w:sz="18" w:space="1" w:color="000000"/>
          <w:between w:val="single" w:sz="18" w:space="1" w:color="000000"/>
        </w:pBdr>
        <w:rPr>
          <w:rFonts w:ascii="Microsoft YaHei" w:eastAsia="Microsoft YaHei" w:hAnsi="Microsoft YaHei" w:cs="Microsoft YaHei"/>
          <w:color w:val="00B0F0"/>
        </w:rPr>
      </w:pPr>
      <w:r>
        <w:br w:type="page"/>
      </w:r>
    </w:p>
    <w:p w14:paraId="38C121FA" w14:textId="77777777" w:rsidR="004D63E1" w:rsidRDefault="00810F60">
      <w:pPr>
        <w:pStyle w:val="a3"/>
        <w:pBdr>
          <w:bottom w:val="single" w:sz="18" w:space="1" w:color="000000"/>
          <w:between w:val="single" w:sz="18" w:space="1" w:color="000000"/>
        </w:pBdr>
        <w:rPr>
          <w:rFonts w:ascii="Microsoft YaHei" w:eastAsia="Microsoft YaHei" w:hAnsi="Microsoft YaHei" w:cs="Microsoft YaHei"/>
          <w:color w:val="00B0F0"/>
        </w:rPr>
      </w:pPr>
      <w:bookmarkStart w:id="0" w:name="_Toc98205575"/>
      <w:r>
        <w:rPr>
          <w:rFonts w:ascii="Microsoft YaHei" w:eastAsia="Microsoft YaHei" w:hAnsi="Microsoft YaHei" w:cs="Microsoft YaHei"/>
          <w:color w:val="00B0F0"/>
        </w:rPr>
        <w:lastRenderedPageBreak/>
        <w:t>2021</w:t>
      </w:r>
      <w:r>
        <w:rPr>
          <w:rFonts w:ascii="Microsoft YaHei" w:eastAsia="Microsoft YaHei" w:hAnsi="Microsoft YaHei" w:cs="Microsoft YaHei"/>
          <w:color w:val="00B0F0"/>
        </w:rPr>
        <w:t>年</w:t>
      </w:r>
      <w:r>
        <w:rPr>
          <w:rFonts w:ascii="Microsoft YaHei" w:eastAsia="Microsoft YaHei" w:hAnsi="Microsoft YaHei" w:cs="Microsoft YaHei"/>
          <w:color w:val="00B0F0"/>
        </w:rPr>
        <w:t xml:space="preserve"> </w:t>
      </w:r>
      <w:r>
        <w:rPr>
          <w:rFonts w:ascii="Microsoft YaHei" w:eastAsia="Microsoft YaHei" w:hAnsi="Microsoft YaHei" w:cs="Microsoft YaHei"/>
          <w:color w:val="00B0F0"/>
        </w:rPr>
        <w:t>中国オープンソース</w:t>
      </w:r>
      <w:r>
        <w:rPr>
          <w:rFonts w:ascii="ＭＳ 明朝" w:eastAsia="ＭＳ 明朝" w:hAnsi="ＭＳ 明朝" w:cs="ＭＳ 明朝"/>
          <w:color w:val="00B0F0"/>
        </w:rPr>
        <w:t>年度報告</w:t>
      </w:r>
      <w:bookmarkEnd w:id="0"/>
    </w:p>
    <w:p w14:paraId="64413E99" w14:textId="77777777" w:rsidR="004D63E1" w:rsidRDefault="00810F60">
      <w:pPr>
        <w:pStyle w:val="1"/>
        <w:jc w:val="center"/>
        <w:rPr>
          <w:rFonts w:ascii="Microsoft YaHei" w:eastAsia="Microsoft YaHei" w:hAnsi="Microsoft YaHei" w:cs="Microsoft YaHei"/>
        </w:rPr>
      </w:pPr>
      <w:bookmarkStart w:id="1" w:name="_Toc98205576"/>
      <w:r>
        <w:rPr>
          <w:rFonts w:ascii="Microsoft YaHei" w:eastAsia="Microsoft YaHei" w:hAnsi="Microsoft YaHei" w:cs="Microsoft YaHei"/>
        </w:rPr>
        <w:t>巻頭言</w:t>
      </w:r>
      <w:bookmarkEnd w:id="1"/>
    </w:p>
    <w:p w14:paraId="360B5810" w14:textId="77777777" w:rsidR="004D63E1" w:rsidRDefault="00810F60">
      <w:r>
        <w:t>2022</w:t>
      </w:r>
      <w:r>
        <w:t>年がやってきましたが、ネット上では「</w:t>
      </w:r>
      <w:r>
        <w:t>2020</w:t>
      </w:r>
      <w:r>
        <w:t>年も」とばかりに、</w:t>
      </w:r>
      <w:r>
        <w:t>2022</w:t>
      </w:r>
      <w:r>
        <w:t>年</w:t>
      </w:r>
      <w:r>
        <w:t>1</w:t>
      </w:r>
      <w:r>
        <w:t>月は</w:t>
      </w:r>
      <w:r>
        <w:t>2020</w:t>
      </w:r>
      <w:r>
        <w:t>年の</w:t>
      </w:r>
      <w:r>
        <w:t>25</w:t>
      </w:r>
      <w:r>
        <w:t>ヶ月目でしかないという節があります。何も変わらず、</w:t>
      </w:r>
      <w:r>
        <w:t>COVID-19</w:t>
      </w:r>
      <w:r>
        <w:t>が蔓延していることに変わりはないようです。しかし、別の視点から見ると、世界は劇的に変化しており、私たちは何か未知の方向に向かって高速で動いている世界に生きています。</w:t>
      </w:r>
    </w:p>
    <w:p w14:paraId="6C3E278A" w14:textId="77777777" w:rsidR="004D63E1" w:rsidRDefault="00810F60">
      <w:r>
        <w:t>中国のオープンソースにとって、</w:t>
      </w:r>
      <w:r>
        <w:t>2021</w:t>
      </w:r>
      <w:r>
        <w:t>年のキーワードは「ブースト」と言えるでしょう。工業情報化部が「ソフトウェアと情報技術サービスの発展のための第</w:t>
      </w:r>
      <w:r>
        <w:t>14</w:t>
      </w:r>
      <w:r>
        <w:t>次</w:t>
      </w:r>
      <w:r>
        <w:t>5</w:t>
      </w:r>
      <w:r>
        <w:t>ヵ年計画」を発表しました</w:t>
      </w:r>
      <w:r>
        <w:t>が、これはオープンソース分野が飛躍しようとしていることを示す典型的なシグナルです。地上を歩くことと空を飛ぶことは、まったく別の段階です。</w:t>
      </w:r>
      <w:r>
        <w:t>2021</w:t>
      </w:r>
      <w:r>
        <w:t>年は離陸に向けての準備期間となります。地上から空へ行くということは、行動のパラダイム全体が大きく変わるということです。</w:t>
      </w:r>
      <w:r>
        <w:t>2</w:t>
      </w:r>
      <w:r>
        <w:t>次元の平面では道や方向を考えればよかったのが、</w:t>
      </w:r>
      <w:r>
        <w:t>3</w:t>
      </w:r>
      <w:r>
        <w:t>次元の空にたどり着くと、選択肢が無数に増えます。</w:t>
      </w:r>
    </w:p>
    <w:p w14:paraId="277FCF26" w14:textId="77777777" w:rsidR="004D63E1" w:rsidRDefault="00810F60">
      <w:r>
        <w:t>宙に浮いている状態である未来は、まだ予測も把握もできないが、それでも：みんな一生懸命走って前に進んでいる。</w:t>
      </w:r>
    </w:p>
    <w:p w14:paraId="6D3A9B93" w14:textId="77777777" w:rsidR="004D63E1" w:rsidRDefault="00810F60">
      <w:r>
        <w:t>昨年の「中国オープンソース年度報告」では、</w:t>
      </w:r>
      <w:r>
        <w:t>3</w:t>
      </w:r>
      <w:r>
        <w:t>つのトレンドをまとめましたが、今年のレポートでは、単純に「</w:t>
      </w:r>
      <w:r>
        <w:t>Open Source Milestones</w:t>
      </w:r>
      <w:r>
        <w:t>」というセクションを追加し、</w:t>
      </w:r>
      <w:r>
        <w:t>10</w:t>
      </w:r>
      <w:r>
        <w:t>のトレンドをまとめています。そこで、この序文では、私たちの思いを語ってみましょう。</w:t>
      </w:r>
    </w:p>
    <w:p w14:paraId="7C6F4E22" w14:textId="77777777" w:rsidR="004D63E1" w:rsidRDefault="00810F60">
      <w:pPr>
        <w:spacing w:before="240" w:after="240" w:line="425" w:lineRule="auto"/>
        <w:ind w:firstLine="420"/>
        <w:rPr>
          <w:rFonts w:ascii="Arial" w:eastAsia="Arial" w:hAnsi="Arial" w:cs="Arial"/>
          <w:color w:val="333333"/>
          <w:sz w:val="22"/>
        </w:rPr>
      </w:pPr>
      <w:r>
        <w:rPr>
          <w:rFonts w:ascii="Arial" w:eastAsia="Arial" w:hAnsi="Arial" w:cs="Arial"/>
          <w:color w:val="333333"/>
          <w:sz w:val="22"/>
        </w:rPr>
        <w:t xml:space="preserve"> </w:t>
      </w:r>
    </w:p>
    <w:p w14:paraId="551578BE" w14:textId="77777777" w:rsidR="004D63E1" w:rsidRDefault="00810F60">
      <w:pPr>
        <w:spacing w:before="240" w:after="240" w:line="312" w:lineRule="auto"/>
        <w:jc w:val="center"/>
        <w:rPr>
          <w:rFonts w:ascii="Arial" w:eastAsia="Arial" w:hAnsi="Arial" w:cs="Arial"/>
          <w:b/>
          <w:color w:val="333333"/>
          <w:sz w:val="22"/>
        </w:rPr>
      </w:pPr>
      <w:sdt>
        <w:sdtPr>
          <w:tag w:val="goog_rdk_0"/>
          <w:id w:val="-307479127"/>
        </w:sdtPr>
        <w:sdtEndPr/>
        <w:sdtContent>
          <w:r>
            <w:rPr>
              <w:rFonts w:ascii="Arial Unicode MS" w:eastAsia="Arial Unicode MS" w:hAnsi="Arial Unicode MS" w:cs="Arial Unicode MS"/>
              <w:b/>
              <w:color w:val="333333"/>
              <w:sz w:val="22"/>
            </w:rPr>
            <w:t>より外部へ</w:t>
          </w:r>
        </w:sdtContent>
      </w:sdt>
    </w:p>
    <w:p w14:paraId="33C5FDBF" w14:textId="77777777" w:rsidR="004D63E1" w:rsidRDefault="00810F60">
      <w:r>
        <w:t>オープンソースはどんどん熱を帯びてくるだけでなく、コミュニティの外の友人たちの間でも様々な議論が巻き起こっています。まず、嗅覚の鋭い投資家が「ブレイクスルー」としてのオープンソースに注目し始め、次に、中国とアメリカの対立の背景を踏まえて、多くの人が国際政治、国力、国家安全保障の観点からオープンソースを議論するようになった（本来は純粋に技術的な範疇であった）。最近になって、いくつかのオープンソース・ソフトウェアのセキュリティ・インシデントがさらに大きな議論を巻き起こしました。これは賛否両論で、おそらく今後もそ</w:t>
      </w:r>
      <w:r>
        <w:t>うでしょう。</w:t>
      </w:r>
    </w:p>
    <w:p w14:paraId="4DA4515E" w14:textId="77777777" w:rsidR="004D63E1" w:rsidRDefault="00810F60">
      <w:pPr>
        <w:spacing w:before="240" w:after="240" w:line="312" w:lineRule="auto"/>
        <w:ind w:firstLine="420"/>
        <w:rPr>
          <w:rFonts w:ascii="Arial" w:eastAsia="Arial" w:hAnsi="Arial" w:cs="Arial"/>
          <w:color w:val="333333"/>
          <w:sz w:val="22"/>
        </w:rPr>
      </w:pPr>
      <w:r>
        <w:rPr>
          <w:rFonts w:ascii="Arial" w:eastAsia="Arial" w:hAnsi="Arial" w:cs="Arial"/>
          <w:color w:val="333333"/>
          <w:sz w:val="22"/>
        </w:rPr>
        <w:t xml:space="preserve"> </w:t>
      </w:r>
    </w:p>
    <w:p w14:paraId="33D259D7" w14:textId="77777777" w:rsidR="004D63E1" w:rsidRDefault="00810F60">
      <w:pPr>
        <w:spacing w:before="240" w:after="240" w:line="312" w:lineRule="auto"/>
        <w:jc w:val="center"/>
        <w:rPr>
          <w:rFonts w:ascii="Arial" w:eastAsia="Arial" w:hAnsi="Arial" w:cs="Arial"/>
          <w:b/>
          <w:color w:val="333333"/>
          <w:sz w:val="22"/>
        </w:rPr>
      </w:pPr>
      <w:sdt>
        <w:sdtPr>
          <w:tag w:val="goog_rdk_1"/>
          <w:id w:val="-538505584"/>
        </w:sdtPr>
        <w:sdtEndPr/>
        <w:sdtContent>
          <w:r>
            <w:rPr>
              <w:rFonts w:ascii="Arial Unicode MS" w:eastAsia="Arial Unicode MS" w:hAnsi="Arial Unicode MS" w:cs="Arial Unicode MS"/>
              <w:b/>
              <w:color w:val="333333"/>
              <w:sz w:val="22"/>
            </w:rPr>
            <w:t>エコシステムへの責任</w:t>
          </w:r>
        </w:sdtContent>
      </w:sdt>
    </w:p>
    <w:p w14:paraId="27CD6D04" w14:textId="77777777" w:rsidR="004D63E1" w:rsidRDefault="00810F60">
      <w:r>
        <w:t>オープンソースがまだニッチな趣味だった頃は、ほとんど何でもかんでも自由にできました。しかし、ソフトウェアが世界を席巻し、オープンソースがソフトウェアを席巻している今日、オープンソース技術は全世界のインフラの一部となっています。能力が高ければ高いほど、責任も大きくなります。応用範囲が広ければ広いほど、リスクも高くなります。オープンソースのサプライチェーンをどのように考え、確保していくべきなのか。より健全なオープンソースの生態系をどのように構築すべきか？また、そのよう</w:t>
      </w:r>
      <w:r>
        <w:t>なエコシステムにおける各当事者の責任をどのように定義すべきか。</w:t>
      </w:r>
    </w:p>
    <w:p w14:paraId="0EDBF91D" w14:textId="77777777" w:rsidR="004D63E1" w:rsidRDefault="00810F60">
      <w:pPr>
        <w:spacing w:before="240" w:after="240" w:line="312" w:lineRule="auto"/>
        <w:jc w:val="center"/>
        <w:rPr>
          <w:rFonts w:ascii="Arial" w:eastAsia="Arial" w:hAnsi="Arial" w:cs="Arial"/>
          <w:b/>
          <w:color w:val="333333"/>
          <w:sz w:val="22"/>
        </w:rPr>
      </w:pPr>
      <w:r>
        <w:rPr>
          <w:rFonts w:ascii="Arial" w:eastAsia="Arial" w:hAnsi="Arial" w:cs="Arial"/>
          <w:b/>
          <w:color w:val="333333"/>
          <w:sz w:val="22"/>
        </w:rPr>
        <w:lastRenderedPageBreak/>
        <w:t xml:space="preserve"> </w:t>
      </w:r>
    </w:p>
    <w:p w14:paraId="27F08C07" w14:textId="77777777" w:rsidR="004D63E1" w:rsidRDefault="00810F60">
      <w:pPr>
        <w:spacing w:before="240" w:after="240" w:line="312" w:lineRule="auto"/>
        <w:jc w:val="center"/>
        <w:rPr>
          <w:rFonts w:ascii="Arial" w:eastAsia="Arial" w:hAnsi="Arial" w:cs="Arial"/>
          <w:b/>
          <w:color w:val="333333"/>
          <w:sz w:val="22"/>
        </w:rPr>
      </w:pPr>
      <w:sdt>
        <w:sdtPr>
          <w:tag w:val="goog_rdk_2"/>
          <w:id w:val="-42608826"/>
        </w:sdtPr>
        <w:sdtEndPr/>
        <w:sdtContent>
          <w:r>
            <w:rPr>
              <w:rFonts w:ascii="Arial Unicode MS" w:eastAsia="Arial Unicode MS" w:hAnsi="Arial Unicode MS" w:cs="Arial Unicode MS"/>
              <w:b/>
              <w:color w:val="333333"/>
              <w:sz w:val="22"/>
            </w:rPr>
            <w:t>歴史認識</w:t>
          </w:r>
        </w:sdtContent>
      </w:sdt>
    </w:p>
    <w:p w14:paraId="5238AEC0" w14:textId="77777777" w:rsidR="004D63E1" w:rsidRDefault="00810F60">
      <w:r>
        <w:t>開源社は、</w:t>
      </w:r>
      <w:r>
        <w:t>4</w:t>
      </w:r>
      <w:r>
        <w:t>年連続で、毎年恒例の中国オープンソース年度報告を発表し、</w:t>
      </w:r>
      <w:r>
        <w:t>6</w:t>
      </w:r>
      <w:r>
        <w:t>回目となる</w:t>
      </w:r>
      <w:proofErr w:type="spellStart"/>
      <w:r>
        <w:t>COSCon</w:t>
      </w:r>
      <w:proofErr w:type="spellEnd"/>
      <w:r>
        <w:t>を開催しました。オープンソースをあと</w:t>
      </w:r>
      <w:r>
        <w:t>10</w:t>
      </w:r>
      <w:r>
        <w:t>年、</w:t>
      </w:r>
      <w:r>
        <w:t>20</w:t>
      </w:r>
      <w:r>
        <w:t>年やったらどうなるかという話をよくします。</w:t>
      </w:r>
      <w:r>
        <w:t>10</w:t>
      </w:r>
      <w:r>
        <w:t>年後、</w:t>
      </w:r>
      <w:r>
        <w:t>20</w:t>
      </w:r>
      <w:r>
        <w:t>年後に、オープンソースの人々がやってきたことを振り返ったとき、私たちは何をしてきたのでしょうか？何が悪かったのか？もっと早くに何をすべきだったのか？そのような感覚は「歴史」の感覚です。もっと歴史的な感覚を持って、将来的に振り返られるこ</w:t>
      </w:r>
      <w:r>
        <w:t>とを意識してやっていくと、どうやって選択していくか。どのように行動すべきか？</w:t>
      </w:r>
    </w:p>
    <w:p w14:paraId="6394DD28" w14:textId="77777777" w:rsidR="004D63E1" w:rsidRDefault="00810F60">
      <w:r>
        <w:t>もちろん、千里の道も一歩からである。私たちが目指す未来は、私たちの小さな努力でしか形にできません。みんなで同じビジョンを共有しましょう</w:t>
      </w:r>
    </w:p>
    <w:p w14:paraId="60F52677" w14:textId="77777777" w:rsidR="004D63E1" w:rsidRDefault="00810F60">
      <w:pPr>
        <w:spacing w:before="240" w:after="240" w:line="312" w:lineRule="auto"/>
        <w:rPr>
          <w:rFonts w:ascii="Arial" w:eastAsia="Arial" w:hAnsi="Arial" w:cs="Arial"/>
          <w:color w:val="333333"/>
          <w:sz w:val="22"/>
        </w:rPr>
      </w:pPr>
      <w:r>
        <w:rPr>
          <w:rFonts w:ascii="Arial" w:eastAsia="Arial" w:hAnsi="Arial" w:cs="Arial"/>
          <w:color w:val="333333"/>
          <w:sz w:val="22"/>
        </w:rPr>
        <w:t xml:space="preserve"> </w:t>
      </w:r>
    </w:p>
    <w:p w14:paraId="37D18264" w14:textId="77777777" w:rsidR="004D63E1" w:rsidRDefault="004D63E1">
      <w:pPr>
        <w:spacing w:before="60" w:after="60" w:line="312" w:lineRule="auto"/>
        <w:rPr>
          <w:rFonts w:ascii="Helvetica Neue" w:eastAsia="Helvetica Neue" w:hAnsi="Helvetica Neue" w:cs="Helvetica Neue"/>
          <w:color w:val="333333"/>
          <w:sz w:val="22"/>
        </w:rPr>
      </w:pPr>
    </w:p>
    <w:p w14:paraId="7B840407"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129B683F" w14:textId="77777777" w:rsidR="004D63E1" w:rsidRDefault="00810F60">
      <w:pPr>
        <w:spacing w:before="60" w:after="60" w:line="312" w:lineRule="auto"/>
        <w:jc w:val="right"/>
        <w:rPr>
          <w:rFonts w:ascii="Microsoft YaHei" w:eastAsia="Microsoft YaHei" w:hAnsi="Microsoft YaHei" w:cs="Microsoft YaHei"/>
          <w:color w:val="000000"/>
          <w:sz w:val="22"/>
          <w:lang w:eastAsia="zh-CN"/>
        </w:rPr>
      </w:pPr>
      <w:sdt>
        <w:sdtPr>
          <w:tag w:val="goog_rdk_3"/>
          <w:id w:val="10431611"/>
        </w:sdtPr>
        <w:sdtEndPr/>
        <w:sdtContent>
          <w:r>
            <w:rPr>
              <w:rFonts w:ascii="Arial Unicode MS" w:eastAsia="Arial Unicode MS" w:hAnsi="Arial Unicode MS" w:cs="Arial Unicode MS"/>
              <w:b/>
              <w:sz w:val="24"/>
              <w:szCs w:val="24"/>
              <w:lang w:eastAsia="zh-CN"/>
            </w:rPr>
            <w:t>庄表</w:t>
          </w:r>
        </w:sdtContent>
      </w:sdt>
      <w:r>
        <w:rPr>
          <w:rFonts w:ascii="Microsoft YaHei" w:eastAsia="Microsoft YaHei" w:hAnsi="Microsoft YaHei" w:cs="Microsoft YaHei"/>
          <w:b/>
          <w:sz w:val="24"/>
          <w:szCs w:val="24"/>
          <w:lang w:eastAsia="zh-CN"/>
        </w:rPr>
        <w:t>伟，开源社理事⻓</w:t>
      </w:r>
      <w:r>
        <w:rPr>
          <w:rFonts w:ascii="Microsoft YaHei" w:eastAsia="Microsoft YaHei" w:hAnsi="Microsoft YaHei" w:cs="Microsoft YaHei"/>
          <w:color w:val="000000"/>
          <w:sz w:val="22"/>
          <w:lang w:eastAsia="zh-CN"/>
        </w:rPr>
        <w:t xml:space="preserve"> </w:t>
      </w:r>
    </w:p>
    <w:p w14:paraId="6EFAFB58" w14:textId="77777777" w:rsidR="004D63E1" w:rsidRDefault="00810F60">
      <w:pPr>
        <w:spacing w:before="60" w:after="60" w:line="312" w:lineRule="auto"/>
        <w:jc w:val="right"/>
        <w:rPr>
          <w:rFonts w:ascii="Microsoft YaHei" w:eastAsia="Microsoft YaHei" w:hAnsi="Microsoft YaHei" w:cs="Microsoft YaHei"/>
          <w:color w:val="000000"/>
          <w:sz w:val="22"/>
          <w:lang w:eastAsia="zh-CN"/>
        </w:rPr>
      </w:pPr>
      <w:r>
        <w:rPr>
          <w:rFonts w:ascii="Microsoft YaHei" w:eastAsia="Microsoft YaHei" w:hAnsi="Microsoft YaHei" w:cs="Microsoft YaHei"/>
          <w:color w:val="000000"/>
          <w:sz w:val="22"/>
          <w:lang w:eastAsia="zh-CN"/>
        </w:rPr>
        <w:t>2022</w:t>
      </w:r>
      <w:r>
        <w:rPr>
          <w:rFonts w:ascii="Microsoft YaHei" w:eastAsia="Microsoft YaHei" w:hAnsi="Microsoft YaHei" w:cs="Microsoft YaHei"/>
          <w:color w:val="000000"/>
          <w:sz w:val="22"/>
          <w:lang w:eastAsia="zh-CN"/>
        </w:rPr>
        <w:t>年</w:t>
      </w:r>
      <w:r>
        <w:rPr>
          <w:rFonts w:ascii="Microsoft YaHei" w:eastAsia="Microsoft YaHei" w:hAnsi="Microsoft YaHei" w:cs="Microsoft YaHei"/>
          <w:color w:val="000000"/>
          <w:sz w:val="22"/>
          <w:lang w:eastAsia="zh-CN"/>
        </w:rPr>
        <w:t>1</w:t>
      </w:r>
      <w:r>
        <w:rPr>
          <w:rFonts w:ascii="Microsoft YaHei" w:eastAsia="Microsoft YaHei" w:hAnsi="Microsoft YaHei" w:cs="Microsoft YaHei"/>
          <w:color w:val="000000"/>
          <w:sz w:val="22"/>
          <w:lang w:eastAsia="zh-CN"/>
        </w:rPr>
        <w:t>月</w:t>
      </w:r>
      <w:r>
        <w:rPr>
          <w:rFonts w:ascii="Microsoft YaHei" w:eastAsia="Microsoft YaHei" w:hAnsi="Microsoft YaHei" w:cs="Microsoft YaHei"/>
          <w:color w:val="000000"/>
          <w:sz w:val="22"/>
          <w:lang w:eastAsia="zh-CN"/>
        </w:rPr>
        <w:t>14</w:t>
      </w:r>
      <w:r>
        <w:rPr>
          <w:rFonts w:ascii="Microsoft YaHei" w:eastAsia="Microsoft YaHei" w:hAnsi="Microsoft YaHei" w:cs="Microsoft YaHei"/>
          <w:color w:val="000000"/>
          <w:sz w:val="22"/>
          <w:lang w:eastAsia="zh-CN"/>
        </w:rPr>
        <w:t>日</w:t>
      </w:r>
    </w:p>
    <w:p w14:paraId="00EB8E41" w14:textId="56871467" w:rsidR="0073326D" w:rsidRPr="0073326D" w:rsidRDefault="00810F60" w:rsidP="0073326D">
      <w:pPr>
        <w:spacing w:before="60" w:after="60" w:line="312" w:lineRule="auto"/>
        <w:jc w:val="right"/>
        <w:rPr>
          <w:rFonts w:ascii="Microsoft YaHei" w:eastAsia="Microsoft YaHei" w:hAnsi="Microsoft YaHei" w:cs="Microsoft YaHei" w:hint="eastAsia"/>
          <w:sz w:val="22"/>
          <w:lang w:eastAsia="zh-CN"/>
        </w:rPr>
      </w:pPr>
      <w:r>
        <w:rPr>
          <w:lang w:eastAsia="zh-CN"/>
        </w:rPr>
        <w:br w:type="page"/>
      </w:r>
    </w:p>
    <w:p w14:paraId="4A07E9B6" w14:textId="070F485D" w:rsidR="004D63E1" w:rsidRDefault="006E1DD8" w:rsidP="0073326D">
      <w:pPr>
        <w:pStyle w:val="1"/>
        <w:rPr>
          <w:rFonts w:ascii="Microsoft YaHei" w:hAnsi="Microsoft YaHei" w:cs="Microsoft YaHei"/>
        </w:rPr>
      </w:pPr>
      <w:bookmarkStart w:id="2" w:name="_Toc98205577"/>
      <w:r>
        <w:rPr>
          <w:rFonts w:asciiTheme="minorEastAsia" w:hAnsiTheme="minorEastAsia" w:cs="Microsoft YaHei" w:hint="eastAsia"/>
        </w:rPr>
        <w:lastRenderedPageBreak/>
        <w:t>中国オープンソース年度報告2</w:t>
      </w:r>
      <w:r>
        <w:rPr>
          <w:rFonts w:asciiTheme="minorEastAsia" w:hAnsiTheme="minorEastAsia" w:cs="Microsoft YaHei"/>
        </w:rPr>
        <w:t xml:space="preserve">021 </w:t>
      </w:r>
      <w:r w:rsidR="0073326D">
        <w:rPr>
          <w:rFonts w:asciiTheme="minorEastAsia" w:hAnsiTheme="minorEastAsia" w:cs="Microsoft YaHei" w:hint="eastAsia"/>
        </w:rPr>
        <w:t>日本語版にむけて</w:t>
      </w:r>
      <w:bookmarkEnd w:id="2"/>
    </w:p>
    <w:p w14:paraId="6E8762D4" w14:textId="1442A85B" w:rsidR="0073326D" w:rsidRDefault="0073326D" w:rsidP="0073326D">
      <w:bookmarkStart w:id="3" w:name="_Hlk98205764"/>
      <w:r>
        <w:rPr>
          <w:rFonts w:hint="eastAsia"/>
        </w:rPr>
        <w:t>開源社の中国開源年度報告日本語版を翻訳するのは</w:t>
      </w:r>
      <w:r>
        <w:rPr>
          <w:rFonts w:hint="eastAsia"/>
        </w:rPr>
        <w:t>2</w:t>
      </w:r>
      <w:r>
        <w:t>019</w:t>
      </w:r>
      <w:r>
        <w:rPr>
          <w:rFonts w:hint="eastAsia"/>
        </w:rPr>
        <w:t>年度版が最初で、この</w:t>
      </w:r>
      <w:r>
        <w:rPr>
          <w:rFonts w:hint="eastAsia"/>
        </w:rPr>
        <w:t>2</w:t>
      </w:r>
      <w:r>
        <w:t>021</w:t>
      </w:r>
      <w:r>
        <w:rPr>
          <w:rFonts w:hint="eastAsia"/>
        </w:rPr>
        <w:t>年度版で</w:t>
      </w:r>
      <w:r>
        <w:rPr>
          <w:rFonts w:hint="eastAsia"/>
        </w:rPr>
        <w:t>3</w:t>
      </w:r>
      <w:r>
        <w:rPr>
          <w:rFonts w:hint="eastAsia"/>
        </w:rPr>
        <w:t>年目になります。中国のオープンソース運動は、</w:t>
      </w:r>
      <w:r>
        <w:rPr>
          <w:rFonts w:hint="eastAsia"/>
        </w:rPr>
        <w:t>この</w:t>
      </w:r>
      <w:r>
        <w:rPr>
          <w:rFonts w:hint="eastAsia"/>
        </w:rPr>
        <w:t>3</w:t>
      </w:r>
      <w:r>
        <w:rPr>
          <w:rFonts w:hint="eastAsia"/>
        </w:rPr>
        <w:t>年間で</w:t>
      </w:r>
      <w:r>
        <w:rPr>
          <w:rFonts w:hint="eastAsia"/>
        </w:rPr>
        <w:t>長足の進歩を遂げました。</w:t>
      </w:r>
      <w:r>
        <w:rPr>
          <w:rFonts w:hint="eastAsia"/>
        </w:rPr>
        <w:t>3</w:t>
      </w:r>
      <w:r>
        <w:rPr>
          <w:rFonts w:hint="eastAsia"/>
        </w:rPr>
        <w:t>年間それぞれの報告で、その進歩をたどることができます。</w:t>
      </w:r>
    </w:p>
    <w:p w14:paraId="5C416846" w14:textId="7051A148" w:rsidR="0073326D" w:rsidRDefault="0073326D" w:rsidP="0073326D">
      <w:r>
        <w:rPr>
          <w:rFonts w:hint="eastAsia"/>
        </w:rPr>
        <w:t>2</w:t>
      </w:r>
      <w:r>
        <w:t>019</w:t>
      </w:r>
      <w:r>
        <w:rPr>
          <w:rFonts w:hint="eastAsia"/>
        </w:rPr>
        <w:t>年の</w:t>
      </w:r>
      <w:r w:rsidR="00B517BD">
        <w:rPr>
          <w:rFonts w:hint="eastAsia"/>
        </w:rPr>
        <w:t>レポートは</w:t>
      </w:r>
      <w:r w:rsidR="00B517BD">
        <w:rPr>
          <w:rFonts w:hint="eastAsia"/>
        </w:rPr>
        <w:t>1</w:t>
      </w:r>
      <w:r w:rsidR="00B517BD">
        <w:rPr>
          <w:rFonts w:hint="eastAsia"/>
        </w:rPr>
        <w:t>つのウェブページで足りるもので、中国オープンソースユーザの年齢層</w:t>
      </w:r>
      <w:r w:rsidR="000403EF">
        <w:rPr>
          <w:rFonts w:hint="eastAsia"/>
        </w:rPr>
        <w:t>などが紹介されていました</w:t>
      </w:r>
      <w:r w:rsidR="00B517BD">
        <w:rPr>
          <w:rFonts w:hint="eastAsia"/>
        </w:rPr>
        <w:t>。</w:t>
      </w:r>
      <w:r w:rsidR="00B517BD">
        <w:rPr>
          <w:rFonts w:hint="eastAsia"/>
        </w:rPr>
        <w:t>2</w:t>
      </w:r>
      <w:r w:rsidR="00B517BD">
        <w:t>020</w:t>
      </w:r>
      <w:r w:rsidR="00B517BD">
        <w:rPr>
          <w:rFonts w:hint="eastAsia"/>
        </w:rPr>
        <w:t>年のレポートは</w:t>
      </w:r>
      <w:r w:rsidR="00B517BD">
        <w:rPr>
          <w:rFonts w:hint="eastAsia"/>
        </w:rPr>
        <w:t>6</w:t>
      </w:r>
      <w:r w:rsidR="00B517BD">
        <w:t>9</w:t>
      </w:r>
      <w:r w:rsidR="00B517BD">
        <w:rPr>
          <w:rFonts w:hint="eastAsia"/>
        </w:rPr>
        <w:t>ページの</w:t>
      </w:r>
      <w:r w:rsidR="00B517BD">
        <w:rPr>
          <w:rFonts w:hint="eastAsia"/>
        </w:rPr>
        <w:t>P</w:t>
      </w:r>
      <w:r w:rsidR="00B517BD">
        <w:t>DF</w:t>
      </w:r>
      <w:r w:rsidR="00B517BD">
        <w:rPr>
          <w:rFonts w:hint="eastAsia"/>
        </w:rPr>
        <w:t>となり、</w:t>
      </w:r>
      <w:r w:rsidR="000403EF">
        <w:rPr>
          <w:rFonts w:hint="eastAsia"/>
        </w:rPr>
        <w:t>G</w:t>
      </w:r>
      <w:r w:rsidR="000403EF">
        <w:t>itHub</w:t>
      </w:r>
      <w:r w:rsidR="000403EF">
        <w:rPr>
          <w:rFonts w:hint="eastAsia"/>
        </w:rPr>
        <w:t>に対するデータ分析が行われ、中国から世界のオープンソースへのコミットが可視化されました。かつ、中国国内のオープンソースファウンデーションやオープンソーススタートアップへのページが割かれており、そこには新しい中国の流れがありました。</w:t>
      </w:r>
    </w:p>
    <w:p w14:paraId="7C62B119" w14:textId="77777777" w:rsidR="00F20803" w:rsidRDefault="00F20803" w:rsidP="0073326D"/>
    <w:p w14:paraId="12E9D002" w14:textId="404D9BE7" w:rsidR="000403EF" w:rsidRDefault="000403EF" w:rsidP="0073326D">
      <w:pPr>
        <w:rPr>
          <w:rFonts w:hint="eastAsia"/>
        </w:rPr>
      </w:pPr>
      <w:r>
        <w:rPr>
          <w:rFonts w:hint="eastAsia"/>
        </w:rPr>
        <w:t>言うなれば、</w:t>
      </w:r>
      <w:r>
        <w:rPr>
          <w:rFonts w:hint="eastAsia"/>
        </w:rPr>
        <w:t>2</w:t>
      </w:r>
      <w:r>
        <w:t>019</w:t>
      </w:r>
      <w:r>
        <w:rPr>
          <w:rFonts w:hint="eastAsia"/>
        </w:rPr>
        <w:t>年度版の報告は中国のオープンソース界に関心のあるものが読むべきレポート、</w:t>
      </w:r>
      <w:r>
        <w:rPr>
          <w:rFonts w:hint="eastAsia"/>
        </w:rPr>
        <w:t>2</w:t>
      </w:r>
      <w:r>
        <w:t>020</w:t>
      </w:r>
      <w:r>
        <w:rPr>
          <w:rFonts w:hint="eastAsia"/>
        </w:rPr>
        <w:t>年度版は現代中国に関心のあるものが読むべきレポートと言えるでしょう。</w:t>
      </w:r>
    </w:p>
    <w:p w14:paraId="416FBE8B" w14:textId="7D82917B" w:rsidR="000403EF" w:rsidRDefault="000403EF" w:rsidP="0073326D">
      <w:r>
        <w:rPr>
          <w:rFonts w:hint="eastAsia"/>
        </w:rPr>
        <w:t>それを踏まえて</w:t>
      </w:r>
      <w:r w:rsidR="00F20803">
        <w:rPr>
          <w:rFonts w:hint="eastAsia"/>
        </w:rPr>
        <w:t>1</w:t>
      </w:r>
      <w:r w:rsidR="00F20803">
        <w:t>58</w:t>
      </w:r>
      <w:r w:rsidR="00F20803">
        <w:rPr>
          <w:rFonts w:hint="eastAsia"/>
        </w:rPr>
        <w:t>ページにも及ぶ</w:t>
      </w:r>
      <w:r>
        <w:rPr>
          <w:rFonts w:hint="eastAsia"/>
        </w:rPr>
        <w:t>2</w:t>
      </w:r>
      <w:r>
        <w:t>021</w:t>
      </w:r>
      <w:r>
        <w:rPr>
          <w:rFonts w:hint="eastAsia"/>
        </w:rPr>
        <w:t>年版</w:t>
      </w:r>
      <w:r w:rsidR="00F20803">
        <w:rPr>
          <w:rFonts w:hint="eastAsia"/>
        </w:rPr>
        <w:t>のレポート</w:t>
      </w:r>
      <w:r>
        <w:rPr>
          <w:rFonts w:hint="eastAsia"/>
        </w:rPr>
        <w:t>を一言で表すなら、「中国に限らず、現在のデジタル社会に興味があるものが必ず読むべきレポート」と言えるでしょう。</w:t>
      </w:r>
    </w:p>
    <w:p w14:paraId="15142149" w14:textId="77777777" w:rsidR="00F20803" w:rsidRDefault="00F20803" w:rsidP="0073326D">
      <w:pPr>
        <w:rPr>
          <w:rFonts w:hint="eastAsia"/>
        </w:rPr>
      </w:pPr>
    </w:p>
    <w:p w14:paraId="517A2741" w14:textId="0BA474A7" w:rsidR="00332B2E" w:rsidRDefault="000403EF" w:rsidP="0073326D">
      <w:r>
        <w:rPr>
          <w:rFonts w:hint="eastAsia"/>
        </w:rPr>
        <w:t>これまでのレポート内容に加え、</w:t>
      </w:r>
      <w:r w:rsidR="00332B2E">
        <w:rPr>
          <w:rFonts w:hint="eastAsia"/>
        </w:rPr>
        <w:t>有識者が今年の世界全体のオープンソース</w:t>
      </w:r>
      <w:r w:rsidR="00332B2E">
        <w:rPr>
          <w:rFonts w:hint="eastAsia"/>
        </w:rPr>
        <w:t>1</w:t>
      </w:r>
      <w:r w:rsidR="00332B2E">
        <w:t>0</w:t>
      </w:r>
      <w:r w:rsidR="00332B2E">
        <w:rPr>
          <w:rFonts w:hint="eastAsia"/>
        </w:rPr>
        <w:t>大ニュースを選び、</w:t>
      </w:r>
      <w:r w:rsidR="0067119C">
        <w:t>RISC-V</w:t>
      </w:r>
      <w:r w:rsidR="0067119C">
        <w:rPr>
          <w:rFonts w:hint="eastAsia"/>
        </w:rPr>
        <w:t>や</w:t>
      </w:r>
      <w:proofErr w:type="spellStart"/>
      <w:r w:rsidR="0067119C">
        <w:rPr>
          <w:rFonts w:hint="eastAsia"/>
        </w:rPr>
        <w:t>M</w:t>
      </w:r>
      <w:r w:rsidR="0067119C">
        <w:t>uran</w:t>
      </w:r>
      <w:proofErr w:type="spellEnd"/>
      <w:r w:rsidR="0067119C">
        <w:t xml:space="preserve"> PSL</w:t>
      </w:r>
      <w:r w:rsidR="0067119C">
        <w:rPr>
          <w:rFonts w:hint="eastAsia"/>
        </w:rPr>
        <w:t>ライセンス、中国のオープンソースファウンデーションなど、中国国内の新しい動きに加えて、</w:t>
      </w:r>
      <w:r w:rsidR="00332B2E">
        <w:rPr>
          <w:rFonts w:hint="eastAsia"/>
        </w:rPr>
        <w:t>R</w:t>
      </w:r>
      <w:r w:rsidR="00332B2E">
        <w:t>MS</w:t>
      </w:r>
      <w:r w:rsidR="00332B2E">
        <w:rPr>
          <w:rFonts w:hint="eastAsia"/>
        </w:rPr>
        <w:t>の</w:t>
      </w:r>
      <w:r w:rsidR="00332B2E">
        <w:t>FSF</w:t>
      </w:r>
      <w:r w:rsidR="00332B2E">
        <w:rPr>
          <w:rFonts w:hint="eastAsia"/>
        </w:rPr>
        <w:t>復帰に纏わる話や</w:t>
      </w:r>
      <w:r w:rsidR="00332B2E">
        <w:rPr>
          <w:rFonts w:hint="eastAsia"/>
        </w:rPr>
        <w:t>A</w:t>
      </w:r>
      <w:r w:rsidR="00332B2E">
        <w:t>mazon</w:t>
      </w:r>
      <w:r w:rsidR="00332B2E">
        <w:rPr>
          <w:rFonts w:hint="eastAsia"/>
        </w:rPr>
        <w:t>と</w:t>
      </w:r>
      <w:r w:rsidR="00332B2E">
        <w:rPr>
          <w:rFonts w:hint="eastAsia"/>
        </w:rPr>
        <w:t>E</w:t>
      </w:r>
      <w:r w:rsidR="00332B2E">
        <w:t>lastic</w:t>
      </w:r>
      <w:r w:rsidR="00332B2E">
        <w:rPr>
          <w:rFonts w:hint="eastAsia"/>
        </w:rPr>
        <w:t>、</w:t>
      </w:r>
      <w:r w:rsidR="00332B2E">
        <w:rPr>
          <w:rFonts w:hint="eastAsia"/>
        </w:rPr>
        <w:t>A</w:t>
      </w:r>
      <w:r w:rsidR="00332B2E">
        <w:t>pache Doris</w:t>
      </w:r>
      <w:r w:rsidR="00332B2E">
        <w:rPr>
          <w:rFonts w:hint="eastAsia"/>
        </w:rPr>
        <w:t>と</w:t>
      </w:r>
      <w:r w:rsidR="00332B2E">
        <w:rPr>
          <w:rFonts w:hint="eastAsia"/>
        </w:rPr>
        <w:t>G</w:t>
      </w:r>
      <w:r w:rsidR="00332B2E">
        <w:t>oogle</w:t>
      </w:r>
      <w:r w:rsidR="00332B2E">
        <w:rPr>
          <w:rFonts w:hint="eastAsia"/>
        </w:rPr>
        <w:t>等の権利処理について、当事者以外からの検証された解説が加えられているのは、中国の枠を飛び越えて、どのオープンソース愛好家にとっても価値があるものです。</w:t>
      </w:r>
    </w:p>
    <w:p w14:paraId="611CE986" w14:textId="6E3A9727" w:rsidR="00332B2E" w:rsidRDefault="00332B2E" w:rsidP="0073326D">
      <w:r>
        <w:rPr>
          <w:rFonts w:hint="eastAsia"/>
        </w:rPr>
        <w:t>さらに、</w:t>
      </w:r>
      <w:r>
        <w:rPr>
          <w:rFonts w:ascii="SimSun" w:eastAsia="SimSun" w:hAnsi="SimSun" w:hint="eastAsia"/>
        </w:rPr>
        <w:t>YUNQI</w:t>
      </w:r>
      <w:r>
        <w:t xml:space="preserve"> CAPITAL</w:t>
      </w:r>
      <w:r>
        <w:rPr>
          <w:rFonts w:hint="eastAsia"/>
        </w:rPr>
        <w:t>によるオープンソース商用化への整理は、他のレポートでは読めないもので</w:t>
      </w:r>
      <w:r>
        <w:rPr>
          <w:rFonts w:hint="eastAsia"/>
        </w:rPr>
        <w:t>あり、このデジタル社会でビジネスを行う上では、世界のどこにいても必要な知見だと思います</w:t>
      </w:r>
      <w:r>
        <w:rPr>
          <w:rFonts w:hint="eastAsia"/>
        </w:rPr>
        <w:t>。</w:t>
      </w:r>
    </w:p>
    <w:p w14:paraId="58C5A9C7" w14:textId="320F25D0" w:rsidR="00332B2E" w:rsidRDefault="00332B2E" w:rsidP="0073326D"/>
    <w:p w14:paraId="0A2A7355" w14:textId="0BE502A4" w:rsidR="00332B2E" w:rsidRDefault="00332B2E" w:rsidP="0073326D">
      <w:r>
        <w:rPr>
          <w:rFonts w:hint="eastAsia"/>
        </w:rPr>
        <w:t>僕もメンバーの一人（今のところ唯一の国際メンバー）である開源社のスローガンの一つは、「中国から世界のオープンソースへの貢献」です。</w:t>
      </w:r>
    </w:p>
    <w:p w14:paraId="6BA2F36A" w14:textId="2822552A" w:rsidR="00332B2E" w:rsidRDefault="00332B2E" w:rsidP="0073326D">
      <w:r>
        <w:rPr>
          <w:rFonts w:hint="eastAsia"/>
        </w:rPr>
        <w:t>このレポートが中国語以外でも読めるようになることは、明らかに日本のオープンソース界への大きな貢献と言えるでしょう。</w:t>
      </w:r>
    </w:p>
    <w:p w14:paraId="42358B20" w14:textId="1B273374" w:rsidR="00332B2E" w:rsidRPr="00332B2E" w:rsidRDefault="00332B2E" w:rsidP="0073326D"/>
    <w:p w14:paraId="49EDA109" w14:textId="61A0882A" w:rsidR="00332B2E" w:rsidRDefault="00332B2E" w:rsidP="0073326D">
      <w:r>
        <w:rPr>
          <w:rFonts w:hint="eastAsia"/>
        </w:rPr>
        <w:t>高須正和</w:t>
      </w:r>
      <w:r>
        <w:rPr>
          <w:rFonts w:hint="eastAsia"/>
        </w:rPr>
        <w:t>(</w:t>
      </w:r>
      <w:r>
        <w:t>TAKASU Masakazu)</w:t>
      </w:r>
    </w:p>
    <w:p w14:paraId="6694940E" w14:textId="4771B46B" w:rsidR="00332B2E" w:rsidRDefault="00332B2E" w:rsidP="0073326D">
      <w:r>
        <w:rPr>
          <w:rFonts w:hint="eastAsia"/>
        </w:rPr>
        <w:t>開源社</w:t>
      </w:r>
    </w:p>
    <w:p w14:paraId="6B1B4C64" w14:textId="218B85A2" w:rsidR="0073326D" w:rsidRDefault="00211443" w:rsidP="0073326D">
      <w:hyperlink r:id="rId9" w:history="1">
        <w:r w:rsidRPr="00F463E2">
          <w:rPr>
            <w:rStyle w:val="afff8"/>
            <w:rFonts w:hint="eastAsia"/>
          </w:rPr>
          <w:t>t</w:t>
        </w:r>
        <w:r w:rsidRPr="00F463E2">
          <w:rPr>
            <w:rStyle w:val="afff8"/>
          </w:rPr>
          <w:t>ks@kaiyuanshe.org</w:t>
        </w:r>
      </w:hyperlink>
    </w:p>
    <w:p w14:paraId="17E8B7AD" w14:textId="273958B9" w:rsidR="0067119C" w:rsidRPr="00332B2E" w:rsidRDefault="00211443" w:rsidP="0073326D">
      <w:pPr>
        <w:rPr>
          <w:rFonts w:hint="eastAsia"/>
        </w:rPr>
      </w:pPr>
      <w:r>
        <w:rPr>
          <w:rFonts w:hint="eastAsia"/>
        </w:rPr>
        <w:t>2</w:t>
      </w:r>
      <w:r>
        <w:t>022</w:t>
      </w:r>
      <w:r>
        <w:rPr>
          <w:rFonts w:hint="eastAsia"/>
        </w:rPr>
        <w:t>年</w:t>
      </w:r>
      <w:r w:rsidR="0067119C">
        <w:rPr>
          <w:rFonts w:hint="eastAsia"/>
        </w:rPr>
        <w:t>3</w:t>
      </w:r>
      <w:r w:rsidR="0067119C">
        <w:rPr>
          <w:rFonts w:hint="eastAsia"/>
        </w:rPr>
        <w:t>月</w:t>
      </w:r>
      <w:r w:rsidR="0067119C">
        <w:rPr>
          <w:rFonts w:hint="eastAsia"/>
        </w:rPr>
        <w:t>1</w:t>
      </w:r>
      <w:r w:rsidR="0067119C">
        <w:t>5</w:t>
      </w:r>
      <w:r w:rsidR="0067119C">
        <w:rPr>
          <w:rFonts w:hint="eastAsia"/>
        </w:rPr>
        <w:t>日</w:t>
      </w:r>
    </w:p>
    <w:bookmarkEnd w:id="3"/>
    <w:p w14:paraId="5A74CD1C" w14:textId="77777777" w:rsidR="00332B2E" w:rsidRDefault="00332B2E">
      <w:pPr>
        <w:rPr>
          <w:rFonts w:ascii="Microsoft YaHei" w:eastAsia="Microsoft YaHei" w:hAnsi="Microsoft YaHei" w:cs="Microsoft YaHei"/>
          <w:b/>
          <w:bCs/>
          <w:color w:val="1A1A1A"/>
          <w:kern w:val="44"/>
          <w:sz w:val="36"/>
          <w:szCs w:val="36"/>
        </w:rPr>
      </w:pPr>
      <w:r>
        <w:rPr>
          <w:rFonts w:ascii="Microsoft YaHei" w:eastAsia="Microsoft YaHei" w:hAnsi="Microsoft YaHei" w:cs="Microsoft YaHei"/>
        </w:rPr>
        <w:br w:type="page"/>
      </w:r>
    </w:p>
    <w:p w14:paraId="2C9DC735" w14:textId="22455FB1" w:rsidR="004D63E1" w:rsidRDefault="00810F60">
      <w:pPr>
        <w:pStyle w:val="1"/>
        <w:rPr>
          <w:rFonts w:ascii="Microsoft YaHei" w:eastAsia="Microsoft YaHei" w:hAnsi="Microsoft YaHei" w:cs="Microsoft YaHei"/>
        </w:rPr>
      </w:pPr>
      <w:bookmarkStart w:id="4" w:name="_Toc98205578"/>
      <w:r>
        <w:rPr>
          <w:rFonts w:ascii="Microsoft YaHei" w:eastAsia="Microsoft YaHei" w:hAnsi="Microsoft YaHei" w:cs="Microsoft YaHei"/>
        </w:rPr>
        <w:lastRenderedPageBreak/>
        <w:t>2</w:t>
      </w:r>
      <w:r>
        <w:rPr>
          <w:rFonts w:ascii="Microsoft YaHei" w:eastAsia="Microsoft YaHei" w:hAnsi="Microsoft YaHei" w:cs="Microsoft YaHei"/>
        </w:rPr>
        <w:t>021</w:t>
      </w:r>
      <w:r>
        <w:rPr>
          <w:rFonts w:ascii="Microsoft YaHei" w:eastAsia="Microsoft YaHei" w:hAnsi="Microsoft YaHei" w:cs="Microsoft YaHei"/>
        </w:rPr>
        <w:t>年中国オープンソース年度報告</w:t>
      </w:r>
      <w:r w:rsidR="0073326D">
        <w:rPr>
          <w:rFonts w:asciiTheme="minorEastAsia" w:hAnsiTheme="minorEastAsia" w:cs="Microsoft YaHei" w:hint="eastAsia"/>
        </w:rPr>
        <w:t xml:space="preserve">　</w:t>
      </w:r>
      <w:r>
        <w:rPr>
          <w:rFonts w:ascii="Microsoft YaHei" w:eastAsia="Microsoft YaHei" w:hAnsi="Microsoft YaHei" w:cs="Microsoft YaHei"/>
        </w:rPr>
        <w:t>アンケート</w:t>
      </w:r>
      <w:r w:rsidR="0073326D">
        <w:rPr>
          <w:rFonts w:asciiTheme="minorEastAsia" w:hAnsiTheme="minorEastAsia" w:cs="Microsoft YaHei" w:hint="eastAsia"/>
        </w:rPr>
        <w:t>編</w:t>
      </w:r>
      <w:bookmarkEnd w:id="4"/>
    </w:p>
    <w:p w14:paraId="3BEFF8CC" w14:textId="77777777" w:rsidR="004D63E1" w:rsidRDefault="00810F60">
      <w:pPr>
        <w:pStyle w:val="2"/>
        <w:rPr>
          <w:rFonts w:ascii="Microsoft YaHei" w:eastAsia="Microsoft YaHei" w:hAnsi="Microsoft YaHei" w:cs="Microsoft YaHei"/>
        </w:rPr>
      </w:pPr>
      <w:bookmarkStart w:id="5" w:name="_Toc98205579"/>
      <w:r>
        <w:rPr>
          <w:rFonts w:ascii="Microsoft YaHei" w:eastAsia="Microsoft YaHei" w:hAnsi="Microsoft YaHei" w:cs="Microsoft YaHei"/>
        </w:rPr>
        <w:t>1.</w:t>
      </w:r>
      <w:r>
        <w:rPr>
          <w:rFonts w:ascii="Microsoft YaHei" w:eastAsia="Microsoft YaHei" w:hAnsi="Microsoft YaHei" w:cs="Microsoft YaHei"/>
        </w:rPr>
        <w:t>報告書の背景</w:t>
      </w:r>
      <w:bookmarkEnd w:id="5"/>
    </w:p>
    <w:p w14:paraId="00287AF6"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2016</w:t>
      </w:r>
      <w:r>
        <w:rPr>
          <w:rFonts w:ascii="Microsoft YaHei" w:eastAsia="Microsoft YaHei" w:hAnsi="Microsoft YaHei" w:cs="Microsoft YaHei"/>
          <w:color w:val="333333"/>
          <w:sz w:val="22"/>
        </w:rPr>
        <w:t>年初頭、開源社は「</w:t>
      </w:r>
      <w:r>
        <w:rPr>
          <w:rFonts w:ascii="Microsoft YaHei" w:eastAsia="Microsoft YaHei" w:hAnsi="Microsoft YaHei" w:cs="Microsoft YaHei"/>
          <w:color w:val="333333"/>
          <w:sz w:val="22"/>
        </w:rPr>
        <w:t>2015</w:t>
      </w:r>
      <w:r>
        <w:rPr>
          <w:rFonts w:ascii="Microsoft YaHei" w:eastAsia="Microsoft YaHei" w:hAnsi="Microsoft YaHei" w:cs="Microsoft YaHei"/>
          <w:color w:val="333333"/>
          <w:sz w:val="22"/>
        </w:rPr>
        <w:t>年中国オープンソースコミュニティ参加者調査報告書」を発表し、その後も継続して開発者調査報告書を発表し、中国におけるオープンソースの発展を多面的に提示することを目指しています。今年も、データ分析ツールとさまざまな形の調査報告書を組み合わせて、</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年の中国のオープンソース界の地図を描くことを目指しました。</w:t>
      </w:r>
    </w:p>
    <w:p w14:paraId="2C01E278"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このアンケートは、毎年発行される「中国オープンソース年度報告」の重要な一部であり、調査に基づかない分析レポートは、単なるレポートという名前の紙に過ぎません。アンケートは、</w:t>
      </w:r>
      <w:r>
        <w:rPr>
          <w:rFonts w:ascii="Microsoft YaHei" w:eastAsia="Microsoft YaHei" w:hAnsi="Microsoft YaHei" w:cs="Microsoft YaHei"/>
          <w:color w:val="333333"/>
          <w:sz w:val="22"/>
        </w:rPr>
        <w:t>個人情報（仕事情報や開発者の技術情報を含む）と、オープンソースコミュニティへの参加という</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つの観点から作成されています。</w:t>
      </w:r>
    </w:p>
    <w:p w14:paraId="5F59EAC9"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44</w:t>
      </w:r>
      <w:r>
        <w:rPr>
          <w:rFonts w:ascii="Microsoft YaHei" w:eastAsia="Microsoft YaHei" w:hAnsi="Microsoft YaHei" w:cs="Microsoft YaHei"/>
          <w:color w:val="333333"/>
          <w:sz w:val="22"/>
        </w:rPr>
        <w:t>あまりの質問に対する統計的な調査と分析を通じて、現在の中国のオープンソースコミュニティの真の姿を復元し、その結果、オープンソースの後に来る人々に権威ある参考資料を提供したいと考えています。</w:t>
      </w:r>
    </w:p>
    <w:p w14:paraId="17911D67" w14:textId="77777777" w:rsidR="004D63E1" w:rsidRDefault="00810F60">
      <w:pPr>
        <w:numPr>
          <w:ilvl w:val="0"/>
          <w:numId w:val="17"/>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調査回答者：開発者、コミュニティメンバー、貢献者、学生、政府や企業のエグゼクティブ</w:t>
      </w:r>
    </w:p>
    <w:p w14:paraId="3521BFFA" w14:textId="77777777" w:rsidR="004D63E1" w:rsidRDefault="00810F60">
      <w:pPr>
        <w:numPr>
          <w:ilvl w:val="0"/>
          <w:numId w:val="17"/>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調査内容：主に個人情報、勤務状況、オープンソースコミュニティ、開発者のスキルなど</w:t>
      </w:r>
    </w:p>
    <w:p w14:paraId="6ACE9F34" w14:textId="77777777" w:rsidR="004D63E1" w:rsidRDefault="00810F60">
      <w:pPr>
        <w:numPr>
          <w:ilvl w:val="0"/>
          <w:numId w:val="17"/>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調査方法：オンラインアンケート</w:t>
      </w:r>
      <w:r>
        <w:rPr>
          <w:rFonts w:ascii="Microsoft YaHei" w:eastAsia="Microsoft YaHei" w:hAnsi="Microsoft YaHei" w:cs="Microsoft YaHei"/>
          <w:color w:val="333333"/>
          <w:sz w:val="22"/>
        </w:rPr>
        <w:t>によるサンプルとデータ収集、データ分析のクロス分析</w:t>
      </w:r>
    </w:p>
    <w:p w14:paraId="13BE6F60" w14:textId="77777777" w:rsidR="004D63E1" w:rsidRDefault="00810F60">
      <w:pPr>
        <w:numPr>
          <w:ilvl w:val="0"/>
          <w:numId w:val="17"/>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プロモーション方法：オンライン・ソーシャルメディア、ブログ、オープンソース・コミュニティ、</w:t>
      </w:r>
      <w:r>
        <w:rPr>
          <w:rFonts w:ascii="Microsoft YaHei" w:eastAsia="Microsoft YaHei" w:hAnsi="Microsoft YaHei" w:cs="Microsoft YaHei"/>
          <w:color w:val="333333"/>
          <w:sz w:val="22"/>
        </w:rPr>
        <w:t>OS CHINA</w:t>
      </w:r>
      <w:r>
        <w:rPr>
          <w:rFonts w:ascii="Microsoft YaHei" w:eastAsia="Microsoft YaHei" w:hAnsi="Microsoft YaHei" w:cs="Microsoft YaHei"/>
          <w:color w:val="333333"/>
          <w:sz w:val="22"/>
        </w:rPr>
        <w:t>・ウェブサイト</w:t>
      </w:r>
    </w:p>
    <w:p w14:paraId="0BC3757E" w14:textId="77777777" w:rsidR="004D63E1" w:rsidRDefault="00810F60">
      <w:pPr>
        <w:numPr>
          <w:ilvl w:val="0"/>
          <w:numId w:val="17"/>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質問数：</w:t>
      </w:r>
      <w:r>
        <w:rPr>
          <w:rFonts w:ascii="Microsoft YaHei" w:eastAsia="Microsoft YaHei" w:hAnsi="Microsoft YaHei" w:cs="Microsoft YaHei"/>
          <w:color w:val="333333"/>
          <w:sz w:val="22"/>
        </w:rPr>
        <w:t>44</w:t>
      </w:r>
    </w:p>
    <w:p w14:paraId="647F1E6A" w14:textId="77777777" w:rsidR="004D63E1" w:rsidRDefault="00810F60">
      <w:pPr>
        <w:numPr>
          <w:ilvl w:val="0"/>
          <w:numId w:val="17"/>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質問の種類：単一選択、複数選択、自由形式</w:t>
      </w:r>
    </w:p>
    <w:p w14:paraId="7BBEB8D2" w14:textId="77777777" w:rsidR="004D63E1" w:rsidRDefault="00810F60">
      <w:pPr>
        <w:numPr>
          <w:ilvl w:val="0"/>
          <w:numId w:val="17"/>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サンプルサイズ：</w:t>
      </w:r>
      <w:r>
        <w:rPr>
          <w:rFonts w:ascii="Microsoft YaHei" w:eastAsia="Microsoft YaHei" w:hAnsi="Microsoft YaHei" w:cs="Microsoft YaHei"/>
          <w:color w:val="333333"/>
          <w:sz w:val="22"/>
        </w:rPr>
        <w:t>537</w:t>
      </w:r>
    </w:p>
    <w:p w14:paraId="5EC55B34" w14:textId="77777777" w:rsidR="004D63E1" w:rsidRDefault="004D63E1">
      <w:pPr>
        <w:spacing w:before="60" w:after="60" w:line="312" w:lineRule="auto"/>
        <w:ind w:left="420"/>
        <w:jc w:val="left"/>
        <w:rPr>
          <w:rFonts w:ascii="Microsoft YaHei" w:eastAsia="Microsoft YaHei" w:hAnsi="Microsoft YaHei" w:cs="Microsoft YaHei"/>
          <w:color w:val="333333"/>
          <w:sz w:val="22"/>
        </w:rPr>
      </w:pPr>
    </w:p>
    <w:p w14:paraId="5448D11A" w14:textId="77777777" w:rsidR="004D63E1" w:rsidRDefault="00810F60">
      <w:pPr>
        <w:pStyle w:val="2"/>
        <w:rPr>
          <w:rFonts w:ascii="Microsoft YaHei" w:eastAsia="Microsoft YaHei" w:hAnsi="Microsoft YaHei" w:cs="Microsoft YaHei"/>
        </w:rPr>
      </w:pPr>
      <w:bookmarkStart w:id="6" w:name="_Toc98205580"/>
      <w:r>
        <w:rPr>
          <w:rFonts w:ascii="Microsoft YaHei" w:eastAsia="Microsoft YaHei" w:hAnsi="Microsoft YaHei" w:cs="Microsoft YaHei"/>
        </w:rPr>
        <w:t>2.</w:t>
      </w:r>
      <w:r>
        <w:rPr>
          <w:rFonts w:ascii="Microsoft YaHei" w:eastAsia="Microsoft YaHei" w:hAnsi="Microsoft YaHei" w:cs="Microsoft YaHei"/>
        </w:rPr>
        <w:t>主な調査結果</w:t>
      </w:r>
      <w:bookmarkEnd w:id="6"/>
    </w:p>
    <w:p w14:paraId="088AABEA"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年の統計を分析し、前年のデータを他の多くの公開された統計報告書と比較することで、以下のような重要な発見がありました。</w:t>
      </w:r>
    </w:p>
    <w:p w14:paraId="4AF1DED6" w14:textId="77777777" w:rsidR="004D63E1" w:rsidRDefault="00810F60">
      <w:pPr>
        <w:numPr>
          <w:ilvl w:val="0"/>
          <w:numId w:val="16"/>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参加者の年齢は</w:t>
      </w:r>
      <w:r>
        <w:rPr>
          <w:rFonts w:ascii="Microsoft YaHei" w:eastAsia="Microsoft YaHei" w:hAnsi="Microsoft YaHei" w:cs="Microsoft YaHei"/>
          <w:color w:val="333333"/>
          <w:sz w:val="22"/>
        </w:rPr>
        <w:t>20</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39</w:t>
      </w:r>
      <w:r>
        <w:rPr>
          <w:rFonts w:ascii="Microsoft YaHei" w:eastAsia="Microsoft YaHei" w:hAnsi="Microsoft YaHei" w:cs="Microsoft YaHei"/>
          <w:color w:val="333333"/>
          <w:sz w:val="22"/>
        </w:rPr>
        <w:t>歳で、おおむね学士号以上を取得しており、男性が約</w:t>
      </w:r>
      <w:r>
        <w:rPr>
          <w:rFonts w:ascii="Microsoft YaHei" w:eastAsia="Microsoft YaHei" w:hAnsi="Microsoft YaHei" w:cs="Microsoft YaHei"/>
          <w:color w:val="333333"/>
          <w:sz w:val="22"/>
        </w:rPr>
        <w:t>82</w:t>
      </w:r>
      <w:r>
        <w:rPr>
          <w:rFonts w:ascii="Microsoft YaHei" w:eastAsia="Microsoft YaHei" w:hAnsi="Microsoft YaHei" w:cs="Microsoft YaHei"/>
          <w:color w:val="333333"/>
          <w:sz w:val="22"/>
        </w:rPr>
        <w:t>％、女性が約</w:t>
      </w:r>
      <w:r>
        <w:rPr>
          <w:rFonts w:ascii="Microsoft YaHei" w:eastAsia="Microsoft YaHei" w:hAnsi="Microsoft YaHei" w:cs="Microsoft YaHei"/>
          <w:color w:val="333333"/>
          <w:sz w:val="22"/>
        </w:rPr>
        <w:t>18</w:t>
      </w:r>
      <w:r>
        <w:rPr>
          <w:rFonts w:ascii="Microsoft YaHei" w:eastAsia="Microsoft YaHei" w:hAnsi="Microsoft YaHei" w:cs="Microsoft YaHei"/>
          <w:color w:val="333333"/>
          <w:sz w:val="22"/>
        </w:rPr>
        <w:t>％と、昨年と同様の結</w:t>
      </w:r>
      <w:r>
        <w:rPr>
          <w:rFonts w:ascii="Microsoft YaHei" w:eastAsia="Microsoft YaHei" w:hAnsi="Microsoft YaHei" w:cs="Microsoft YaHei"/>
          <w:color w:val="333333"/>
          <w:sz w:val="22"/>
        </w:rPr>
        <w:t>果となりました。</w:t>
      </w:r>
    </w:p>
    <w:p w14:paraId="3BFEA5BD" w14:textId="77777777" w:rsidR="004D63E1" w:rsidRDefault="00810F60">
      <w:pPr>
        <w:numPr>
          <w:ilvl w:val="0"/>
          <w:numId w:val="16"/>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2020</w:t>
      </w:r>
      <w:r>
        <w:rPr>
          <w:rFonts w:ascii="Microsoft YaHei" w:eastAsia="Microsoft YaHei" w:hAnsi="Microsoft YaHei" w:cs="Microsoft YaHei"/>
          <w:color w:val="333333"/>
          <w:sz w:val="22"/>
        </w:rPr>
        <w:t>年と比較すると、今年のアンケートでは「まだ働いていない」人が過半数を占めています。</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また、参加者の分野別・役職別の分布を見ると、この「まだ働いていない」人の多くは学生であり、社会における一般的な高等教育の状況関係しています。</w:t>
      </w:r>
    </w:p>
    <w:p w14:paraId="33291003" w14:textId="77777777" w:rsidR="004D63E1" w:rsidRDefault="00810F60">
      <w:pPr>
        <w:numPr>
          <w:ilvl w:val="0"/>
          <w:numId w:val="16"/>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企業がオープンソース製品を購入する場合、製品の選択はエンジニアリングチームのリーダー（テクニカルディレクター／アーキテクト／</w:t>
      </w:r>
      <w:r>
        <w:rPr>
          <w:rFonts w:ascii="Microsoft YaHei" w:eastAsia="Microsoft YaHei" w:hAnsi="Microsoft YaHei" w:cs="Microsoft YaHei"/>
          <w:color w:val="333333"/>
          <w:sz w:val="22"/>
        </w:rPr>
        <w:t>TL</w:t>
      </w:r>
      <w:r>
        <w:rPr>
          <w:rFonts w:ascii="Microsoft YaHei" w:eastAsia="Microsoft YaHei" w:hAnsi="Microsoft YaHei" w:cs="Microsoft YaHei"/>
          <w:color w:val="333333"/>
          <w:sz w:val="22"/>
        </w:rPr>
        <w:t>）が行うことがほとんどであり、同種のソフトウェア購入ではソフトウェアベンダーのオープンソースコミュニティへの貢献度を考慮する人が半数いる。しかし、それは主な考慮事項ではなく、製品の性能にほとんど差がない場合にのみ、オープンソースコミュニティへの貢献度が高いベンダーを選択するとのこと。</w:t>
      </w:r>
    </w:p>
    <w:p w14:paraId="49582073" w14:textId="77777777" w:rsidR="004D63E1" w:rsidRDefault="00810F60">
      <w:pPr>
        <w:numPr>
          <w:ilvl w:val="0"/>
          <w:numId w:val="16"/>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参加者が最初にオープンソース・プロジェクトに参加</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変更した理由は、スキルが向上した、コミュニティの</w:t>
      </w:r>
      <w:r>
        <w:rPr>
          <w:rFonts w:ascii="Microsoft YaHei" w:eastAsia="Microsoft YaHei" w:hAnsi="Microsoft YaHei" w:cs="Microsoft YaHei"/>
          <w:color w:val="333333"/>
          <w:sz w:val="22"/>
        </w:rPr>
        <w:t>雰囲気がより調和的になった、友人が増えたなど、主観的なものがほとんどですが、ごく一部の参加者は、会社の組織からオープンソース・コミュニティへの参加を要請されています。</w:t>
      </w:r>
    </w:p>
    <w:p w14:paraId="54E1C20E" w14:textId="77777777" w:rsidR="004D63E1" w:rsidRDefault="00810F60">
      <w:pPr>
        <w:numPr>
          <w:ilvl w:val="0"/>
          <w:numId w:val="16"/>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昨年同様、オープンソースへの参加は、コードとドキュメントをベースにしたものが続いています。コミュニティやプロジェクトがドキュメントの重要性を認識し、より多くのオープンソース貢献者がドキュメントの作成に参加しています。</w:t>
      </w:r>
    </w:p>
    <w:p w14:paraId="73DE6A99" w14:textId="77777777" w:rsidR="004D63E1" w:rsidRDefault="00810F60">
      <w:pPr>
        <w:numPr>
          <w:ilvl w:val="0"/>
          <w:numId w:val="16"/>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85%</w:t>
      </w:r>
      <w:r>
        <w:rPr>
          <w:rFonts w:ascii="Microsoft YaHei" w:eastAsia="Microsoft YaHei" w:hAnsi="Microsoft YaHei" w:cs="Microsoft YaHei"/>
          <w:color w:val="333333"/>
          <w:sz w:val="22"/>
        </w:rPr>
        <w:t>の開発者が、オープンソースイベントはオープンソースコミュニティの促進と発展に不可欠であると考えており、昨年の</w:t>
      </w:r>
      <w:r>
        <w:rPr>
          <w:rFonts w:ascii="Microsoft YaHei" w:eastAsia="Microsoft YaHei" w:hAnsi="Microsoft YaHei" w:cs="Microsoft YaHei"/>
          <w:color w:val="333333"/>
          <w:sz w:val="22"/>
        </w:rPr>
        <w:t>81%</w:t>
      </w:r>
      <w:r>
        <w:rPr>
          <w:rFonts w:ascii="Microsoft YaHei" w:eastAsia="Microsoft YaHei" w:hAnsi="Microsoft YaHei" w:cs="Microsoft YaHei"/>
          <w:color w:val="333333"/>
          <w:sz w:val="22"/>
        </w:rPr>
        <w:t>から増</w:t>
      </w:r>
      <w:r>
        <w:rPr>
          <w:rFonts w:ascii="Microsoft YaHei" w:eastAsia="Microsoft YaHei" w:hAnsi="Microsoft YaHei" w:cs="Microsoft YaHei"/>
          <w:color w:val="333333"/>
          <w:sz w:val="22"/>
        </w:rPr>
        <w:t>加しています。また、オンライン会議とオフライン会議のどちらを好むかは、意外にも拮抗していました。</w:t>
      </w:r>
    </w:p>
    <w:p w14:paraId="36AC75C8" w14:textId="77777777" w:rsidR="004D63E1" w:rsidRDefault="00810F60">
      <w:pPr>
        <w:numPr>
          <w:ilvl w:val="0"/>
          <w:numId w:val="16"/>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開発者にとっては、プロジェクトの開発者の活動状況、参加しているコミュニティ情報の充実度、</w:t>
      </w:r>
      <w:r>
        <w:rPr>
          <w:rFonts w:ascii="Microsoft YaHei" w:eastAsia="Microsoft YaHei" w:hAnsi="Microsoft YaHei" w:cs="Microsoft YaHei"/>
          <w:color w:val="333333"/>
          <w:sz w:val="22"/>
        </w:rPr>
        <w:t>Readme</w:t>
      </w:r>
      <w:r>
        <w:rPr>
          <w:rFonts w:ascii="Microsoft YaHei" w:eastAsia="Microsoft YaHei" w:hAnsi="Microsoft YaHei" w:cs="Microsoft YaHei"/>
          <w:color w:val="333333"/>
          <w:sz w:val="22"/>
        </w:rPr>
        <w:t>のプロフィール、オープンソースライセンス、コア開発者のタイム</w:t>
      </w:r>
      <w:r>
        <w:rPr>
          <w:rFonts w:ascii="Microsoft YaHei" w:eastAsia="Microsoft YaHei" w:hAnsi="Microsoft YaHei" w:cs="Microsoft YaHei"/>
          <w:color w:val="333333"/>
          <w:sz w:val="22"/>
        </w:rPr>
        <w:lastRenderedPageBreak/>
        <w:t>リーな対応などが、プロジェクトへの貢献者として残るかどうかに影響します。</w:t>
      </w:r>
    </w:p>
    <w:p w14:paraId="112F396C" w14:textId="77777777" w:rsidR="004D63E1" w:rsidRDefault="00810F60">
      <w:pPr>
        <w:numPr>
          <w:ilvl w:val="0"/>
          <w:numId w:val="16"/>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参加者の</w:t>
      </w:r>
      <w:r>
        <w:rPr>
          <w:rFonts w:ascii="Microsoft YaHei" w:eastAsia="Microsoft YaHei" w:hAnsi="Microsoft YaHei" w:cs="Microsoft YaHei"/>
          <w:color w:val="333333"/>
          <w:sz w:val="22"/>
        </w:rPr>
        <w:t>90</w:t>
      </w:r>
      <w:r>
        <w:rPr>
          <w:rFonts w:ascii="Microsoft YaHei" w:eastAsia="Microsoft YaHei" w:hAnsi="Microsoft YaHei" w:cs="Microsoft YaHei"/>
          <w:color w:val="333333"/>
          <w:sz w:val="22"/>
        </w:rPr>
        <w:t>％以上が、オープンソースコミュニティの測定基準が必要であることに同意し、プロジェクトの活動、健全性、影響、開発者の活動と貢献を測定することが重要であることに同意しました。</w:t>
      </w:r>
    </w:p>
    <w:p w14:paraId="5BBAADD0" w14:textId="77777777" w:rsidR="004D63E1" w:rsidRDefault="00810F60">
      <w:pPr>
        <w:pStyle w:val="2"/>
        <w:rPr>
          <w:rFonts w:ascii="Microsoft YaHei" w:eastAsia="Microsoft YaHei" w:hAnsi="Microsoft YaHei" w:cs="Microsoft YaHei"/>
        </w:rPr>
      </w:pPr>
      <w:bookmarkStart w:id="7" w:name="_Toc98205581"/>
      <w:r>
        <w:rPr>
          <w:rFonts w:ascii="Microsoft YaHei" w:eastAsia="Microsoft YaHei" w:hAnsi="Microsoft YaHei" w:cs="Microsoft YaHei"/>
        </w:rPr>
        <w:t>3.</w:t>
      </w:r>
      <w:r>
        <w:rPr>
          <w:rFonts w:ascii="Microsoft YaHei" w:eastAsia="Microsoft YaHei" w:hAnsi="Microsoft YaHei" w:cs="Microsoft YaHei"/>
        </w:rPr>
        <w:t>回答者グループの特徴</w:t>
      </w:r>
      <w:bookmarkEnd w:id="7"/>
    </w:p>
    <w:p w14:paraId="23AAECA4" w14:textId="77777777" w:rsidR="004D63E1" w:rsidRDefault="00810F60">
      <w:pPr>
        <w:pStyle w:val="3"/>
        <w:rPr>
          <w:rFonts w:ascii="Microsoft YaHei" w:eastAsia="Microsoft YaHei" w:hAnsi="Microsoft YaHei" w:cs="Microsoft YaHei"/>
        </w:rPr>
      </w:pPr>
      <w:bookmarkStart w:id="8" w:name="_Toc98205582"/>
      <w:r>
        <w:rPr>
          <w:rFonts w:ascii="Microsoft YaHei" w:eastAsia="Microsoft YaHei" w:hAnsi="Microsoft YaHei" w:cs="Microsoft YaHei"/>
        </w:rPr>
        <w:t xml:space="preserve">3.1 </w:t>
      </w:r>
      <w:r>
        <w:rPr>
          <w:rFonts w:ascii="Microsoft YaHei" w:eastAsia="Microsoft YaHei" w:hAnsi="Microsoft YaHei" w:cs="Microsoft YaHei"/>
        </w:rPr>
        <w:t>回答者の年齢と性別</w:t>
      </w:r>
      <w:bookmarkEnd w:id="8"/>
    </w:p>
    <w:p w14:paraId="6F450E84"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回答者の年齢は</w:t>
      </w:r>
      <w:r>
        <w:rPr>
          <w:rFonts w:ascii="Microsoft YaHei" w:eastAsia="Microsoft YaHei" w:hAnsi="Microsoft YaHei" w:cs="Microsoft YaHei"/>
          <w:color w:val="333333"/>
          <w:sz w:val="22"/>
        </w:rPr>
        <w:t>20</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39</w:t>
      </w:r>
      <w:r>
        <w:rPr>
          <w:rFonts w:ascii="Microsoft YaHei" w:eastAsia="Microsoft YaHei" w:hAnsi="Microsoft YaHei" w:cs="Microsoft YaHei"/>
          <w:color w:val="333333"/>
          <w:sz w:val="22"/>
        </w:rPr>
        <w:t>歳で、おおむね学士号以上を取得しており、男性が</w:t>
      </w:r>
      <w:r>
        <w:rPr>
          <w:rFonts w:ascii="Microsoft YaHei" w:eastAsia="Microsoft YaHei" w:hAnsi="Microsoft YaHei" w:cs="Microsoft YaHei"/>
          <w:color w:val="333333"/>
          <w:sz w:val="22"/>
        </w:rPr>
        <w:t>82</w:t>
      </w:r>
      <w:r>
        <w:rPr>
          <w:rFonts w:ascii="Microsoft YaHei" w:eastAsia="Microsoft YaHei" w:hAnsi="Microsoft YaHei" w:cs="Microsoft YaHei"/>
          <w:color w:val="333333"/>
          <w:sz w:val="22"/>
        </w:rPr>
        <w:t>％、女性が</w:t>
      </w:r>
      <w:r>
        <w:rPr>
          <w:rFonts w:ascii="Microsoft YaHei" w:eastAsia="Microsoft YaHei" w:hAnsi="Microsoft YaHei" w:cs="Microsoft YaHei"/>
          <w:color w:val="333333"/>
          <w:sz w:val="22"/>
        </w:rPr>
        <w:t>18</w:t>
      </w:r>
      <w:r>
        <w:rPr>
          <w:rFonts w:ascii="Microsoft YaHei" w:eastAsia="Microsoft YaHei" w:hAnsi="Microsoft YaHei" w:cs="Microsoft YaHei"/>
          <w:color w:val="333333"/>
          <w:sz w:val="22"/>
        </w:rPr>
        <w:t>％と、昨年と同じ割合でした。</w:t>
      </w:r>
    </w:p>
    <w:p w14:paraId="474ACDF9"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6A40FA29" wp14:editId="59C9EC02">
            <wp:extent cx="5760720" cy="3467267"/>
            <wp:effectExtent l="0" t="0" r="0" b="0"/>
            <wp:docPr id="25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0"/>
                    <a:srcRect/>
                    <a:stretch>
                      <a:fillRect/>
                    </a:stretch>
                  </pic:blipFill>
                  <pic:spPr>
                    <a:xfrm>
                      <a:off x="0" y="0"/>
                      <a:ext cx="5760720" cy="3467267"/>
                    </a:xfrm>
                    <a:prstGeom prst="rect">
                      <a:avLst/>
                    </a:prstGeom>
                    <a:ln/>
                  </pic:spPr>
                </pic:pic>
              </a:graphicData>
            </a:graphic>
          </wp:inline>
        </w:drawing>
      </w:r>
    </w:p>
    <w:p w14:paraId="1BCC9237"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lastRenderedPageBreak/>
        <w:drawing>
          <wp:inline distT="0" distB="0" distL="0" distR="0" wp14:anchorId="326FDEE5" wp14:editId="08C6CCB0">
            <wp:extent cx="5760720" cy="3467267"/>
            <wp:effectExtent l="0" t="0" r="0" b="0"/>
            <wp:docPr id="25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1"/>
                    <a:srcRect/>
                    <a:stretch>
                      <a:fillRect/>
                    </a:stretch>
                  </pic:blipFill>
                  <pic:spPr>
                    <a:xfrm>
                      <a:off x="0" y="0"/>
                      <a:ext cx="5760720" cy="3467267"/>
                    </a:xfrm>
                    <a:prstGeom prst="rect">
                      <a:avLst/>
                    </a:prstGeom>
                    <a:ln/>
                  </pic:spPr>
                </pic:pic>
              </a:graphicData>
            </a:graphic>
          </wp:inline>
        </w:drawing>
      </w:r>
    </w:p>
    <w:p w14:paraId="121209C5"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4DA73914" wp14:editId="23459680">
            <wp:extent cx="5760720" cy="3254002"/>
            <wp:effectExtent l="0" t="0" r="0" b="0"/>
            <wp:docPr id="25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2"/>
                    <a:srcRect/>
                    <a:stretch>
                      <a:fillRect/>
                    </a:stretch>
                  </pic:blipFill>
                  <pic:spPr>
                    <a:xfrm>
                      <a:off x="0" y="0"/>
                      <a:ext cx="5760720" cy="3254002"/>
                    </a:xfrm>
                    <a:prstGeom prst="rect">
                      <a:avLst/>
                    </a:prstGeom>
                    <a:ln/>
                  </pic:spPr>
                </pic:pic>
              </a:graphicData>
            </a:graphic>
          </wp:inline>
        </w:drawing>
      </w:r>
    </w:p>
    <w:p w14:paraId="590D9079" w14:textId="77777777" w:rsidR="004D63E1" w:rsidRDefault="00810F60">
      <w:pPr>
        <w:spacing w:before="60" w:after="60" w:line="312" w:lineRule="auto"/>
        <w:jc w:val="left"/>
        <w:rPr>
          <w:rFonts w:ascii="Microsoft YaHei" w:eastAsia="Microsoft YaHei" w:hAnsi="Microsoft YaHei" w:cs="Microsoft YaHei"/>
          <w:i/>
          <w:color w:val="7B7B7B"/>
          <w:sz w:val="22"/>
        </w:rPr>
      </w:pPr>
      <w:r>
        <w:rPr>
          <w:rFonts w:ascii="Microsoft YaHei" w:eastAsia="Microsoft YaHei" w:hAnsi="Microsoft YaHei" w:cs="Microsoft YaHei"/>
          <w:i/>
          <w:color w:val="7B7B7B"/>
          <w:sz w:val="22"/>
        </w:rPr>
        <w:t>注：アンケートの円グラフのデータラベルは、例えば「修士</w:t>
      </w:r>
      <w:r>
        <w:rPr>
          <w:rFonts w:ascii="Microsoft YaHei" w:eastAsia="Microsoft YaHei" w:hAnsi="Microsoft YaHei" w:cs="Microsoft YaHei"/>
          <w:i/>
          <w:color w:val="7B7B7B"/>
          <w:sz w:val="22"/>
        </w:rPr>
        <w:t>, 107, 20%</w:t>
      </w:r>
      <w:r>
        <w:rPr>
          <w:rFonts w:ascii="Microsoft YaHei" w:eastAsia="Microsoft YaHei" w:hAnsi="Microsoft YaHei" w:cs="Microsoft YaHei"/>
          <w:i/>
          <w:color w:val="7B7B7B"/>
          <w:sz w:val="22"/>
        </w:rPr>
        <w:t>」のように、修士は選択肢を示し、</w:t>
      </w:r>
      <w:r>
        <w:rPr>
          <w:rFonts w:ascii="Microsoft YaHei" w:eastAsia="Microsoft YaHei" w:hAnsi="Microsoft YaHei" w:cs="Microsoft YaHei"/>
          <w:i/>
          <w:color w:val="7B7B7B"/>
          <w:sz w:val="22"/>
        </w:rPr>
        <w:t>107</w:t>
      </w:r>
      <w:r>
        <w:rPr>
          <w:rFonts w:ascii="Microsoft YaHei" w:eastAsia="Microsoft YaHei" w:hAnsi="Microsoft YaHei" w:cs="Microsoft YaHei"/>
          <w:i/>
          <w:color w:val="7B7B7B"/>
          <w:sz w:val="22"/>
        </w:rPr>
        <w:t>はその選択肢を選んだ人の数、</w:t>
      </w:r>
      <w:r>
        <w:rPr>
          <w:rFonts w:ascii="Microsoft YaHei" w:eastAsia="Microsoft YaHei" w:hAnsi="Microsoft YaHei" w:cs="Microsoft YaHei"/>
          <w:i/>
          <w:color w:val="7B7B7B"/>
          <w:sz w:val="22"/>
        </w:rPr>
        <w:t>20</w:t>
      </w:r>
      <w:r>
        <w:rPr>
          <w:rFonts w:ascii="Microsoft YaHei" w:eastAsia="Microsoft YaHei" w:hAnsi="Microsoft YaHei" w:cs="Microsoft YaHei"/>
          <w:i/>
          <w:color w:val="7B7B7B"/>
          <w:sz w:val="22"/>
        </w:rPr>
        <w:t>%</w:t>
      </w:r>
      <w:r>
        <w:rPr>
          <w:rFonts w:ascii="Microsoft YaHei" w:eastAsia="Microsoft YaHei" w:hAnsi="Microsoft YaHei" w:cs="Microsoft YaHei"/>
          <w:i/>
          <w:color w:val="7B7B7B"/>
          <w:sz w:val="22"/>
        </w:rPr>
        <w:t>はその選択肢を選んだ人の割合を示しています。</w:t>
      </w:r>
    </w:p>
    <w:p w14:paraId="786C5DDA" w14:textId="77777777" w:rsidR="004D63E1" w:rsidRDefault="00810F60">
      <w:pPr>
        <w:pStyle w:val="3"/>
        <w:rPr>
          <w:rFonts w:ascii="Microsoft YaHei" w:eastAsia="Microsoft YaHei" w:hAnsi="Microsoft YaHei" w:cs="Microsoft YaHei"/>
          <w:color w:val="4CC2EE"/>
        </w:rPr>
      </w:pPr>
      <w:bookmarkStart w:id="9" w:name="_Toc98205583"/>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bookmarkEnd w:id="9"/>
    </w:p>
    <w:p w14:paraId="7059639C" w14:textId="77777777" w:rsidR="004D63E1" w:rsidRDefault="00810F6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堵俊平</w:t>
      </w:r>
      <w:r>
        <w:rPr>
          <w:rFonts w:ascii="Microsoft YaHei" w:eastAsia="Microsoft YaHei" w:hAnsi="Microsoft YaHei" w:cs="Microsoft YaHei"/>
          <w:color w:val="9D9D9D"/>
          <w:sz w:val="22"/>
        </w:rPr>
        <w:t>：全体的に見て、オープンソース分野の参加者数は依然として男性が圧倒的に多</w:t>
      </w:r>
      <w:r>
        <w:rPr>
          <w:rFonts w:ascii="Microsoft YaHei" w:eastAsia="Microsoft YaHei" w:hAnsi="Microsoft YaHei" w:cs="Microsoft YaHei"/>
          <w:color w:val="9D9D9D"/>
          <w:sz w:val="22"/>
        </w:rPr>
        <w:lastRenderedPageBreak/>
        <w:t>く、これは</w:t>
      </w:r>
      <w:r>
        <w:rPr>
          <w:rFonts w:ascii="Microsoft YaHei" w:eastAsia="Microsoft YaHei" w:hAnsi="Microsoft YaHei" w:cs="Microsoft YaHei"/>
          <w:color w:val="9D9D9D"/>
          <w:sz w:val="22"/>
        </w:rPr>
        <w:t>IT</w:t>
      </w:r>
      <w:r>
        <w:rPr>
          <w:rFonts w:ascii="Microsoft YaHei" w:eastAsia="Microsoft YaHei" w:hAnsi="Microsoft YaHei" w:cs="Microsoft YaHei"/>
          <w:color w:val="9D9D9D"/>
          <w:sz w:val="22"/>
        </w:rPr>
        <w:t>業界全体のジェンダー・アンバランスの傾向と一致しています。より多くのオープンソースプロジェクトが、より多くの女性開発者にオープンソースに強く参加してもらおうと努力していますが、今回の調査では全体的な状況はあまり良くなっていません。おそらく最初にやるべきことは、</w:t>
      </w:r>
      <w:r>
        <w:rPr>
          <w:rFonts w:ascii="Microsoft YaHei" w:eastAsia="Microsoft YaHei" w:hAnsi="Microsoft YaHei" w:cs="Microsoft YaHei"/>
          <w:color w:val="9D9D9D"/>
          <w:sz w:val="22"/>
        </w:rPr>
        <w:t>Women In Tech</w:t>
      </w:r>
      <w:r>
        <w:rPr>
          <w:rFonts w:ascii="Microsoft YaHei" w:eastAsia="Microsoft YaHei" w:hAnsi="Microsoft YaHei" w:cs="Microsoft YaHei"/>
          <w:color w:val="9D9D9D"/>
          <w:sz w:val="22"/>
        </w:rPr>
        <w:t>のようなプロジェクトで、</w:t>
      </w:r>
      <w:r>
        <w:rPr>
          <w:rFonts w:ascii="Microsoft YaHei" w:eastAsia="Microsoft YaHei" w:hAnsi="Microsoft YaHei" w:cs="Microsoft YaHei"/>
          <w:color w:val="9D9D9D"/>
          <w:sz w:val="22"/>
        </w:rPr>
        <w:t>IT</w:t>
      </w:r>
      <w:r>
        <w:rPr>
          <w:rFonts w:ascii="Microsoft YaHei" w:eastAsia="Microsoft YaHei" w:hAnsi="Microsoft YaHei" w:cs="Microsoft YaHei"/>
          <w:color w:val="9D9D9D"/>
          <w:sz w:val="22"/>
        </w:rPr>
        <w:t>技術分野で輝く女性たちを惹きつけるこ</w:t>
      </w:r>
      <w:r>
        <w:rPr>
          <w:rFonts w:ascii="Microsoft YaHei" w:eastAsia="Microsoft YaHei" w:hAnsi="Microsoft YaHei" w:cs="Microsoft YaHei"/>
          <w:color w:val="9D9D9D"/>
          <w:sz w:val="22"/>
        </w:rPr>
        <w:t>とでしょう。</w:t>
      </w:r>
    </w:p>
    <w:p w14:paraId="304F5BC6" w14:textId="77777777" w:rsidR="004D63E1" w:rsidRDefault="00810F6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单致豪</w:t>
      </w:r>
      <w:r>
        <w:rPr>
          <w:rFonts w:ascii="Microsoft YaHei" w:eastAsia="Microsoft YaHei" w:hAnsi="Microsoft YaHei" w:cs="Microsoft YaHei"/>
          <w:b/>
          <w:color w:val="9D9D9D"/>
          <w:sz w:val="22"/>
        </w:rPr>
        <w:t xml:space="preserve">: </w:t>
      </w:r>
      <w:r>
        <w:rPr>
          <w:rFonts w:ascii="Microsoft YaHei" w:eastAsia="Microsoft YaHei" w:hAnsi="Microsoft YaHei" w:cs="Microsoft YaHei"/>
          <w:color w:val="9D9D9D"/>
          <w:sz w:val="22"/>
        </w:rPr>
        <w:t>開発者やオープンソース愛好家の重要な供給源が学生であることは間違いありません。テンセントが大学生向けのオープンソース講座を作るために「犀牛鸟开源人才计划」を立ち上げたように、大学でのオープンソース教育の向上は非常に重要な役割を果たすでしょう。</w:t>
      </w:r>
      <w:r>
        <w:rPr>
          <w:rFonts w:ascii="Microsoft YaHei" w:eastAsia="Microsoft YaHei" w:hAnsi="Microsoft YaHei" w:cs="Microsoft YaHei"/>
          <w:color w:val="9D9D9D"/>
          <w:sz w:val="22"/>
        </w:rPr>
        <w:t>2022</w:t>
      </w:r>
      <w:r>
        <w:rPr>
          <w:rFonts w:ascii="Microsoft YaHei" w:eastAsia="Microsoft YaHei" w:hAnsi="Microsoft YaHei" w:cs="Microsoft YaHei"/>
          <w:color w:val="9D9D9D"/>
          <w:sz w:val="22"/>
        </w:rPr>
        <w:t>年、テンセントは</w:t>
      </w:r>
      <w:proofErr w:type="spellStart"/>
      <w:r>
        <w:rPr>
          <w:rFonts w:ascii="Microsoft YaHei" w:eastAsia="Microsoft YaHei" w:hAnsi="Microsoft YaHei" w:cs="Microsoft YaHei"/>
          <w:color w:val="9D9D9D"/>
          <w:sz w:val="22"/>
        </w:rPr>
        <w:t>Techo</w:t>
      </w:r>
      <w:proofErr w:type="spellEnd"/>
      <w:r>
        <w:rPr>
          <w:rFonts w:ascii="Microsoft YaHei" w:eastAsia="Microsoft YaHei" w:hAnsi="Microsoft YaHei" w:cs="Microsoft YaHei"/>
          <w:color w:val="9D9D9D"/>
          <w:sz w:val="22"/>
        </w:rPr>
        <w:t xml:space="preserve"> Youth</w:t>
      </w:r>
      <w:r>
        <w:rPr>
          <w:rFonts w:ascii="Microsoft YaHei" w:eastAsia="Microsoft YaHei" w:hAnsi="Microsoft YaHei" w:cs="Microsoft YaHei"/>
          <w:color w:val="9D9D9D"/>
          <w:sz w:val="22"/>
        </w:rPr>
        <w:t>と手を組み、大学のオープンソースツアーを実施する。</w:t>
      </w:r>
    </w:p>
    <w:p w14:paraId="6F807765"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2E714DEF" w14:textId="77777777" w:rsidR="004D63E1" w:rsidRDefault="00810F60">
      <w:pPr>
        <w:pStyle w:val="3"/>
        <w:rPr>
          <w:rFonts w:ascii="Microsoft YaHei" w:eastAsia="Microsoft YaHei" w:hAnsi="Microsoft YaHei" w:cs="Microsoft YaHei"/>
        </w:rPr>
      </w:pPr>
      <w:bookmarkStart w:id="10" w:name="_Toc98205584"/>
      <w:r>
        <w:rPr>
          <w:rFonts w:ascii="Microsoft YaHei" w:eastAsia="Microsoft YaHei" w:hAnsi="Microsoft YaHei" w:cs="Microsoft YaHei"/>
        </w:rPr>
        <w:t xml:space="preserve">3.2 </w:t>
      </w:r>
      <w:r>
        <w:rPr>
          <w:rFonts w:ascii="Microsoft YaHei" w:eastAsia="Microsoft YaHei" w:hAnsi="Microsoft YaHei" w:cs="Microsoft YaHei"/>
        </w:rPr>
        <w:t>回答者の雇用期間</w:t>
      </w:r>
      <w:bookmarkEnd w:id="10"/>
    </w:p>
    <w:p w14:paraId="4BC7A78F"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まだ社会人になっていない人が約</w:t>
      </w:r>
      <w:r>
        <w:rPr>
          <w:rFonts w:ascii="Microsoft YaHei" w:eastAsia="Microsoft YaHei" w:hAnsi="Microsoft YaHei" w:cs="Microsoft YaHei"/>
          <w:color w:val="333333"/>
          <w:sz w:val="22"/>
        </w:rPr>
        <w:t>43</w:t>
      </w:r>
      <w:r>
        <w:rPr>
          <w:rFonts w:ascii="Microsoft YaHei" w:eastAsia="Microsoft YaHei" w:hAnsi="Microsoft YaHei" w:cs="Microsoft YaHei"/>
          <w:color w:val="333333"/>
          <w:sz w:val="22"/>
        </w:rPr>
        <w:t>％と最も多く、次いで経験年数</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5</w:t>
      </w:r>
      <w:r>
        <w:rPr>
          <w:rFonts w:ascii="Microsoft YaHei" w:eastAsia="Microsoft YaHei" w:hAnsi="Microsoft YaHei" w:cs="Microsoft YaHei"/>
          <w:color w:val="333333"/>
          <w:sz w:val="22"/>
        </w:rPr>
        <w:t>年と</w:t>
      </w:r>
      <w:r>
        <w:rPr>
          <w:rFonts w:ascii="Microsoft YaHei" w:eastAsia="Microsoft YaHei" w:hAnsi="Microsoft YaHei" w:cs="Microsoft YaHei"/>
          <w:color w:val="333333"/>
          <w:sz w:val="22"/>
        </w:rPr>
        <w:t>10</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15</w:t>
      </w:r>
      <w:r>
        <w:rPr>
          <w:rFonts w:ascii="Microsoft YaHei" w:eastAsia="Microsoft YaHei" w:hAnsi="Microsoft YaHei" w:cs="Microsoft YaHei"/>
          <w:color w:val="333333"/>
          <w:sz w:val="22"/>
        </w:rPr>
        <w:t>年の参加者がそれぞれ</w:t>
      </w:r>
      <w:r>
        <w:rPr>
          <w:rFonts w:ascii="Microsoft YaHei" w:eastAsia="Microsoft YaHei" w:hAnsi="Microsoft YaHei" w:cs="Microsoft YaHei"/>
          <w:color w:val="333333"/>
          <w:sz w:val="22"/>
        </w:rPr>
        <w:t>13</w:t>
      </w:r>
      <w:r>
        <w:rPr>
          <w:rFonts w:ascii="Microsoft YaHei" w:eastAsia="Microsoft YaHei" w:hAnsi="Microsoft YaHei" w:cs="Microsoft YaHei"/>
          <w:color w:val="333333"/>
          <w:sz w:val="22"/>
        </w:rPr>
        <w:t>％と</w:t>
      </w:r>
      <w:r>
        <w:rPr>
          <w:rFonts w:ascii="Microsoft YaHei" w:eastAsia="Microsoft YaHei" w:hAnsi="Microsoft YaHei" w:cs="Microsoft YaHei"/>
          <w:color w:val="333333"/>
          <w:sz w:val="22"/>
        </w:rPr>
        <w:t>12</w:t>
      </w:r>
      <w:r>
        <w:rPr>
          <w:rFonts w:ascii="Microsoft YaHei" w:eastAsia="Microsoft YaHei" w:hAnsi="Microsoft YaHei" w:cs="Microsoft YaHei"/>
          <w:color w:val="333333"/>
          <w:sz w:val="22"/>
        </w:rPr>
        <w:t>％、経験年数</w:t>
      </w:r>
      <w:r>
        <w:rPr>
          <w:rFonts w:ascii="Microsoft YaHei" w:eastAsia="Microsoft YaHei" w:hAnsi="Microsoft YaHei" w:cs="Microsoft YaHei"/>
          <w:color w:val="333333"/>
          <w:sz w:val="22"/>
        </w:rPr>
        <w:t>10</w:t>
      </w:r>
      <w:r>
        <w:rPr>
          <w:rFonts w:ascii="Microsoft YaHei" w:eastAsia="Microsoft YaHei" w:hAnsi="Microsoft YaHei" w:cs="Microsoft YaHei"/>
          <w:color w:val="333333"/>
          <w:sz w:val="22"/>
        </w:rPr>
        <w:t>年以上の参加者</w:t>
      </w:r>
      <w:r>
        <w:rPr>
          <w:rFonts w:ascii="Microsoft YaHei" w:eastAsia="Microsoft YaHei" w:hAnsi="Microsoft YaHei" w:cs="Microsoft YaHei"/>
          <w:color w:val="333333"/>
          <w:sz w:val="22"/>
        </w:rPr>
        <w:t>が約</w:t>
      </w:r>
      <w:r>
        <w:rPr>
          <w:rFonts w:ascii="Microsoft YaHei" w:eastAsia="Microsoft YaHei" w:hAnsi="Microsoft YaHei" w:cs="Microsoft YaHei"/>
          <w:color w:val="333333"/>
          <w:sz w:val="22"/>
        </w:rPr>
        <w:t>30</w:t>
      </w:r>
      <w:r>
        <w:rPr>
          <w:rFonts w:ascii="Microsoft YaHei" w:eastAsia="Microsoft YaHei" w:hAnsi="Microsoft YaHei" w:cs="Microsoft YaHei"/>
          <w:color w:val="333333"/>
          <w:sz w:val="22"/>
        </w:rPr>
        <w:t>％となっています。</w:t>
      </w:r>
    </w:p>
    <w:p w14:paraId="4573FBB4"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3FAB64FF" wp14:editId="2D4E62D4">
            <wp:extent cx="5760720" cy="3467267"/>
            <wp:effectExtent l="0" t="0" r="0" b="0"/>
            <wp:docPr id="26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3"/>
                    <a:srcRect/>
                    <a:stretch>
                      <a:fillRect/>
                    </a:stretch>
                  </pic:blipFill>
                  <pic:spPr>
                    <a:xfrm>
                      <a:off x="0" y="0"/>
                      <a:ext cx="5760720" cy="3467267"/>
                    </a:xfrm>
                    <a:prstGeom prst="rect">
                      <a:avLst/>
                    </a:prstGeom>
                    <a:ln/>
                  </pic:spPr>
                </pic:pic>
              </a:graphicData>
            </a:graphic>
          </wp:inline>
        </w:drawing>
      </w:r>
    </w:p>
    <w:p w14:paraId="0D8C11AB" w14:textId="77777777" w:rsidR="004D63E1" w:rsidRDefault="00810F60">
      <w:pPr>
        <w:pStyle w:val="3"/>
        <w:rPr>
          <w:rFonts w:ascii="Microsoft YaHei" w:eastAsia="Microsoft YaHei" w:hAnsi="Microsoft YaHei" w:cs="Microsoft YaHei"/>
          <w:color w:val="4CC2EE"/>
        </w:rPr>
      </w:pPr>
      <w:bookmarkStart w:id="11" w:name="_Toc98205585"/>
      <w:r>
        <w:rPr>
          <w:rFonts w:ascii="Microsoft YaHei" w:eastAsia="Microsoft YaHei" w:hAnsi="Microsoft YaHei" w:cs="Microsoft YaHei"/>
          <w:color w:val="4CC2EE"/>
        </w:rPr>
        <w:lastRenderedPageBreak/>
        <w:t>[</w:t>
      </w:r>
      <w:r>
        <w:rPr>
          <w:rFonts w:ascii="Microsoft YaHei" w:eastAsia="Microsoft YaHei" w:hAnsi="Microsoft YaHei" w:cs="Microsoft YaHei"/>
          <w:color w:val="4CC2EE"/>
        </w:rPr>
        <w:t>専門家のコメント］</w:t>
      </w:r>
      <w:bookmarkEnd w:id="11"/>
    </w:p>
    <w:p w14:paraId="518E8877" w14:textId="77777777" w:rsidR="004D63E1" w:rsidRDefault="00810F6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郭躍：</w:t>
      </w:r>
      <w:r>
        <w:rPr>
          <w:rFonts w:ascii="Microsoft YaHei" w:eastAsia="Microsoft YaHei" w:hAnsi="Microsoft YaHei" w:cs="Microsoft YaHei"/>
          <w:color w:val="9D9D9D"/>
          <w:sz w:val="22"/>
        </w:rPr>
        <w:t>オープンソースへのコントリビューションにまだ参加していない学生の割合が</w:t>
      </w:r>
      <w:r>
        <w:rPr>
          <w:rFonts w:ascii="Microsoft YaHei" w:eastAsia="Microsoft YaHei" w:hAnsi="Microsoft YaHei" w:cs="Microsoft YaHei"/>
          <w:color w:val="9D9D9D"/>
          <w:sz w:val="22"/>
        </w:rPr>
        <w:t>43</w:t>
      </w:r>
      <w:r>
        <w:rPr>
          <w:rFonts w:ascii="Microsoft YaHei" w:eastAsia="Microsoft YaHei" w:hAnsi="Microsoft YaHei" w:cs="Microsoft YaHei"/>
          <w:color w:val="9D9D9D"/>
          <w:sz w:val="22"/>
        </w:rPr>
        <w:t>％と最も多く、過去</w:t>
      </w:r>
      <w:r>
        <w:rPr>
          <w:rFonts w:ascii="Microsoft YaHei" w:eastAsia="Microsoft YaHei" w:hAnsi="Microsoft YaHei" w:cs="Microsoft YaHei"/>
          <w:color w:val="9D9D9D"/>
          <w:sz w:val="22"/>
        </w:rPr>
        <w:t>2</w:t>
      </w:r>
      <w:r>
        <w:rPr>
          <w:rFonts w:ascii="Microsoft YaHei" w:eastAsia="Microsoft YaHei" w:hAnsi="Microsoft YaHei" w:cs="Microsoft YaHei"/>
          <w:color w:val="9D9D9D"/>
          <w:sz w:val="22"/>
        </w:rPr>
        <w:t>年間の中国におけるオープンソース文化の推進の成果を裏付けるとともに、オープンソースプロジェクトの推進が学生コミュニティに影響を与えるまでに深く浸透していることを反映しています。それは</w:t>
      </w:r>
      <w:r>
        <w:rPr>
          <w:rFonts w:ascii="Microsoft YaHei" w:eastAsia="Microsoft YaHei" w:hAnsi="Microsoft YaHei" w:cs="Microsoft YaHei"/>
          <w:color w:val="9D9D9D"/>
          <w:sz w:val="22"/>
        </w:rPr>
        <w:t>Google summer of code</w:t>
      </w:r>
      <w:r>
        <w:rPr>
          <w:rFonts w:ascii="Microsoft YaHei" w:eastAsia="Microsoft YaHei" w:hAnsi="Microsoft YaHei" w:cs="Microsoft YaHei"/>
          <w:color w:val="9D9D9D"/>
          <w:sz w:val="22"/>
        </w:rPr>
        <w:t>、中国科学院开源软件点亮计划など、様々な組織や企業からのこれらのプロジェクトは、オープンソースの貢献の習慣に参加する次世代を育成してい</w:t>
      </w:r>
      <w:r>
        <w:rPr>
          <w:rFonts w:ascii="Microsoft YaHei" w:eastAsia="Microsoft YaHei" w:hAnsi="Microsoft YaHei" w:cs="Microsoft YaHei"/>
          <w:color w:val="9D9D9D"/>
          <w:sz w:val="22"/>
        </w:rPr>
        <w:t>る、オープンソース文化とオープンソースのコラボレーション共創モデルの精神を理解し、私たちはより良いオープンソースの開発を促進するために巨大な貢献をすることができ、将来を期待することができます。</w:t>
      </w:r>
    </w:p>
    <w:p w14:paraId="641611AC" w14:textId="77777777" w:rsidR="004D63E1" w:rsidRDefault="004D63E1">
      <w:pPr>
        <w:spacing w:before="60" w:after="60" w:line="312" w:lineRule="auto"/>
        <w:jc w:val="left"/>
        <w:rPr>
          <w:rFonts w:ascii="Microsoft YaHei" w:eastAsia="Microsoft YaHei" w:hAnsi="Microsoft YaHei" w:cs="Microsoft YaHei"/>
          <w:color w:val="9D9D9D"/>
          <w:sz w:val="22"/>
        </w:rPr>
      </w:pPr>
    </w:p>
    <w:p w14:paraId="3DB0E886" w14:textId="77777777" w:rsidR="004D63E1" w:rsidRDefault="00810F60">
      <w:pPr>
        <w:pStyle w:val="3"/>
        <w:rPr>
          <w:rFonts w:ascii="Microsoft YaHei" w:eastAsia="Microsoft YaHei" w:hAnsi="Microsoft YaHei" w:cs="Microsoft YaHei"/>
        </w:rPr>
      </w:pPr>
      <w:bookmarkStart w:id="12" w:name="_Toc98205586"/>
      <w:r>
        <w:rPr>
          <w:rFonts w:ascii="Microsoft YaHei" w:eastAsia="Microsoft YaHei" w:hAnsi="Microsoft YaHei" w:cs="Microsoft YaHei"/>
        </w:rPr>
        <w:t xml:space="preserve">3.3 </w:t>
      </w:r>
      <w:r>
        <w:rPr>
          <w:rFonts w:ascii="Microsoft YaHei" w:eastAsia="Microsoft YaHei" w:hAnsi="Microsoft YaHei" w:cs="Microsoft YaHei"/>
        </w:rPr>
        <w:t>回答者の役職別分布</w:t>
      </w:r>
      <w:bookmarkEnd w:id="12"/>
    </w:p>
    <w:p w14:paraId="46D52BE1"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回答者の大半は学生と開発者で、学生が約</w:t>
      </w:r>
      <w:r>
        <w:rPr>
          <w:rFonts w:ascii="Microsoft YaHei" w:eastAsia="Microsoft YaHei" w:hAnsi="Microsoft YaHei" w:cs="Microsoft YaHei"/>
          <w:color w:val="333333"/>
          <w:sz w:val="22"/>
        </w:rPr>
        <w:t>47</w:t>
      </w:r>
      <w:r>
        <w:rPr>
          <w:rFonts w:ascii="Microsoft YaHei" w:eastAsia="Microsoft YaHei" w:hAnsi="Microsoft YaHei" w:cs="Microsoft YaHei"/>
          <w:color w:val="333333"/>
          <w:sz w:val="22"/>
        </w:rPr>
        <w:t>％、開発者が約</w:t>
      </w:r>
      <w:r>
        <w:rPr>
          <w:rFonts w:ascii="Microsoft YaHei" w:eastAsia="Microsoft YaHei" w:hAnsi="Microsoft YaHei" w:cs="Microsoft YaHei"/>
          <w:color w:val="333333"/>
          <w:sz w:val="22"/>
        </w:rPr>
        <w:t>29</w:t>
      </w:r>
      <w:r>
        <w:rPr>
          <w:rFonts w:ascii="Microsoft YaHei" w:eastAsia="Microsoft YaHei" w:hAnsi="Microsoft YaHei" w:cs="Microsoft YaHei"/>
          <w:color w:val="333333"/>
          <w:sz w:val="22"/>
        </w:rPr>
        <w:t>％でした。</w:t>
      </w:r>
    </w:p>
    <w:p w14:paraId="7B013059"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333230D7" wp14:editId="27886912">
            <wp:extent cx="5760720" cy="3467267"/>
            <wp:effectExtent l="0" t="0" r="0" b="0"/>
            <wp:docPr id="259"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4"/>
                    <a:srcRect/>
                    <a:stretch>
                      <a:fillRect/>
                    </a:stretch>
                  </pic:blipFill>
                  <pic:spPr>
                    <a:xfrm>
                      <a:off x="0" y="0"/>
                      <a:ext cx="5760720" cy="3467267"/>
                    </a:xfrm>
                    <a:prstGeom prst="rect">
                      <a:avLst/>
                    </a:prstGeom>
                    <a:ln/>
                  </pic:spPr>
                </pic:pic>
              </a:graphicData>
            </a:graphic>
          </wp:inline>
        </w:drawing>
      </w:r>
    </w:p>
    <w:p w14:paraId="77A8CFD3" w14:textId="77777777" w:rsidR="004D63E1" w:rsidRDefault="00810F60">
      <w:pPr>
        <w:pStyle w:val="3"/>
        <w:rPr>
          <w:rFonts w:ascii="Microsoft YaHei" w:eastAsia="Microsoft YaHei" w:hAnsi="Microsoft YaHei" w:cs="Microsoft YaHei"/>
          <w:color w:val="4CC2EE"/>
        </w:rPr>
      </w:pPr>
      <w:bookmarkStart w:id="13" w:name="_Toc98205587"/>
      <w:r>
        <w:rPr>
          <w:rFonts w:ascii="Microsoft YaHei" w:eastAsia="Microsoft YaHei" w:hAnsi="Microsoft YaHei" w:cs="Microsoft YaHei"/>
          <w:color w:val="4CC2EE"/>
        </w:rPr>
        <w:lastRenderedPageBreak/>
        <w:t>[</w:t>
      </w:r>
      <w:r>
        <w:rPr>
          <w:rFonts w:ascii="Microsoft YaHei" w:eastAsia="Microsoft YaHei" w:hAnsi="Microsoft YaHei" w:cs="Microsoft YaHei"/>
          <w:color w:val="4CC2EE"/>
        </w:rPr>
        <w:t>専門家のコメント］</w:t>
      </w:r>
      <w:bookmarkEnd w:id="13"/>
    </w:p>
    <w:p w14:paraId="2239B77B" w14:textId="77777777" w:rsidR="004D63E1" w:rsidRDefault="00810F6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堵俊平</w:t>
      </w:r>
      <w:r>
        <w:rPr>
          <w:rFonts w:ascii="Microsoft YaHei" w:eastAsia="Microsoft YaHei" w:hAnsi="Microsoft YaHei" w:cs="Microsoft YaHei"/>
          <w:b/>
          <w:color w:val="9D9D9D"/>
          <w:sz w:val="22"/>
        </w:rPr>
        <w:t xml:space="preserve">: </w:t>
      </w:r>
      <w:r>
        <w:rPr>
          <w:rFonts w:ascii="Microsoft YaHei" w:eastAsia="Microsoft YaHei" w:hAnsi="Microsoft YaHei" w:cs="Microsoft YaHei"/>
          <w:color w:val="9D9D9D"/>
          <w:sz w:val="22"/>
        </w:rPr>
        <w:t>オープンソースプロジェクトに参加している開発者の</w:t>
      </w:r>
      <w:r>
        <w:rPr>
          <w:rFonts w:ascii="Microsoft YaHei" w:eastAsia="Microsoft YaHei" w:hAnsi="Microsoft YaHei" w:cs="Microsoft YaHei"/>
          <w:color w:val="9D9D9D"/>
          <w:sz w:val="22"/>
        </w:rPr>
        <w:t>40%</w:t>
      </w:r>
      <w:r>
        <w:rPr>
          <w:rFonts w:ascii="Microsoft YaHei" w:eastAsia="Microsoft YaHei" w:hAnsi="Microsoft YaHei" w:cs="Microsoft YaHei"/>
          <w:color w:val="9D9D9D"/>
          <w:sz w:val="22"/>
        </w:rPr>
        <w:t>以上が学生です。これは、大学では学生がオープンソースへの参加に熱心であり、学校では教師がオープンソースを奨励し評価していることを示しています。一方で、既存の</w:t>
      </w:r>
      <w:r>
        <w:rPr>
          <w:rFonts w:ascii="Microsoft YaHei" w:eastAsia="Microsoft YaHei" w:hAnsi="Microsoft YaHei" w:cs="Microsoft YaHei"/>
          <w:color w:val="9D9D9D"/>
          <w:sz w:val="22"/>
        </w:rPr>
        <w:t>IT</w:t>
      </w:r>
      <w:r>
        <w:rPr>
          <w:rFonts w:ascii="Microsoft YaHei" w:eastAsia="Microsoft YaHei" w:hAnsi="Microsoft YaHei" w:cs="Microsoft YaHei"/>
          <w:color w:val="9D9D9D"/>
          <w:sz w:val="22"/>
        </w:rPr>
        <w:t>実務者がオープンソースの分野に投資している割合が少ないことも示しています。オープンソースにおける上級専門家の割合は低く、技術スタッフの勾配も十分に合理的ではない。これは、貢献者を集めるという点で、中国の主要なオープンソースコミュニティが最適化できる分野でもある。</w:t>
      </w:r>
    </w:p>
    <w:p w14:paraId="1B40BDD5" w14:textId="77777777" w:rsidR="004D63E1" w:rsidRDefault="00810F60">
      <w:pPr>
        <w:spacing w:before="60" w:after="60" w:line="312" w:lineRule="auto"/>
        <w:ind w:left="420"/>
        <w:jc w:val="left"/>
        <w:rPr>
          <w:rFonts w:ascii="Microsoft YaHei" w:eastAsia="Microsoft YaHei" w:hAnsi="Microsoft YaHei" w:cs="Microsoft YaHei"/>
          <w:b/>
          <w:color w:val="9D9D9D"/>
          <w:sz w:val="22"/>
        </w:rPr>
      </w:pPr>
      <w:r>
        <w:rPr>
          <w:rFonts w:ascii="Microsoft YaHei" w:eastAsia="Microsoft YaHei" w:hAnsi="Microsoft YaHei" w:cs="Microsoft YaHei"/>
          <w:b/>
          <w:color w:val="9D9D9D"/>
          <w:sz w:val="22"/>
        </w:rPr>
        <w:t>段夕华</w:t>
      </w:r>
      <w:r>
        <w:rPr>
          <w:rFonts w:ascii="Microsoft YaHei" w:eastAsia="Microsoft YaHei" w:hAnsi="Microsoft YaHei" w:cs="Microsoft YaHei"/>
          <w:b/>
          <w:color w:val="9D9D9D"/>
          <w:sz w:val="22"/>
        </w:rPr>
        <w:t xml:space="preserve">: </w:t>
      </w:r>
      <w:r>
        <w:rPr>
          <w:rFonts w:ascii="Microsoft YaHei" w:eastAsia="Microsoft YaHei" w:hAnsi="Microsoft YaHei" w:cs="Microsoft YaHei"/>
          <w:color w:val="9D9D9D"/>
          <w:sz w:val="22"/>
        </w:rPr>
        <w:t>近年、</w:t>
      </w:r>
      <w:r>
        <w:rPr>
          <w:rFonts w:ascii="Microsoft YaHei" w:eastAsia="Microsoft YaHei" w:hAnsi="Microsoft YaHei" w:cs="Microsoft YaHei"/>
          <w:color w:val="9D9D9D"/>
          <w:sz w:val="22"/>
        </w:rPr>
        <w:t>オープンソースの人口に占める学生の割合は増え続け、現在では半数近くに達しています。これは、雇用者がオープンソースにおける学生のプログラミングスキル、コミュニケーションスキル、協調性をますます認識するようになってきたためだと思われます。そのため、あらゆる種類のランク上げチート行為には事欠かないはずで、オープンソースプロジェクトのオーナーは、学生のコントリビューターの増加によってもたらされた品質とコンプライアンスの問題により注意を払う必要があります。</w:t>
      </w:r>
    </w:p>
    <w:p w14:paraId="1DBF472F" w14:textId="77777777" w:rsidR="004D63E1" w:rsidRDefault="00810F6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杨丽蕴</w:t>
      </w:r>
      <w:r>
        <w:rPr>
          <w:rFonts w:ascii="Microsoft YaHei" w:eastAsia="Microsoft YaHei" w:hAnsi="Microsoft YaHei" w:cs="Microsoft YaHei"/>
          <w:b/>
          <w:color w:val="9D9D9D"/>
          <w:sz w:val="22"/>
        </w:rPr>
        <w:t xml:space="preserve">: </w:t>
      </w:r>
      <w:r>
        <w:rPr>
          <w:rFonts w:ascii="Microsoft YaHei" w:eastAsia="Microsoft YaHei" w:hAnsi="Microsoft YaHei" w:cs="Microsoft YaHei"/>
          <w:color w:val="9D9D9D"/>
          <w:sz w:val="22"/>
        </w:rPr>
        <w:t>中国のオープンソース人材の埋蔵量は十分で、ベースは</w:t>
      </w:r>
      <w:r>
        <w:rPr>
          <w:rFonts w:ascii="Microsoft YaHei" w:eastAsia="Microsoft YaHei" w:hAnsi="Microsoft YaHei" w:cs="Microsoft YaHei"/>
          <w:color w:val="9D9D9D"/>
          <w:sz w:val="22"/>
        </w:rPr>
        <w:t>大きいです。</w:t>
      </w:r>
      <w:r>
        <w:rPr>
          <w:rFonts w:ascii="Microsoft YaHei" w:eastAsia="Microsoft YaHei" w:hAnsi="Microsoft YaHei" w:cs="Microsoft YaHei"/>
          <w:color w:val="9D9D9D"/>
          <w:sz w:val="22"/>
        </w:rPr>
        <w:t xml:space="preserve"> </w:t>
      </w:r>
      <w:r>
        <w:rPr>
          <w:rFonts w:ascii="Microsoft YaHei" w:eastAsia="Microsoft YaHei" w:hAnsi="Microsoft YaHei" w:cs="Microsoft YaHei"/>
          <w:color w:val="9D9D9D"/>
          <w:sz w:val="22"/>
        </w:rPr>
        <w:t>中国の大学は、より多くのオープンソース人材の育成に注意を払っている、より多くの学生がオープンソースの開発に関与している、オープンソースの人材育成サイクルは、より多くの学校がオープンソースのコースを開くと、私は、その後のコンピュータの学習で達成することができることを願って、プログラミングの原則、ソフトウェア工学と同時に、理論的な知識に加えて、オープンソースの文化を開発モデルをマスターすることを学ぶように。</w:t>
      </w:r>
    </w:p>
    <w:p w14:paraId="4E1A8F65" w14:textId="77777777" w:rsidR="004D63E1" w:rsidRDefault="004D63E1">
      <w:pPr>
        <w:spacing w:before="60" w:after="60" w:line="312" w:lineRule="auto"/>
        <w:jc w:val="left"/>
        <w:rPr>
          <w:rFonts w:ascii="Microsoft YaHei" w:eastAsia="Microsoft YaHei" w:hAnsi="Microsoft YaHei" w:cs="Microsoft YaHei"/>
          <w:color w:val="9D9D9D"/>
          <w:sz w:val="22"/>
        </w:rPr>
      </w:pPr>
    </w:p>
    <w:p w14:paraId="6BFBEDCE" w14:textId="77777777" w:rsidR="004D63E1" w:rsidRDefault="004D63E1">
      <w:pPr>
        <w:spacing w:before="60" w:after="60" w:line="312" w:lineRule="auto"/>
        <w:jc w:val="left"/>
        <w:rPr>
          <w:rFonts w:ascii="Microsoft YaHei" w:eastAsia="Microsoft YaHei" w:hAnsi="Microsoft YaHei" w:cs="Microsoft YaHei"/>
          <w:color w:val="9D9D9D"/>
          <w:sz w:val="22"/>
        </w:rPr>
      </w:pPr>
    </w:p>
    <w:p w14:paraId="3ADEE90E" w14:textId="77777777" w:rsidR="004D63E1" w:rsidRDefault="00810F60">
      <w:pPr>
        <w:pStyle w:val="3"/>
        <w:rPr>
          <w:rFonts w:ascii="Microsoft YaHei" w:eastAsia="Microsoft YaHei" w:hAnsi="Microsoft YaHei" w:cs="Microsoft YaHei"/>
        </w:rPr>
      </w:pPr>
      <w:bookmarkStart w:id="14" w:name="_Toc98205588"/>
      <w:r>
        <w:rPr>
          <w:rFonts w:ascii="Microsoft YaHei" w:eastAsia="Microsoft YaHei" w:hAnsi="Microsoft YaHei" w:cs="Microsoft YaHei"/>
        </w:rPr>
        <w:t xml:space="preserve">3.4 </w:t>
      </w:r>
      <w:r>
        <w:rPr>
          <w:rFonts w:ascii="Microsoft YaHei" w:eastAsia="Microsoft YaHei" w:hAnsi="Microsoft YaHei" w:cs="Microsoft YaHei"/>
        </w:rPr>
        <w:t>回答者が働いているビジネスの種類</w:t>
      </w:r>
      <w:bookmarkEnd w:id="14"/>
    </w:p>
    <w:p w14:paraId="149F833F"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回答者の勤務先のタイプは、国内のスタートアッ</w:t>
      </w:r>
      <w:r>
        <w:rPr>
          <w:rFonts w:ascii="Microsoft YaHei" w:eastAsia="Microsoft YaHei" w:hAnsi="Microsoft YaHei" w:cs="Microsoft YaHei"/>
          <w:color w:val="333333"/>
          <w:sz w:val="22"/>
        </w:rPr>
        <w:t>プ企業と国内の大手インターネット企業が多く、それぞれ</w:t>
      </w:r>
      <w:r>
        <w:rPr>
          <w:rFonts w:ascii="Microsoft YaHei" w:eastAsia="Microsoft YaHei" w:hAnsi="Microsoft YaHei" w:cs="Microsoft YaHei"/>
          <w:color w:val="333333"/>
          <w:sz w:val="22"/>
        </w:rPr>
        <w:t>39</w:t>
      </w:r>
      <w:r>
        <w:rPr>
          <w:rFonts w:ascii="Microsoft YaHei" w:eastAsia="Microsoft YaHei" w:hAnsi="Microsoft YaHei" w:cs="Microsoft YaHei"/>
          <w:color w:val="333333"/>
          <w:sz w:val="22"/>
        </w:rPr>
        <w:t>％と</w:t>
      </w:r>
      <w:r>
        <w:rPr>
          <w:rFonts w:ascii="Microsoft YaHei" w:eastAsia="Microsoft YaHei" w:hAnsi="Microsoft YaHei" w:cs="Microsoft YaHei"/>
          <w:color w:val="333333"/>
          <w:sz w:val="22"/>
        </w:rPr>
        <w:t>25</w:t>
      </w:r>
      <w:r>
        <w:rPr>
          <w:rFonts w:ascii="Microsoft YaHei" w:eastAsia="Microsoft YaHei" w:hAnsi="Microsoft YaHei" w:cs="Microsoft YaHei"/>
          <w:color w:val="333333"/>
          <w:sz w:val="22"/>
        </w:rPr>
        <w:t>％となっています。</w:t>
      </w:r>
    </w:p>
    <w:p w14:paraId="467AD477"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lastRenderedPageBreak/>
        <w:drawing>
          <wp:inline distT="0" distB="0" distL="0" distR="0" wp14:anchorId="37339D86" wp14:editId="522EEA2E">
            <wp:extent cx="5760720" cy="3494370"/>
            <wp:effectExtent l="0" t="0" r="0" b="0"/>
            <wp:docPr id="266"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5"/>
                    <a:srcRect/>
                    <a:stretch>
                      <a:fillRect/>
                    </a:stretch>
                  </pic:blipFill>
                  <pic:spPr>
                    <a:xfrm>
                      <a:off x="0" y="0"/>
                      <a:ext cx="5760720" cy="3494370"/>
                    </a:xfrm>
                    <a:prstGeom prst="rect">
                      <a:avLst/>
                    </a:prstGeom>
                    <a:ln/>
                  </pic:spPr>
                </pic:pic>
              </a:graphicData>
            </a:graphic>
          </wp:inline>
        </w:drawing>
      </w:r>
    </w:p>
    <w:p w14:paraId="7135A521" w14:textId="77777777" w:rsidR="004D63E1" w:rsidRDefault="00810F60">
      <w:pPr>
        <w:pStyle w:val="3"/>
        <w:rPr>
          <w:rFonts w:ascii="Microsoft YaHei" w:eastAsia="Microsoft YaHei" w:hAnsi="Microsoft YaHei" w:cs="Microsoft YaHei"/>
          <w:color w:val="4CC2EE"/>
        </w:rPr>
      </w:pPr>
      <w:bookmarkStart w:id="15" w:name="_Toc98205589"/>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bookmarkEnd w:id="15"/>
    </w:p>
    <w:p w14:paraId="320CE344" w14:textId="77777777" w:rsidR="004D63E1" w:rsidRDefault="00810F6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段夕华：</w:t>
      </w:r>
      <w:r>
        <w:rPr>
          <w:rFonts w:ascii="Microsoft YaHei" w:eastAsia="Microsoft YaHei" w:hAnsi="Microsoft YaHei" w:cs="Microsoft YaHei"/>
          <w:color w:val="9D9D9D"/>
          <w:sz w:val="22"/>
        </w:rPr>
        <w:t>技術系のスタートアップ企業が、自社の技術力をアピールし、潜在的なパートナーを惹きつけるためにオープンソースを利用する傾向は無視できません。中国でこれらの企業の中で最も目を引くのは</w:t>
      </w:r>
      <w:proofErr w:type="spellStart"/>
      <w:r>
        <w:rPr>
          <w:rFonts w:ascii="Microsoft YaHei" w:eastAsia="Microsoft YaHei" w:hAnsi="Microsoft YaHei" w:cs="Microsoft YaHei"/>
          <w:color w:val="9D9D9D"/>
          <w:sz w:val="22"/>
        </w:rPr>
        <w:t>PingCAP</w:t>
      </w:r>
      <w:proofErr w:type="spellEnd"/>
      <w:r>
        <w:rPr>
          <w:rFonts w:ascii="Microsoft YaHei" w:eastAsia="Microsoft YaHei" w:hAnsi="Microsoft YaHei" w:cs="Microsoft YaHei"/>
          <w:color w:val="9D9D9D"/>
          <w:sz w:val="22"/>
        </w:rPr>
        <w:t>/</w:t>
      </w:r>
      <w:proofErr w:type="spellStart"/>
      <w:r>
        <w:rPr>
          <w:rFonts w:ascii="Microsoft YaHei" w:eastAsia="Microsoft YaHei" w:hAnsi="Microsoft YaHei" w:cs="Microsoft YaHei"/>
          <w:color w:val="9D9D9D"/>
          <w:sz w:val="22"/>
        </w:rPr>
        <w:t>TiDB</w:t>
      </w:r>
      <w:proofErr w:type="spellEnd"/>
      <w:r>
        <w:rPr>
          <w:rFonts w:ascii="Microsoft YaHei" w:eastAsia="Microsoft YaHei" w:hAnsi="Microsoft YaHei" w:cs="Microsoft YaHei"/>
          <w:color w:val="9D9D9D"/>
          <w:sz w:val="22"/>
        </w:rPr>
        <w:t>で、そのオープンソース戦略と戦術は見習うべきものです。</w:t>
      </w:r>
    </w:p>
    <w:p w14:paraId="33778058" w14:textId="77777777" w:rsidR="004D63E1" w:rsidRDefault="00810F6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堵俊平：</w:t>
      </w:r>
      <w:r>
        <w:rPr>
          <w:rFonts w:ascii="Microsoft YaHei" w:eastAsia="Microsoft YaHei" w:hAnsi="Microsoft YaHei" w:cs="Microsoft YaHei"/>
          <w:color w:val="9D9D9D"/>
          <w:sz w:val="22"/>
        </w:rPr>
        <w:t>この</w:t>
      </w:r>
      <w:r>
        <w:rPr>
          <w:rFonts w:ascii="Microsoft YaHei" w:eastAsia="Microsoft YaHei" w:hAnsi="Microsoft YaHei" w:cs="Microsoft YaHei"/>
          <w:color w:val="9D9D9D"/>
          <w:sz w:val="22"/>
        </w:rPr>
        <w:t>2</w:t>
      </w:r>
      <w:r>
        <w:rPr>
          <w:rFonts w:ascii="Microsoft YaHei" w:eastAsia="Microsoft YaHei" w:hAnsi="Microsoft YaHei" w:cs="Microsoft YaHei"/>
          <w:color w:val="9D9D9D"/>
          <w:sz w:val="22"/>
        </w:rPr>
        <w:t>年間の明確な傾向として、オープンソースに参加するスタートアップ企業が増えてきています。これは、</w:t>
      </w:r>
      <w:proofErr w:type="spellStart"/>
      <w:r>
        <w:rPr>
          <w:rFonts w:ascii="Microsoft YaHei" w:eastAsia="Microsoft YaHei" w:hAnsi="Microsoft YaHei" w:cs="Microsoft YaHei"/>
          <w:color w:val="9D9D9D"/>
          <w:sz w:val="22"/>
        </w:rPr>
        <w:t>ToB</w:t>
      </w:r>
      <w:proofErr w:type="spellEnd"/>
      <w:r>
        <w:rPr>
          <w:rFonts w:ascii="Microsoft YaHei" w:eastAsia="Microsoft YaHei" w:hAnsi="Microsoft YaHei" w:cs="Microsoft YaHei"/>
          <w:color w:val="9D9D9D"/>
          <w:sz w:val="22"/>
        </w:rPr>
        <w:t>市場がホットスポットに</w:t>
      </w:r>
      <w:r>
        <w:rPr>
          <w:rFonts w:ascii="Microsoft YaHei" w:eastAsia="Microsoft YaHei" w:hAnsi="Microsoft YaHei" w:cs="Microsoft YaHei"/>
          <w:color w:val="9D9D9D"/>
          <w:sz w:val="22"/>
        </w:rPr>
        <w:t>なっていることや、オープンソースに代表されるオープンイノベーションが投資家にも認知されていることなどが理由として挙げられます。特に、オープンソースとデータ（データベース＆ビッグデータ）や</w:t>
      </w:r>
      <w:r>
        <w:rPr>
          <w:rFonts w:ascii="Microsoft YaHei" w:eastAsia="Microsoft YaHei" w:hAnsi="Microsoft YaHei" w:cs="Microsoft YaHei"/>
          <w:color w:val="9D9D9D"/>
          <w:sz w:val="22"/>
        </w:rPr>
        <w:t>AI</w:t>
      </w:r>
      <w:r>
        <w:rPr>
          <w:rFonts w:ascii="Microsoft YaHei" w:eastAsia="Microsoft YaHei" w:hAnsi="Microsoft YaHei" w:cs="Microsoft YaHei"/>
          <w:color w:val="9D9D9D"/>
          <w:sz w:val="22"/>
        </w:rPr>
        <w:t>などのホットな技術との組み合わせは、市場に大きな想像力をもたらしました。</w:t>
      </w:r>
    </w:p>
    <w:p w14:paraId="0A83853E" w14:textId="77777777" w:rsidR="004D63E1" w:rsidRDefault="004D63E1">
      <w:pPr>
        <w:spacing w:before="60" w:after="60" w:line="312" w:lineRule="auto"/>
        <w:jc w:val="left"/>
        <w:rPr>
          <w:rFonts w:ascii="Microsoft YaHei" w:eastAsia="Microsoft YaHei" w:hAnsi="Microsoft YaHei" w:cs="Microsoft YaHei"/>
          <w:color w:val="9D9D9D"/>
          <w:sz w:val="22"/>
        </w:rPr>
      </w:pPr>
    </w:p>
    <w:p w14:paraId="729B43C2" w14:textId="77777777" w:rsidR="004D63E1" w:rsidRDefault="00810F60">
      <w:pPr>
        <w:pStyle w:val="3"/>
        <w:rPr>
          <w:rFonts w:ascii="Microsoft YaHei" w:eastAsia="Microsoft YaHei" w:hAnsi="Microsoft YaHei" w:cs="Microsoft YaHei"/>
        </w:rPr>
      </w:pPr>
      <w:bookmarkStart w:id="16" w:name="_Toc98205590"/>
      <w:r>
        <w:rPr>
          <w:rFonts w:ascii="Microsoft YaHei" w:eastAsia="Microsoft YaHei" w:hAnsi="Microsoft YaHei" w:cs="Microsoft YaHei"/>
        </w:rPr>
        <w:t xml:space="preserve">3.5 </w:t>
      </w:r>
      <w:r>
        <w:rPr>
          <w:rFonts w:ascii="Microsoft YaHei" w:eastAsia="Microsoft YaHei" w:hAnsi="Microsoft YaHei" w:cs="Microsoft YaHei"/>
        </w:rPr>
        <w:t>オープンソース製品を購入する企業の意思決定</w:t>
      </w:r>
      <w:bookmarkEnd w:id="16"/>
    </w:p>
    <w:p w14:paraId="49835812"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企業がオープンソース製品</w:t>
      </w:r>
      <w:r>
        <w:rPr>
          <w:rFonts w:ascii="Microsoft YaHei" w:eastAsia="Microsoft YaHei" w:hAnsi="Microsoft YaHei" w:cs="Microsoft YaHei"/>
          <w:i/>
          <w:color w:val="7B7B7B"/>
          <w:sz w:val="22"/>
        </w:rPr>
        <w:t>（オープンソースプロジェクトをベースにした商用製品）</w:t>
      </w:r>
      <w:r>
        <w:rPr>
          <w:rFonts w:ascii="Microsoft YaHei" w:eastAsia="Microsoft YaHei" w:hAnsi="Microsoft YaHei" w:cs="Microsoft YaHei"/>
          <w:color w:val="333333"/>
          <w:sz w:val="22"/>
        </w:rPr>
        <w:t>を購入する場合、製品の選択は主にエンジニアリングチームのリーダー（テクニカルディレクター</w:t>
      </w:r>
      <w:r>
        <w:rPr>
          <w:rFonts w:ascii="Microsoft YaHei" w:eastAsia="Microsoft YaHei" w:hAnsi="Microsoft YaHei" w:cs="Microsoft YaHei"/>
          <w:color w:val="333333"/>
          <w:sz w:val="22"/>
        </w:rPr>
        <w:lastRenderedPageBreak/>
        <w:t>／アーキテクト／テックリード）が行い、そのうち半数は同じ種類のソフトウェアを購入する際に、ソフトウェアベンダーのオープンソースコミュニティへの貢献度を考慮するが、それは主な考慮事項ではなく、製品の性能にほとんど差がない場合にのみ、オープンソースコミュニティへの貢献度が高いベンダーを選択する</w:t>
      </w:r>
      <w:r>
        <w:rPr>
          <w:rFonts w:ascii="Microsoft YaHei" w:eastAsia="Microsoft YaHei" w:hAnsi="Microsoft YaHei" w:cs="Microsoft YaHei"/>
          <w:color w:val="333333"/>
          <w:sz w:val="22"/>
        </w:rPr>
        <w:t>.</w:t>
      </w:r>
    </w:p>
    <w:p w14:paraId="4ED68846"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6CDAD201" wp14:editId="21B774C4">
            <wp:extent cx="5760720" cy="3494370"/>
            <wp:effectExtent l="0" t="0" r="0" b="0"/>
            <wp:docPr id="26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6"/>
                    <a:srcRect/>
                    <a:stretch>
                      <a:fillRect/>
                    </a:stretch>
                  </pic:blipFill>
                  <pic:spPr>
                    <a:xfrm>
                      <a:off x="0" y="0"/>
                      <a:ext cx="5760720" cy="3494370"/>
                    </a:xfrm>
                    <a:prstGeom prst="rect">
                      <a:avLst/>
                    </a:prstGeom>
                    <a:ln/>
                  </pic:spPr>
                </pic:pic>
              </a:graphicData>
            </a:graphic>
          </wp:inline>
        </w:drawing>
      </w:r>
    </w:p>
    <w:p w14:paraId="1736C830" w14:textId="77777777" w:rsidR="004D63E1" w:rsidRDefault="00810F60">
      <w:pPr>
        <w:pStyle w:val="3"/>
        <w:rPr>
          <w:rFonts w:ascii="Microsoft YaHei" w:eastAsia="Microsoft YaHei" w:hAnsi="Microsoft YaHei" w:cs="Microsoft YaHei"/>
          <w:color w:val="4CC2EE"/>
        </w:rPr>
      </w:pPr>
      <w:bookmarkStart w:id="17" w:name="_Toc98205591"/>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bookmarkEnd w:id="17"/>
    </w:p>
    <w:p w14:paraId="2BAA9C5A" w14:textId="77777777" w:rsidR="004D63E1" w:rsidRDefault="00810F6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姜宁：</w:t>
      </w:r>
      <w:r>
        <w:rPr>
          <w:rFonts w:ascii="Microsoft YaHei" w:eastAsia="Microsoft YaHei" w:hAnsi="Microsoft YaHei" w:cs="Microsoft YaHei"/>
          <w:color w:val="9D9D9D"/>
          <w:sz w:val="22"/>
        </w:rPr>
        <w:t>ここでいうオープンソース製品とは、オープンソースプロジェクトをベースにした商用製品のことですよね。</w:t>
      </w:r>
      <w:r>
        <w:rPr>
          <w:rFonts w:ascii="Microsoft YaHei" w:eastAsia="Microsoft YaHei" w:hAnsi="Microsoft YaHei" w:cs="Microsoft YaHei"/>
          <w:color w:val="9D9D9D"/>
          <w:sz w:val="22"/>
        </w:rPr>
        <w:t>ほとんどの場合、オープンソースプロジェクトを選択するかどうかは、最前線の開発者が決定しますが、会社の意思決定連鎖の関係で、商用製品の購入は、やはり会社のトップであるエンジニアリングチームの責任者を介して決定しなければなりません。</w:t>
      </w:r>
    </w:p>
    <w:p w14:paraId="4B3CE40A" w14:textId="77777777" w:rsidR="004D63E1" w:rsidRDefault="00810F6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堵俊平：</w:t>
      </w:r>
      <w:r>
        <w:rPr>
          <w:rFonts w:ascii="Microsoft YaHei" w:eastAsia="Microsoft YaHei" w:hAnsi="Microsoft YaHei" w:cs="Microsoft YaHei"/>
          <w:color w:val="9D9D9D"/>
          <w:sz w:val="22"/>
        </w:rPr>
        <w:t>テクノロジー分野の急速な発展に伴い、技術調達の決定がエンジニアリングチームの技術責任者に委ねられる傾向が必然的に生じています。そのためには、技術製品調達の意思決定プロセスを透明化し、技術仕様の面で製品の強みをより重視することも必要です。客観的に見れば、これはオープンソースの</w:t>
      </w:r>
      <w:r>
        <w:rPr>
          <w:rFonts w:ascii="Microsoft YaHei" w:eastAsia="Microsoft YaHei" w:hAnsi="Microsoft YaHei" w:cs="Microsoft YaHei"/>
          <w:color w:val="9D9D9D"/>
          <w:sz w:val="22"/>
        </w:rPr>
        <w:t>開発にとってメリットもデメリットもある。プラス面では、当該オープンソース分野における技術製品提供者の貢献は、技術的に競争力があると見なすことができますが、マイナス面では、一部のベンダーが</w:t>
      </w:r>
      <w:r>
        <w:rPr>
          <w:rFonts w:ascii="Microsoft YaHei" w:eastAsia="Microsoft YaHei" w:hAnsi="Microsoft YaHei" w:cs="Microsoft YaHei"/>
          <w:color w:val="9D9D9D"/>
          <w:sz w:val="22"/>
        </w:rPr>
        <w:lastRenderedPageBreak/>
        <w:t>競争上の差別化を図るためにオープンソース化すべき機能や最適化をクローズドソース化することを可能にし、オープンイノベーションを阻害し、保守性を低下させることになります。オープンソース製品のより健全な調達モデルは、製品の評価基準、技術的競争力、製品自体の保守性のバランスをとる必要があります。</w:t>
      </w:r>
    </w:p>
    <w:p w14:paraId="7A052813" w14:textId="77777777" w:rsidR="004D63E1" w:rsidRDefault="00810F6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段夕华：</w:t>
      </w:r>
      <w:r>
        <w:rPr>
          <w:rFonts w:ascii="Microsoft YaHei" w:eastAsia="Microsoft YaHei" w:hAnsi="Microsoft YaHei" w:cs="Microsoft YaHei"/>
          <w:color w:val="9D9D9D"/>
          <w:sz w:val="22"/>
        </w:rPr>
        <w:t>2021</w:t>
      </w:r>
      <w:r>
        <w:rPr>
          <w:rFonts w:ascii="Microsoft YaHei" w:eastAsia="Microsoft YaHei" w:hAnsi="Microsoft YaHei" w:cs="Microsoft YaHei"/>
          <w:color w:val="9D9D9D"/>
          <w:sz w:val="22"/>
        </w:rPr>
        <w:t>年末に発生した</w:t>
      </w:r>
      <w:r>
        <w:rPr>
          <w:rFonts w:ascii="Microsoft YaHei" w:eastAsia="Microsoft YaHei" w:hAnsi="Microsoft YaHei" w:cs="Microsoft YaHei"/>
          <w:color w:val="9D9D9D"/>
          <w:sz w:val="22"/>
        </w:rPr>
        <w:t>log</w:t>
      </w:r>
      <w:r>
        <w:rPr>
          <w:rFonts w:ascii="Microsoft YaHei" w:eastAsia="Microsoft YaHei" w:hAnsi="Microsoft YaHei" w:cs="Microsoft YaHei"/>
          <w:color w:val="9D9D9D"/>
          <w:sz w:val="22"/>
        </w:rPr>
        <w:t>4j</w:t>
      </w:r>
      <w:r>
        <w:rPr>
          <w:rFonts w:ascii="Microsoft YaHei" w:eastAsia="Microsoft YaHei" w:hAnsi="Microsoft YaHei" w:cs="Microsoft YaHei"/>
          <w:color w:val="9D9D9D"/>
          <w:sz w:val="22"/>
        </w:rPr>
        <w:t>の脆弱性により、企業はオープンソースの購入に慎重になるのではないでしょうか？オープンソースのセキュリティは、まだまだこれからです。</w:t>
      </w:r>
    </w:p>
    <w:p w14:paraId="32DF55F1"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3CF0CDE6" w14:textId="77777777" w:rsidR="004D63E1" w:rsidRDefault="00810F60">
      <w:pPr>
        <w:pStyle w:val="3"/>
        <w:rPr>
          <w:rFonts w:ascii="Microsoft YaHei" w:eastAsia="Microsoft YaHei" w:hAnsi="Microsoft YaHei" w:cs="Microsoft YaHei"/>
        </w:rPr>
      </w:pPr>
      <w:bookmarkStart w:id="18" w:name="_Toc98205592"/>
      <w:r>
        <w:rPr>
          <w:rFonts w:ascii="Microsoft YaHei" w:eastAsia="Microsoft YaHei" w:hAnsi="Microsoft YaHei" w:cs="Microsoft YaHei"/>
        </w:rPr>
        <w:t xml:space="preserve">3.6 </w:t>
      </w:r>
      <w:r>
        <w:rPr>
          <w:rFonts w:ascii="Microsoft YaHei" w:eastAsia="Microsoft YaHei" w:hAnsi="Microsoft YaHei" w:cs="Microsoft YaHei"/>
        </w:rPr>
        <w:t>回答者のジョブ</w:t>
      </w:r>
      <w:bookmarkEnd w:id="18"/>
    </w:p>
    <w:p w14:paraId="7D17D81A"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最も多かったのは「非技術者」で、次いで「バックエンド開発者」でした。</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昨年に比べて「非技術者」の割合が大幅に増加しており、あらゆる業界でオープンソースへの関心が高まっていることがうかがえます。</w:t>
      </w:r>
    </w:p>
    <w:p w14:paraId="16CA5EB3"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注：非技術系スタッフと学生は、回答者の異なる次元での描写であり、学生がどの程度の割合で非技術系スタッフに含まれているかは定かではなく、その中には将来のキャリアパスを選択する者もいる。</w:t>
      </w:r>
    </w:p>
    <w:p w14:paraId="6C9FB93D"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1607352F" wp14:editId="2D900579">
            <wp:extent cx="5760720" cy="3163895"/>
            <wp:effectExtent l="0" t="0" r="0" b="0"/>
            <wp:docPr id="272"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7"/>
                    <a:srcRect/>
                    <a:stretch>
                      <a:fillRect/>
                    </a:stretch>
                  </pic:blipFill>
                  <pic:spPr>
                    <a:xfrm>
                      <a:off x="0" y="0"/>
                      <a:ext cx="5760720" cy="3163895"/>
                    </a:xfrm>
                    <a:prstGeom prst="rect">
                      <a:avLst/>
                    </a:prstGeom>
                    <a:ln/>
                  </pic:spPr>
                </pic:pic>
              </a:graphicData>
            </a:graphic>
          </wp:inline>
        </w:drawing>
      </w:r>
    </w:p>
    <w:p w14:paraId="46924C8D" w14:textId="77777777" w:rsidR="004D63E1" w:rsidRDefault="00810F60">
      <w:pPr>
        <w:pStyle w:val="3"/>
        <w:rPr>
          <w:rFonts w:ascii="Microsoft YaHei" w:eastAsia="Microsoft YaHei" w:hAnsi="Microsoft YaHei" w:cs="Microsoft YaHei"/>
          <w:color w:val="4CC2EE"/>
        </w:rPr>
      </w:pPr>
      <w:bookmarkStart w:id="19" w:name="_Toc98205593"/>
      <w:r>
        <w:rPr>
          <w:rFonts w:ascii="Microsoft YaHei" w:eastAsia="Microsoft YaHei" w:hAnsi="Microsoft YaHei" w:cs="Microsoft YaHei"/>
          <w:color w:val="4CC2EE"/>
        </w:rPr>
        <w:lastRenderedPageBreak/>
        <w:t>[</w:t>
      </w:r>
      <w:r>
        <w:rPr>
          <w:rFonts w:ascii="Microsoft YaHei" w:eastAsia="Microsoft YaHei" w:hAnsi="Microsoft YaHei" w:cs="Microsoft YaHei"/>
          <w:color w:val="4CC2EE"/>
        </w:rPr>
        <w:t>専門家のコメント］</w:t>
      </w:r>
      <w:bookmarkEnd w:id="19"/>
    </w:p>
    <w:p w14:paraId="758F8C92" w14:textId="77777777" w:rsidR="004D63E1" w:rsidRDefault="00810F6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堵俊平：</w:t>
      </w:r>
      <w:r>
        <w:rPr>
          <w:rFonts w:ascii="Microsoft YaHei" w:eastAsia="Microsoft YaHei" w:hAnsi="Microsoft YaHei" w:cs="Microsoft YaHei"/>
          <w:color w:val="9D9D9D"/>
          <w:sz w:val="22"/>
        </w:rPr>
        <w:t>技術者ではない人がオープンソースに関わる割合が増えていることは、オープンソースがあらゆる分野に浸透していることを示しています。同時に、オープンソース自体がよりよく発展するためには、法律や公共政策の分野からのサポートが必要です。</w:t>
      </w:r>
    </w:p>
    <w:p w14:paraId="1F10A498"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5C870FE4" w14:textId="77777777" w:rsidR="004D63E1" w:rsidRDefault="00810F60">
      <w:pPr>
        <w:pStyle w:val="3"/>
        <w:rPr>
          <w:rFonts w:ascii="Microsoft YaHei" w:eastAsia="Microsoft YaHei" w:hAnsi="Microsoft YaHei" w:cs="Microsoft YaHei"/>
        </w:rPr>
      </w:pPr>
      <w:bookmarkStart w:id="20" w:name="_Toc98205594"/>
      <w:r>
        <w:rPr>
          <w:rFonts w:ascii="Microsoft YaHei" w:eastAsia="Microsoft YaHei" w:hAnsi="Microsoft YaHei" w:cs="Microsoft YaHei"/>
        </w:rPr>
        <w:t xml:space="preserve">3.7 </w:t>
      </w:r>
      <w:r>
        <w:rPr>
          <w:rFonts w:ascii="Microsoft YaHei" w:eastAsia="Microsoft YaHei" w:hAnsi="Microsoft YaHei" w:cs="Microsoft YaHei"/>
        </w:rPr>
        <w:t>開発言語</w:t>
      </w:r>
      <w:bookmarkEnd w:id="20"/>
    </w:p>
    <w:p w14:paraId="44799244"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開発言語では、</w:t>
      </w:r>
      <w:r>
        <w:rPr>
          <w:rFonts w:ascii="Microsoft YaHei" w:eastAsia="Microsoft YaHei" w:hAnsi="Microsoft YaHei" w:cs="Microsoft YaHei"/>
          <w:color w:val="333333"/>
          <w:sz w:val="22"/>
        </w:rPr>
        <w:t>Python</w:t>
      </w:r>
      <w:r>
        <w:rPr>
          <w:rFonts w:ascii="Microsoft YaHei" w:eastAsia="Microsoft YaHei" w:hAnsi="Microsoft YaHei" w:cs="Microsoft YaHei"/>
          <w:color w:val="333333"/>
          <w:sz w:val="22"/>
        </w:rPr>
        <w:t>が</w:t>
      </w:r>
      <w:r>
        <w:rPr>
          <w:rFonts w:ascii="Microsoft YaHei" w:eastAsia="Microsoft YaHei" w:hAnsi="Microsoft YaHei" w:cs="Microsoft YaHei"/>
          <w:color w:val="333333"/>
          <w:sz w:val="22"/>
        </w:rPr>
        <w:t>Java</w:t>
      </w:r>
      <w:r>
        <w:rPr>
          <w:rFonts w:ascii="Microsoft YaHei" w:eastAsia="Microsoft YaHei" w:hAnsi="Microsoft YaHei" w:cs="Microsoft YaHei"/>
          <w:color w:val="333333"/>
          <w:sz w:val="22"/>
        </w:rPr>
        <w:t>を抜いてトップになり、</w:t>
      </w:r>
      <w:r>
        <w:rPr>
          <w:rFonts w:ascii="Microsoft YaHei" w:eastAsia="Microsoft YaHei" w:hAnsi="Microsoft YaHei" w:cs="Microsoft YaHei"/>
          <w:color w:val="333333"/>
          <w:sz w:val="22"/>
        </w:rPr>
        <w:t>JavaScript/TypeScript</w:t>
      </w:r>
      <w:r>
        <w:rPr>
          <w:rFonts w:ascii="Microsoft YaHei" w:eastAsia="Microsoft YaHei" w:hAnsi="Microsoft YaHei" w:cs="Microsoft YaHei"/>
          <w:color w:val="333333"/>
          <w:sz w:val="22"/>
        </w:rPr>
        <w:t>が</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位になるなど、多方面で強みを発揮しています。</w:t>
      </w:r>
    </w:p>
    <w:p w14:paraId="06ED1EE3"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092EABAE" wp14:editId="5E7CF8F1">
            <wp:extent cx="5760720" cy="3370921"/>
            <wp:effectExtent l="0" t="0" r="0" b="0"/>
            <wp:docPr id="26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8"/>
                    <a:srcRect/>
                    <a:stretch>
                      <a:fillRect/>
                    </a:stretch>
                  </pic:blipFill>
                  <pic:spPr>
                    <a:xfrm>
                      <a:off x="0" y="0"/>
                      <a:ext cx="5760720" cy="3370921"/>
                    </a:xfrm>
                    <a:prstGeom prst="rect">
                      <a:avLst/>
                    </a:prstGeom>
                    <a:ln/>
                  </pic:spPr>
                </pic:pic>
              </a:graphicData>
            </a:graphic>
          </wp:inline>
        </w:drawing>
      </w:r>
    </w:p>
    <w:p w14:paraId="51C69852" w14:textId="77777777" w:rsidR="004D63E1" w:rsidRDefault="00810F60">
      <w:pPr>
        <w:pStyle w:val="3"/>
        <w:rPr>
          <w:rFonts w:ascii="Microsoft YaHei" w:eastAsia="Microsoft YaHei" w:hAnsi="Microsoft YaHei" w:cs="Microsoft YaHei"/>
          <w:color w:val="4CC2EE"/>
        </w:rPr>
      </w:pPr>
      <w:bookmarkStart w:id="21" w:name="_Toc98205595"/>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bookmarkEnd w:id="21"/>
    </w:p>
    <w:p w14:paraId="4ACE61EC" w14:textId="77777777" w:rsidR="004D63E1" w:rsidRDefault="00810F6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堵俊平：</w:t>
      </w:r>
      <w:r>
        <w:rPr>
          <w:rFonts w:ascii="Microsoft YaHei" w:eastAsia="Microsoft YaHei" w:hAnsi="Microsoft YaHei" w:cs="Microsoft YaHei"/>
          <w:color w:val="9D9D9D"/>
          <w:sz w:val="22"/>
        </w:rPr>
        <w:t>Python</w:t>
      </w:r>
      <w:r>
        <w:rPr>
          <w:rFonts w:ascii="Microsoft YaHei" w:eastAsia="Microsoft YaHei" w:hAnsi="Microsoft YaHei" w:cs="Microsoft YaHei"/>
          <w:color w:val="9D9D9D"/>
          <w:sz w:val="22"/>
        </w:rPr>
        <w:t>と</w:t>
      </w:r>
      <w:r>
        <w:rPr>
          <w:rFonts w:ascii="Microsoft YaHei" w:eastAsia="Microsoft YaHei" w:hAnsi="Microsoft YaHei" w:cs="Microsoft YaHei"/>
          <w:color w:val="9D9D9D"/>
          <w:sz w:val="22"/>
        </w:rPr>
        <w:t>Java</w:t>
      </w:r>
      <w:r>
        <w:rPr>
          <w:rFonts w:ascii="Microsoft YaHei" w:eastAsia="Microsoft YaHei" w:hAnsi="Microsoft YaHei" w:cs="Microsoft YaHei"/>
          <w:color w:val="9D9D9D"/>
          <w:sz w:val="22"/>
        </w:rPr>
        <w:t>が拮抗しているのは、現在の技術トレンドをある程度反映してい</w:t>
      </w:r>
      <w:r>
        <w:rPr>
          <w:rFonts w:ascii="Microsoft YaHei" w:eastAsia="Microsoft YaHei" w:hAnsi="Microsoft YaHei" w:cs="Microsoft YaHei"/>
          <w:color w:val="9D9D9D"/>
          <w:sz w:val="22"/>
        </w:rPr>
        <w:t>るからです。おなじみの</w:t>
      </w:r>
      <w:r>
        <w:rPr>
          <w:rFonts w:ascii="Microsoft YaHei" w:eastAsia="Microsoft YaHei" w:hAnsi="Microsoft YaHei" w:cs="Microsoft YaHei"/>
          <w:color w:val="9D9D9D"/>
          <w:sz w:val="22"/>
        </w:rPr>
        <w:t>Hadoop</w:t>
      </w:r>
      <w:r>
        <w:rPr>
          <w:rFonts w:ascii="Microsoft YaHei" w:eastAsia="Microsoft YaHei" w:hAnsi="Microsoft YaHei" w:cs="Microsoft YaHei"/>
          <w:color w:val="9D9D9D"/>
          <w:sz w:val="22"/>
        </w:rPr>
        <w:t>、</w:t>
      </w:r>
      <w:r>
        <w:rPr>
          <w:rFonts w:ascii="Microsoft YaHei" w:eastAsia="Microsoft YaHei" w:hAnsi="Microsoft YaHei" w:cs="Microsoft YaHei"/>
          <w:color w:val="9D9D9D"/>
          <w:sz w:val="22"/>
        </w:rPr>
        <w:t>HBase</w:t>
      </w:r>
      <w:r>
        <w:rPr>
          <w:rFonts w:ascii="Microsoft YaHei" w:eastAsia="Microsoft YaHei" w:hAnsi="Microsoft YaHei" w:cs="Microsoft YaHei"/>
          <w:color w:val="9D9D9D"/>
          <w:sz w:val="22"/>
        </w:rPr>
        <w:t>、</w:t>
      </w:r>
      <w:r>
        <w:rPr>
          <w:rFonts w:ascii="Microsoft YaHei" w:eastAsia="Microsoft YaHei" w:hAnsi="Microsoft YaHei" w:cs="Microsoft YaHei"/>
          <w:color w:val="9D9D9D"/>
          <w:sz w:val="22"/>
        </w:rPr>
        <w:t>Spark</w:t>
      </w:r>
      <w:r>
        <w:rPr>
          <w:rFonts w:ascii="Microsoft YaHei" w:eastAsia="Microsoft YaHei" w:hAnsi="Microsoft YaHei" w:cs="Microsoft YaHei"/>
          <w:color w:val="9D9D9D"/>
          <w:sz w:val="22"/>
        </w:rPr>
        <w:t>などのオープンソースのビッグデータプロジェクトでは、</w:t>
      </w:r>
      <w:r>
        <w:rPr>
          <w:rFonts w:ascii="Microsoft YaHei" w:eastAsia="Microsoft YaHei" w:hAnsi="Microsoft YaHei" w:cs="Microsoft YaHei"/>
          <w:color w:val="9D9D9D"/>
          <w:sz w:val="22"/>
        </w:rPr>
        <w:t>Java</w:t>
      </w:r>
      <w:r>
        <w:rPr>
          <w:rFonts w:ascii="Microsoft YaHei" w:eastAsia="Microsoft YaHei" w:hAnsi="Microsoft YaHei" w:cs="Microsoft YaHei"/>
          <w:color w:val="9D9D9D"/>
          <w:sz w:val="22"/>
        </w:rPr>
        <w:t>（および</w:t>
      </w:r>
      <w:r>
        <w:rPr>
          <w:rFonts w:ascii="Microsoft YaHei" w:eastAsia="Microsoft YaHei" w:hAnsi="Microsoft YaHei" w:cs="Microsoft YaHei"/>
          <w:color w:val="9D9D9D"/>
          <w:sz w:val="22"/>
        </w:rPr>
        <w:t>JVM</w:t>
      </w:r>
      <w:r>
        <w:rPr>
          <w:rFonts w:ascii="Microsoft YaHei" w:eastAsia="Microsoft YaHei" w:hAnsi="Microsoft YaHei" w:cs="Microsoft YaHei"/>
          <w:color w:val="9D9D9D"/>
          <w:sz w:val="22"/>
        </w:rPr>
        <w:t>ベースの</w:t>
      </w:r>
      <w:r>
        <w:rPr>
          <w:rFonts w:ascii="Microsoft YaHei" w:eastAsia="Microsoft YaHei" w:hAnsi="Microsoft YaHei" w:cs="Microsoft YaHei"/>
          <w:color w:val="9D9D9D"/>
          <w:sz w:val="22"/>
        </w:rPr>
        <w:t>Scala</w:t>
      </w:r>
      <w:r>
        <w:rPr>
          <w:rFonts w:ascii="Microsoft YaHei" w:eastAsia="Microsoft YaHei" w:hAnsi="Microsoft YaHei" w:cs="Microsoft YaHei"/>
          <w:color w:val="9D9D9D"/>
          <w:sz w:val="22"/>
        </w:rPr>
        <w:t>）が絶対的な主役であり、</w:t>
      </w:r>
      <w:r>
        <w:rPr>
          <w:rFonts w:ascii="Microsoft YaHei" w:eastAsia="Microsoft YaHei" w:hAnsi="Microsoft YaHei" w:cs="Microsoft YaHei"/>
          <w:color w:val="9D9D9D"/>
          <w:sz w:val="22"/>
        </w:rPr>
        <w:t>TensorFlow</w:t>
      </w:r>
      <w:r>
        <w:rPr>
          <w:rFonts w:ascii="Microsoft YaHei" w:eastAsia="Microsoft YaHei" w:hAnsi="Microsoft YaHei" w:cs="Microsoft YaHei"/>
          <w:color w:val="9D9D9D"/>
          <w:sz w:val="22"/>
        </w:rPr>
        <w:t>、</w:t>
      </w:r>
      <w:proofErr w:type="spellStart"/>
      <w:r>
        <w:rPr>
          <w:rFonts w:ascii="Microsoft YaHei" w:eastAsia="Microsoft YaHei" w:hAnsi="Microsoft YaHei" w:cs="Microsoft YaHei"/>
          <w:color w:val="9D9D9D"/>
          <w:sz w:val="22"/>
        </w:rPr>
        <w:t>PyTorch</w:t>
      </w:r>
      <w:proofErr w:type="spellEnd"/>
      <w:r>
        <w:rPr>
          <w:rFonts w:ascii="Microsoft YaHei" w:eastAsia="Microsoft YaHei" w:hAnsi="Microsoft YaHei" w:cs="Microsoft YaHei"/>
          <w:color w:val="9D9D9D"/>
          <w:sz w:val="22"/>
        </w:rPr>
        <w:t>、</w:t>
      </w:r>
      <w:proofErr w:type="spellStart"/>
      <w:r>
        <w:rPr>
          <w:rFonts w:ascii="Microsoft YaHei" w:eastAsia="Microsoft YaHei" w:hAnsi="Microsoft YaHei" w:cs="Microsoft YaHei"/>
          <w:color w:val="9D9D9D"/>
          <w:sz w:val="22"/>
        </w:rPr>
        <w:t>MindSpore</w:t>
      </w:r>
      <w:proofErr w:type="spellEnd"/>
      <w:r>
        <w:rPr>
          <w:rFonts w:ascii="Microsoft YaHei" w:eastAsia="Microsoft YaHei" w:hAnsi="Microsoft YaHei" w:cs="Microsoft YaHei"/>
          <w:color w:val="9D9D9D"/>
          <w:sz w:val="22"/>
        </w:rPr>
        <w:t>などのオープンソースの</w:t>
      </w:r>
      <w:r>
        <w:rPr>
          <w:rFonts w:ascii="Microsoft YaHei" w:eastAsia="Microsoft YaHei" w:hAnsi="Microsoft YaHei" w:cs="Microsoft YaHei"/>
          <w:color w:val="9D9D9D"/>
          <w:sz w:val="22"/>
        </w:rPr>
        <w:t>AI</w:t>
      </w:r>
      <w:r>
        <w:rPr>
          <w:rFonts w:ascii="Microsoft YaHei" w:eastAsia="Microsoft YaHei" w:hAnsi="Microsoft YaHei" w:cs="Microsoft YaHei"/>
          <w:color w:val="9D9D9D"/>
          <w:sz w:val="22"/>
        </w:rPr>
        <w:t>フレームワークプロジェクトでは、</w:t>
      </w:r>
      <w:r>
        <w:rPr>
          <w:rFonts w:ascii="Microsoft YaHei" w:eastAsia="Microsoft YaHei" w:hAnsi="Microsoft YaHei" w:cs="Microsoft YaHei"/>
          <w:color w:val="9D9D9D"/>
          <w:sz w:val="22"/>
        </w:rPr>
        <w:t>Python</w:t>
      </w:r>
      <w:r>
        <w:rPr>
          <w:rFonts w:ascii="Microsoft YaHei" w:eastAsia="Microsoft YaHei" w:hAnsi="Microsoft YaHei" w:cs="Microsoft YaHei"/>
          <w:color w:val="9D9D9D"/>
          <w:sz w:val="22"/>
        </w:rPr>
        <w:t>が中心となっています。今後も、この</w:t>
      </w:r>
      <w:r>
        <w:rPr>
          <w:rFonts w:ascii="Microsoft YaHei" w:eastAsia="Microsoft YaHei" w:hAnsi="Microsoft YaHei" w:cs="Microsoft YaHei"/>
          <w:color w:val="9D9D9D"/>
          <w:sz w:val="22"/>
        </w:rPr>
        <w:t>2</w:t>
      </w:r>
      <w:r>
        <w:rPr>
          <w:rFonts w:ascii="Microsoft YaHei" w:eastAsia="Microsoft YaHei" w:hAnsi="Microsoft YaHei" w:cs="Microsoft YaHei"/>
          <w:color w:val="9D9D9D"/>
          <w:sz w:val="22"/>
        </w:rPr>
        <w:t>つの言語はそれぞれの得意分野で輝きを放っていくことでしょう。</w:t>
      </w:r>
    </w:p>
    <w:p w14:paraId="6A8F764B" w14:textId="77777777" w:rsidR="004D63E1" w:rsidRDefault="00810F6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lastRenderedPageBreak/>
        <w:t>段夕华：</w:t>
      </w:r>
      <w:r>
        <w:rPr>
          <w:rFonts w:ascii="Microsoft YaHei" w:eastAsia="Microsoft YaHei" w:hAnsi="Microsoft YaHei" w:cs="Microsoft YaHei"/>
          <w:color w:val="9D9D9D"/>
          <w:sz w:val="22"/>
        </w:rPr>
        <w:t>世界がビッグデータと</w:t>
      </w:r>
      <w:r>
        <w:rPr>
          <w:rFonts w:ascii="Microsoft YaHei" w:eastAsia="Microsoft YaHei" w:hAnsi="Microsoft YaHei" w:cs="Microsoft YaHei"/>
          <w:color w:val="9D9D9D"/>
          <w:sz w:val="22"/>
        </w:rPr>
        <w:t>AI</w:t>
      </w:r>
      <w:r>
        <w:rPr>
          <w:rFonts w:ascii="Microsoft YaHei" w:eastAsia="Microsoft YaHei" w:hAnsi="Microsoft YaHei" w:cs="Microsoft YaHei"/>
          <w:color w:val="9D9D9D"/>
          <w:sz w:val="22"/>
        </w:rPr>
        <w:t>の時代に本格的に突入する中、</w:t>
      </w:r>
      <w:r>
        <w:rPr>
          <w:rFonts w:ascii="Microsoft YaHei" w:eastAsia="Microsoft YaHei" w:hAnsi="Microsoft YaHei" w:cs="Microsoft YaHei"/>
          <w:color w:val="9D9D9D"/>
          <w:sz w:val="22"/>
        </w:rPr>
        <w:t>Python</w:t>
      </w:r>
      <w:r>
        <w:rPr>
          <w:rFonts w:ascii="Microsoft YaHei" w:eastAsia="Microsoft YaHei" w:hAnsi="Microsoft YaHei" w:cs="Microsoft YaHei"/>
          <w:color w:val="9D9D9D"/>
          <w:sz w:val="22"/>
        </w:rPr>
        <w:t>の</w:t>
      </w:r>
      <w:r>
        <w:rPr>
          <w:rFonts w:ascii="Microsoft YaHei" w:eastAsia="Microsoft YaHei" w:hAnsi="Microsoft YaHei" w:cs="Microsoft YaHei"/>
          <w:color w:val="9D9D9D"/>
          <w:sz w:val="22"/>
        </w:rPr>
        <w:t>Java</w:t>
      </w:r>
      <w:r>
        <w:rPr>
          <w:rFonts w:ascii="Microsoft YaHei" w:eastAsia="Microsoft YaHei" w:hAnsi="Microsoft YaHei" w:cs="Microsoft YaHei"/>
          <w:color w:val="9D9D9D"/>
          <w:sz w:val="22"/>
        </w:rPr>
        <w:t>に対する優位性は今後も拡大してい</w:t>
      </w:r>
      <w:r>
        <w:rPr>
          <w:rFonts w:ascii="Microsoft YaHei" w:eastAsia="Microsoft YaHei" w:hAnsi="Microsoft YaHei" w:cs="Microsoft YaHei"/>
          <w:color w:val="9D9D9D"/>
          <w:sz w:val="22"/>
        </w:rPr>
        <w:t>くはずです。</w:t>
      </w:r>
    </w:p>
    <w:p w14:paraId="1CBA1A1A"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2A881EC7" w14:textId="77777777" w:rsidR="004D63E1" w:rsidRDefault="00810F60">
      <w:pPr>
        <w:pStyle w:val="3"/>
        <w:rPr>
          <w:rFonts w:ascii="Microsoft YaHei" w:eastAsia="Microsoft YaHei" w:hAnsi="Microsoft YaHei" w:cs="Microsoft YaHei"/>
        </w:rPr>
      </w:pPr>
      <w:bookmarkStart w:id="22" w:name="_Toc98205596"/>
      <w:r>
        <w:rPr>
          <w:rFonts w:ascii="Microsoft YaHei" w:eastAsia="Microsoft YaHei" w:hAnsi="Microsoft YaHei" w:cs="Microsoft YaHei"/>
        </w:rPr>
        <w:t>3.8 Java</w:t>
      </w:r>
      <w:r>
        <w:rPr>
          <w:rFonts w:ascii="Microsoft YaHei" w:eastAsia="Microsoft YaHei" w:hAnsi="Microsoft YaHei" w:cs="Microsoft YaHei"/>
        </w:rPr>
        <w:t>開発フレームワーク</w:t>
      </w:r>
      <w:bookmarkEnd w:id="22"/>
    </w:p>
    <w:p w14:paraId="43118F23"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Java</w:t>
      </w:r>
      <w:r>
        <w:rPr>
          <w:rFonts w:ascii="Microsoft YaHei" w:eastAsia="Microsoft YaHei" w:hAnsi="Microsoft YaHei" w:cs="Microsoft YaHei"/>
          <w:color w:val="333333"/>
          <w:sz w:val="22"/>
        </w:rPr>
        <w:t>開発フレームワークの利用では、</w:t>
      </w:r>
      <w:r>
        <w:rPr>
          <w:rFonts w:ascii="Microsoft YaHei" w:eastAsia="Microsoft YaHei" w:hAnsi="Microsoft YaHei" w:cs="Microsoft YaHei"/>
          <w:color w:val="333333"/>
          <w:sz w:val="22"/>
        </w:rPr>
        <w:t>Spring</w:t>
      </w:r>
      <w:r>
        <w:rPr>
          <w:rFonts w:ascii="Microsoft YaHei" w:eastAsia="Microsoft YaHei" w:hAnsi="Microsoft YaHei" w:cs="Microsoft YaHei"/>
          <w:color w:val="333333"/>
          <w:sz w:val="22"/>
        </w:rPr>
        <w:t>が圧倒的にリードしています。</w:t>
      </w:r>
    </w:p>
    <w:p w14:paraId="13ACF933" w14:textId="77777777" w:rsidR="004D63E1" w:rsidRDefault="00810F60">
      <w:pPr>
        <w:spacing w:before="60" w:after="60" w:line="312" w:lineRule="auto"/>
        <w:jc w:val="left"/>
        <w:rPr>
          <w:rFonts w:ascii="Microsoft YaHei" w:eastAsia="Microsoft YaHei" w:hAnsi="Microsoft YaHei" w:cs="Microsoft YaHei"/>
          <w:sz w:val="22"/>
        </w:rPr>
      </w:pPr>
      <w:r>
        <w:rPr>
          <w:rFonts w:ascii="Microsoft YaHei" w:eastAsia="Microsoft YaHei" w:hAnsi="Microsoft YaHei" w:cs="Microsoft YaHei"/>
          <w:color w:val="333333"/>
          <w:sz w:val="22"/>
        </w:rPr>
        <w:t>注：ここでの</w:t>
      </w:r>
      <w:r>
        <w:rPr>
          <w:rFonts w:ascii="Microsoft YaHei" w:eastAsia="Microsoft YaHei" w:hAnsi="Microsoft YaHei" w:cs="Microsoft YaHei"/>
          <w:color w:val="333333"/>
          <w:sz w:val="22"/>
        </w:rPr>
        <w:t>Java</w:t>
      </w:r>
      <w:r>
        <w:rPr>
          <w:rFonts w:ascii="Microsoft YaHei" w:eastAsia="Microsoft YaHei" w:hAnsi="Microsoft YaHei" w:cs="Microsoft YaHei"/>
          <w:color w:val="333333"/>
          <w:sz w:val="22"/>
        </w:rPr>
        <w:t>データは、現時点ではフロントエンドの</w:t>
      </w:r>
      <w:r>
        <w:rPr>
          <w:rFonts w:ascii="Microsoft YaHei" w:eastAsia="Microsoft YaHei" w:hAnsi="Microsoft YaHei" w:cs="Microsoft YaHei"/>
          <w:color w:val="333333"/>
          <w:sz w:val="22"/>
        </w:rPr>
        <w:t>Android</w:t>
      </w:r>
      <w:r>
        <w:rPr>
          <w:rFonts w:ascii="Microsoft YaHei" w:eastAsia="Microsoft YaHei" w:hAnsi="Microsoft YaHei" w:cs="Microsoft YaHei"/>
          <w:color w:val="333333"/>
          <w:sz w:val="22"/>
        </w:rPr>
        <w:t>開発コミュニティを考慮に入れて</w:t>
      </w:r>
      <w:r>
        <w:rPr>
          <w:rFonts w:ascii="Microsoft YaHei" w:eastAsia="Microsoft YaHei" w:hAnsi="Microsoft YaHei" w:cs="Microsoft YaHei"/>
          <w:sz w:val="22"/>
        </w:rPr>
        <w:t>いません。</w:t>
      </w:r>
    </w:p>
    <w:p w14:paraId="6DE0D7F1"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7B67215F" wp14:editId="3E7821F6">
            <wp:extent cx="5760720" cy="3370921"/>
            <wp:effectExtent l="0" t="0" r="0" b="0"/>
            <wp:docPr id="277"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9"/>
                    <a:srcRect/>
                    <a:stretch>
                      <a:fillRect/>
                    </a:stretch>
                  </pic:blipFill>
                  <pic:spPr>
                    <a:xfrm>
                      <a:off x="0" y="0"/>
                      <a:ext cx="5760720" cy="3370921"/>
                    </a:xfrm>
                    <a:prstGeom prst="rect">
                      <a:avLst/>
                    </a:prstGeom>
                    <a:ln/>
                  </pic:spPr>
                </pic:pic>
              </a:graphicData>
            </a:graphic>
          </wp:inline>
        </w:drawing>
      </w:r>
    </w:p>
    <w:p w14:paraId="65C91E27" w14:textId="77777777" w:rsidR="004D63E1" w:rsidRDefault="00810F60">
      <w:pPr>
        <w:pStyle w:val="3"/>
        <w:rPr>
          <w:rFonts w:ascii="Microsoft YaHei" w:eastAsia="Microsoft YaHei" w:hAnsi="Microsoft YaHei" w:cs="Microsoft YaHei"/>
        </w:rPr>
      </w:pPr>
      <w:bookmarkStart w:id="23" w:name="_Toc98205597"/>
      <w:r>
        <w:rPr>
          <w:rFonts w:ascii="Microsoft YaHei" w:eastAsia="Microsoft YaHei" w:hAnsi="Microsoft YaHei" w:cs="Microsoft YaHei"/>
        </w:rPr>
        <w:t>3.9 PHP</w:t>
      </w:r>
      <w:r>
        <w:rPr>
          <w:rFonts w:ascii="Microsoft YaHei" w:eastAsia="Microsoft YaHei" w:hAnsi="Microsoft YaHei" w:cs="Microsoft YaHei"/>
        </w:rPr>
        <w:t>開発フレームワーク</w:t>
      </w:r>
      <w:bookmarkEnd w:id="23"/>
    </w:p>
    <w:p w14:paraId="6F96A3B1"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PHP</w:t>
      </w:r>
      <w:r>
        <w:rPr>
          <w:rFonts w:ascii="Microsoft YaHei" w:eastAsia="Microsoft YaHei" w:hAnsi="Microsoft YaHei" w:cs="Microsoft YaHei"/>
          <w:color w:val="333333"/>
          <w:sz w:val="22"/>
        </w:rPr>
        <w:t>開発フレームワークでは</w:t>
      </w:r>
      <w:proofErr w:type="spellStart"/>
      <w:r>
        <w:rPr>
          <w:rFonts w:ascii="Microsoft YaHei" w:eastAsia="Microsoft YaHei" w:hAnsi="Microsoft YaHei" w:cs="Microsoft YaHei"/>
          <w:color w:val="333333"/>
          <w:sz w:val="22"/>
        </w:rPr>
        <w:t>Thinkphp</w:t>
      </w:r>
      <w:proofErr w:type="spellEnd"/>
      <w:r>
        <w:rPr>
          <w:rFonts w:ascii="Microsoft YaHei" w:eastAsia="Microsoft YaHei" w:hAnsi="Microsoft YaHei" w:cs="Microsoft YaHei"/>
          <w:color w:val="333333"/>
          <w:sz w:val="22"/>
        </w:rPr>
        <w:t>が主に使用されています。</w:t>
      </w:r>
    </w:p>
    <w:p w14:paraId="0112C23A"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lastRenderedPageBreak/>
        <w:drawing>
          <wp:inline distT="0" distB="0" distL="0" distR="0" wp14:anchorId="21BBBC4D" wp14:editId="3A3398F6">
            <wp:extent cx="5760720" cy="3370921"/>
            <wp:effectExtent l="0" t="0" r="0" b="0"/>
            <wp:docPr id="274"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0"/>
                    <a:srcRect/>
                    <a:stretch>
                      <a:fillRect/>
                    </a:stretch>
                  </pic:blipFill>
                  <pic:spPr>
                    <a:xfrm>
                      <a:off x="0" y="0"/>
                      <a:ext cx="5760720" cy="3370921"/>
                    </a:xfrm>
                    <a:prstGeom prst="rect">
                      <a:avLst/>
                    </a:prstGeom>
                    <a:ln/>
                  </pic:spPr>
                </pic:pic>
              </a:graphicData>
            </a:graphic>
          </wp:inline>
        </w:drawing>
      </w:r>
    </w:p>
    <w:p w14:paraId="47B1E78A" w14:textId="77777777" w:rsidR="004D63E1" w:rsidRDefault="00810F60">
      <w:pPr>
        <w:pStyle w:val="3"/>
        <w:rPr>
          <w:rFonts w:ascii="Microsoft YaHei" w:eastAsia="Microsoft YaHei" w:hAnsi="Microsoft YaHei" w:cs="Microsoft YaHei"/>
        </w:rPr>
      </w:pPr>
      <w:bookmarkStart w:id="24" w:name="_Toc98205598"/>
      <w:r>
        <w:rPr>
          <w:rFonts w:ascii="Microsoft YaHei" w:eastAsia="Microsoft YaHei" w:hAnsi="Microsoft YaHei" w:cs="Microsoft YaHei"/>
        </w:rPr>
        <w:t>3.10 Ruby</w:t>
      </w:r>
      <w:r>
        <w:rPr>
          <w:rFonts w:ascii="Microsoft YaHei" w:eastAsia="Microsoft YaHei" w:hAnsi="Microsoft YaHei" w:cs="Microsoft YaHei"/>
        </w:rPr>
        <w:t>開発フレームワーク</w:t>
      </w:r>
      <w:bookmarkEnd w:id="24"/>
    </w:p>
    <w:p w14:paraId="0F0C6304"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Ruby</w:t>
      </w:r>
      <w:r>
        <w:rPr>
          <w:rFonts w:ascii="Microsoft YaHei" w:eastAsia="Microsoft YaHei" w:hAnsi="Microsoft YaHei" w:cs="Microsoft YaHei"/>
          <w:color w:val="333333"/>
          <w:sz w:val="22"/>
        </w:rPr>
        <w:t>の開発フレームワークの利用は、</w:t>
      </w:r>
      <w:r>
        <w:rPr>
          <w:rFonts w:ascii="Microsoft YaHei" w:eastAsia="Microsoft YaHei" w:hAnsi="Microsoft YaHei" w:cs="Microsoft YaHei"/>
          <w:color w:val="333333"/>
          <w:sz w:val="22"/>
        </w:rPr>
        <w:t>Rack</w:t>
      </w:r>
      <w:r>
        <w:rPr>
          <w:rFonts w:ascii="Microsoft YaHei" w:eastAsia="Microsoft YaHei" w:hAnsi="Microsoft YaHei" w:cs="Microsoft YaHei"/>
          <w:color w:val="333333"/>
          <w:sz w:val="22"/>
        </w:rPr>
        <w:t>を利用する開発者が多い。</w:t>
      </w:r>
    </w:p>
    <w:p w14:paraId="693F5323"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687FD7AD" wp14:editId="0B81FE8A">
            <wp:extent cx="5760720" cy="3370921"/>
            <wp:effectExtent l="0" t="0" r="0" b="0"/>
            <wp:docPr id="27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21"/>
                    <a:srcRect/>
                    <a:stretch>
                      <a:fillRect/>
                    </a:stretch>
                  </pic:blipFill>
                  <pic:spPr>
                    <a:xfrm>
                      <a:off x="0" y="0"/>
                      <a:ext cx="5760720" cy="3370921"/>
                    </a:xfrm>
                    <a:prstGeom prst="rect">
                      <a:avLst/>
                    </a:prstGeom>
                    <a:ln/>
                  </pic:spPr>
                </pic:pic>
              </a:graphicData>
            </a:graphic>
          </wp:inline>
        </w:drawing>
      </w:r>
    </w:p>
    <w:p w14:paraId="3D6558E1" w14:textId="77777777" w:rsidR="004D63E1" w:rsidRDefault="00810F60">
      <w:pPr>
        <w:pStyle w:val="3"/>
        <w:rPr>
          <w:rFonts w:ascii="Microsoft YaHei" w:eastAsia="Microsoft YaHei" w:hAnsi="Microsoft YaHei" w:cs="Microsoft YaHei"/>
        </w:rPr>
      </w:pPr>
      <w:bookmarkStart w:id="25" w:name="_Toc98205599"/>
      <w:r>
        <w:rPr>
          <w:rFonts w:ascii="Microsoft YaHei" w:eastAsia="Microsoft YaHei" w:hAnsi="Microsoft YaHei" w:cs="Microsoft YaHei"/>
        </w:rPr>
        <w:t>3.11 Go</w:t>
      </w:r>
      <w:r>
        <w:rPr>
          <w:rFonts w:ascii="Microsoft YaHei" w:eastAsia="Microsoft YaHei" w:hAnsi="Microsoft YaHei" w:cs="Microsoft YaHei"/>
        </w:rPr>
        <w:t>開発フレームワーク</w:t>
      </w:r>
      <w:bookmarkEnd w:id="25"/>
    </w:p>
    <w:p w14:paraId="740F908B"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Go</w:t>
      </w:r>
      <w:r>
        <w:rPr>
          <w:rFonts w:ascii="Microsoft YaHei" w:eastAsia="Microsoft YaHei" w:hAnsi="Microsoft YaHei" w:cs="Microsoft YaHei"/>
          <w:color w:val="333333"/>
          <w:sz w:val="22"/>
        </w:rPr>
        <w:t>は、開発フレームワークとして</w:t>
      </w:r>
      <w:proofErr w:type="spellStart"/>
      <w:r>
        <w:rPr>
          <w:rFonts w:ascii="Microsoft YaHei" w:eastAsia="Microsoft YaHei" w:hAnsi="Microsoft YaHei" w:cs="Microsoft YaHei"/>
          <w:color w:val="333333"/>
          <w:sz w:val="22"/>
        </w:rPr>
        <w:t>Beego</w:t>
      </w:r>
      <w:proofErr w:type="spellEnd"/>
      <w:r>
        <w:rPr>
          <w:rFonts w:ascii="Microsoft YaHei" w:eastAsia="Microsoft YaHei" w:hAnsi="Microsoft YaHei" w:cs="Microsoft YaHei"/>
          <w:color w:val="333333"/>
          <w:sz w:val="22"/>
        </w:rPr>
        <w:t>を利用している開発者の割合が最も多い。</w:t>
      </w:r>
    </w:p>
    <w:p w14:paraId="1429186A"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lastRenderedPageBreak/>
        <w:drawing>
          <wp:inline distT="0" distB="0" distL="0" distR="0" wp14:anchorId="150E9CD2" wp14:editId="6CA2EFF7">
            <wp:extent cx="5760720" cy="3370921"/>
            <wp:effectExtent l="0" t="0" r="0" b="0"/>
            <wp:docPr id="279"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2"/>
                    <a:srcRect/>
                    <a:stretch>
                      <a:fillRect/>
                    </a:stretch>
                  </pic:blipFill>
                  <pic:spPr>
                    <a:xfrm>
                      <a:off x="0" y="0"/>
                      <a:ext cx="5760720" cy="3370921"/>
                    </a:xfrm>
                    <a:prstGeom prst="rect">
                      <a:avLst/>
                    </a:prstGeom>
                    <a:ln/>
                  </pic:spPr>
                </pic:pic>
              </a:graphicData>
            </a:graphic>
          </wp:inline>
        </w:drawing>
      </w:r>
    </w:p>
    <w:p w14:paraId="079A4DFD" w14:textId="77777777" w:rsidR="004D63E1" w:rsidRDefault="00810F60">
      <w:pPr>
        <w:pStyle w:val="3"/>
        <w:rPr>
          <w:rFonts w:ascii="Microsoft YaHei" w:eastAsia="Microsoft YaHei" w:hAnsi="Microsoft YaHei" w:cs="Microsoft YaHei"/>
        </w:rPr>
      </w:pPr>
      <w:bookmarkStart w:id="26" w:name="_Toc98205600"/>
      <w:r>
        <w:rPr>
          <w:rFonts w:ascii="Microsoft YaHei" w:eastAsia="Microsoft YaHei" w:hAnsi="Microsoft YaHei" w:cs="Microsoft YaHei"/>
        </w:rPr>
        <w:t>3.12 Node.js</w:t>
      </w:r>
      <w:r>
        <w:rPr>
          <w:rFonts w:ascii="Microsoft YaHei" w:eastAsia="Microsoft YaHei" w:hAnsi="Microsoft YaHei" w:cs="Microsoft YaHei"/>
        </w:rPr>
        <w:t>開発フレームワーク</w:t>
      </w:r>
      <w:bookmarkEnd w:id="26"/>
    </w:p>
    <w:p w14:paraId="45AE8E38"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Node.js</w:t>
      </w:r>
      <w:r>
        <w:rPr>
          <w:rFonts w:ascii="Microsoft YaHei" w:eastAsia="Microsoft YaHei" w:hAnsi="Microsoft YaHei" w:cs="Microsoft YaHei"/>
          <w:color w:val="333333"/>
          <w:sz w:val="22"/>
        </w:rPr>
        <w:t>の開発フレームワークのうち、最も使われているのは</w:t>
      </w:r>
      <w:r>
        <w:rPr>
          <w:rFonts w:ascii="Microsoft YaHei" w:eastAsia="Microsoft YaHei" w:hAnsi="Microsoft YaHei" w:cs="Microsoft YaHei"/>
          <w:color w:val="333333"/>
          <w:sz w:val="22"/>
        </w:rPr>
        <w:t>Express</w:t>
      </w:r>
      <w:r>
        <w:rPr>
          <w:rFonts w:ascii="Microsoft YaHei" w:eastAsia="Microsoft YaHei" w:hAnsi="Microsoft YaHei" w:cs="Microsoft YaHei"/>
          <w:color w:val="333333"/>
          <w:sz w:val="22"/>
        </w:rPr>
        <w:t>で、その次が</w:t>
      </w:r>
      <w:r>
        <w:rPr>
          <w:rFonts w:ascii="Microsoft YaHei" w:eastAsia="Microsoft YaHei" w:hAnsi="Microsoft YaHei" w:cs="Microsoft YaHei"/>
          <w:color w:val="333333"/>
          <w:sz w:val="22"/>
        </w:rPr>
        <w:t>Koa</w:t>
      </w:r>
      <w:r>
        <w:rPr>
          <w:rFonts w:ascii="Microsoft YaHei" w:eastAsia="Microsoft YaHei" w:hAnsi="Microsoft YaHei" w:cs="Microsoft YaHei"/>
          <w:color w:val="333333"/>
          <w:sz w:val="22"/>
        </w:rPr>
        <w:t>です。</w:t>
      </w:r>
    </w:p>
    <w:p w14:paraId="5492D3BB"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41DCC21A" wp14:editId="4D0F4486">
            <wp:extent cx="5760720" cy="3370921"/>
            <wp:effectExtent l="0" t="0" r="0" b="0"/>
            <wp:docPr id="282"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3"/>
                    <a:srcRect/>
                    <a:stretch>
                      <a:fillRect/>
                    </a:stretch>
                  </pic:blipFill>
                  <pic:spPr>
                    <a:xfrm>
                      <a:off x="0" y="0"/>
                      <a:ext cx="5760720" cy="3370921"/>
                    </a:xfrm>
                    <a:prstGeom prst="rect">
                      <a:avLst/>
                    </a:prstGeom>
                    <a:ln/>
                  </pic:spPr>
                </pic:pic>
              </a:graphicData>
            </a:graphic>
          </wp:inline>
        </w:drawing>
      </w:r>
    </w:p>
    <w:p w14:paraId="1FD1A186" w14:textId="77777777" w:rsidR="004D63E1" w:rsidRDefault="00810F60">
      <w:pPr>
        <w:pStyle w:val="3"/>
        <w:rPr>
          <w:rFonts w:ascii="Microsoft YaHei" w:eastAsia="Microsoft YaHei" w:hAnsi="Microsoft YaHei" w:cs="Microsoft YaHei"/>
        </w:rPr>
      </w:pPr>
      <w:bookmarkStart w:id="27" w:name="_Toc98205601"/>
      <w:r>
        <w:rPr>
          <w:rFonts w:ascii="Microsoft YaHei" w:eastAsia="Microsoft YaHei" w:hAnsi="Microsoft YaHei" w:cs="Microsoft YaHei"/>
        </w:rPr>
        <w:lastRenderedPageBreak/>
        <w:t>3.13 Python</w:t>
      </w:r>
      <w:r>
        <w:rPr>
          <w:rFonts w:ascii="Microsoft YaHei" w:eastAsia="Microsoft YaHei" w:hAnsi="Microsoft YaHei" w:cs="Microsoft YaHei"/>
        </w:rPr>
        <w:t>開発フレームワーク</w:t>
      </w:r>
      <w:bookmarkEnd w:id="27"/>
    </w:p>
    <w:p w14:paraId="482E5D6F"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Python</w:t>
      </w:r>
      <w:r>
        <w:rPr>
          <w:rFonts w:ascii="Microsoft YaHei" w:eastAsia="Microsoft YaHei" w:hAnsi="Microsoft YaHei" w:cs="Microsoft YaHei"/>
          <w:color w:val="333333"/>
          <w:sz w:val="22"/>
        </w:rPr>
        <w:t>開発フレームワークの使用率では、</w:t>
      </w:r>
      <w:r>
        <w:rPr>
          <w:rFonts w:ascii="Microsoft YaHei" w:eastAsia="Microsoft YaHei" w:hAnsi="Microsoft YaHei" w:cs="Microsoft YaHei"/>
          <w:color w:val="333333"/>
          <w:sz w:val="22"/>
        </w:rPr>
        <w:t>Django</w:t>
      </w:r>
      <w:r>
        <w:rPr>
          <w:rFonts w:ascii="Microsoft YaHei" w:eastAsia="Microsoft YaHei" w:hAnsi="Microsoft YaHei" w:cs="Microsoft YaHei"/>
          <w:color w:val="333333"/>
          <w:sz w:val="22"/>
        </w:rPr>
        <w:t>と</w:t>
      </w:r>
      <w:r>
        <w:rPr>
          <w:rFonts w:ascii="Microsoft YaHei" w:eastAsia="Microsoft YaHei" w:hAnsi="Microsoft YaHei" w:cs="Microsoft YaHei"/>
          <w:color w:val="333333"/>
          <w:sz w:val="22"/>
        </w:rPr>
        <w:t>Flask</w:t>
      </w:r>
      <w:r>
        <w:rPr>
          <w:rFonts w:ascii="Microsoft YaHei" w:eastAsia="Microsoft YaHei" w:hAnsi="Microsoft YaHei" w:cs="Microsoft YaHei"/>
          <w:color w:val="333333"/>
          <w:sz w:val="22"/>
        </w:rPr>
        <w:t>が群を抜いています。</w:t>
      </w:r>
    </w:p>
    <w:p w14:paraId="35C3374D"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5DC4A3CA" wp14:editId="5BCC77CA">
            <wp:extent cx="5760720" cy="3370921"/>
            <wp:effectExtent l="0" t="0" r="0" b="0"/>
            <wp:docPr id="283"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24"/>
                    <a:srcRect/>
                    <a:stretch>
                      <a:fillRect/>
                    </a:stretch>
                  </pic:blipFill>
                  <pic:spPr>
                    <a:xfrm>
                      <a:off x="0" y="0"/>
                      <a:ext cx="5760720" cy="3370921"/>
                    </a:xfrm>
                    <a:prstGeom prst="rect">
                      <a:avLst/>
                    </a:prstGeom>
                    <a:ln/>
                  </pic:spPr>
                </pic:pic>
              </a:graphicData>
            </a:graphic>
          </wp:inline>
        </w:drawing>
      </w:r>
    </w:p>
    <w:p w14:paraId="1D2D65DB" w14:textId="77777777" w:rsidR="004D63E1" w:rsidRDefault="00810F60">
      <w:pPr>
        <w:pStyle w:val="3"/>
        <w:rPr>
          <w:rFonts w:ascii="Microsoft YaHei" w:eastAsia="Microsoft YaHei" w:hAnsi="Microsoft YaHei" w:cs="Microsoft YaHei"/>
        </w:rPr>
      </w:pPr>
      <w:bookmarkStart w:id="28" w:name="_Toc98205602"/>
      <w:r>
        <w:rPr>
          <w:rFonts w:ascii="Microsoft YaHei" w:eastAsia="Microsoft YaHei" w:hAnsi="Microsoft YaHei" w:cs="Microsoft YaHei"/>
        </w:rPr>
        <w:t xml:space="preserve">3.14 </w:t>
      </w:r>
      <w:r>
        <w:rPr>
          <w:rFonts w:ascii="Microsoft YaHei" w:eastAsia="Microsoft YaHei" w:hAnsi="Microsoft YaHei" w:cs="Microsoft YaHei"/>
        </w:rPr>
        <w:t>フロントエンド開発フレームワーク</w:t>
      </w:r>
      <w:bookmarkEnd w:id="28"/>
    </w:p>
    <w:p w14:paraId="71A95713"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使用されているフロントエンド開発フレームワークのトップ</w:t>
      </w:r>
      <w:r>
        <w:rPr>
          <w:rFonts w:ascii="Microsoft YaHei" w:eastAsia="Microsoft YaHei" w:hAnsi="Microsoft YaHei" w:cs="Microsoft YaHei"/>
          <w:color w:val="333333"/>
          <w:sz w:val="22"/>
        </w:rPr>
        <w:t>5</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Vue.js</w:t>
      </w:r>
      <w:r>
        <w:rPr>
          <w:rFonts w:ascii="Microsoft YaHei" w:eastAsia="Microsoft YaHei" w:hAnsi="Microsoft YaHei" w:cs="Microsoft YaHei"/>
          <w:color w:val="333333"/>
          <w:sz w:val="22"/>
        </w:rPr>
        <w:t>、</w:t>
      </w:r>
      <w:proofErr w:type="spellStart"/>
      <w:r>
        <w:rPr>
          <w:rFonts w:ascii="Microsoft YaHei" w:eastAsia="Microsoft YaHei" w:hAnsi="Microsoft YaHei" w:cs="Microsoft YaHei"/>
          <w:color w:val="333333"/>
          <w:sz w:val="22"/>
        </w:rPr>
        <w:t>JQuery</w:t>
      </w:r>
      <w:proofErr w:type="spellEnd"/>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React</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Element UI</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Bootstrap</w:t>
      </w:r>
      <w:r>
        <w:rPr>
          <w:rFonts w:ascii="Microsoft YaHei" w:eastAsia="Microsoft YaHei" w:hAnsi="Microsoft YaHei" w:cs="Microsoft YaHei"/>
          <w:color w:val="333333"/>
          <w:sz w:val="22"/>
        </w:rPr>
        <w:t>です。</w:t>
      </w:r>
    </w:p>
    <w:p w14:paraId="087E6FEA"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lastRenderedPageBreak/>
        <w:drawing>
          <wp:inline distT="0" distB="0" distL="0" distR="0" wp14:anchorId="4E1C6071" wp14:editId="31ACA3A5">
            <wp:extent cx="5760720" cy="3370921"/>
            <wp:effectExtent l="0" t="0" r="0" b="0"/>
            <wp:docPr id="284"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25"/>
                    <a:srcRect/>
                    <a:stretch>
                      <a:fillRect/>
                    </a:stretch>
                  </pic:blipFill>
                  <pic:spPr>
                    <a:xfrm>
                      <a:off x="0" y="0"/>
                      <a:ext cx="5760720" cy="3370921"/>
                    </a:xfrm>
                    <a:prstGeom prst="rect">
                      <a:avLst/>
                    </a:prstGeom>
                    <a:ln/>
                  </pic:spPr>
                </pic:pic>
              </a:graphicData>
            </a:graphic>
          </wp:inline>
        </w:drawing>
      </w:r>
    </w:p>
    <w:p w14:paraId="759808CB" w14:textId="77777777" w:rsidR="004D63E1" w:rsidRDefault="00810F60">
      <w:pPr>
        <w:pStyle w:val="3"/>
        <w:rPr>
          <w:rFonts w:ascii="Microsoft YaHei" w:eastAsia="Microsoft YaHei" w:hAnsi="Microsoft YaHei" w:cs="Microsoft YaHei"/>
        </w:rPr>
      </w:pPr>
      <w:bookmarkStart w:id="29" w:name="_Toc98205603"/>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bookmarkEnd w:id="29"/>
    </w:p>
    <w:p w14:paraId="64965B11" w14:textId="77777777" w:rsidR="004D63E1" w:rsidRDefault="00810F6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段夕华：</w:t>
      </w:r>
      <w:r>
        <w:rPr>
          <w:rFonts w:ascii="Microsoft YaHei" w:eastAsia="Microsoft YaHei" w:hAnsi="Microsoft YaHei" w:cs="Microsoft YaHei"/>
          <w:color w:val="9D9D9D"/>
          <w:sz w:val="22"/>
        </w:rPr>
        <w:t>このデータはちょっと面白くて、</w:t>
      </w:r>
      <w:r>
        <w:rPr>
          <w:rFonts w:ascii="Microsoft YaHei" w:eastAsia="Microsoft YaHei" w:hAnsi="Microsoft YaHei" w:cs="Microsoft YaHei"/>
          <w:color w:val="9D9D9D"/>
          <w:sz w:val="22"/>
        </w:rPr>
        <w:t>React</w:t>
      </w:r>
      <w:r>
        <w:rPr>
          <w:rFonts w:ascii="Microsoft YaHei" w:eastAsia="Microsoft YaHei" w:hAnsi="Microsoft YaHei" w:cs="Microsoft YaHei"/>
          <w:color w:val="9D9D9D"/>
          <w:sz w:val="22"/>
        </w:rPr>
        <w:t>は実は</w:t>
      </w:r>
      <w:r>
        <w:rPr>
          <w:rFonts w:ascii="Microsoft YaHei" w:eastAsia="Microsoft YaHei" w:hAnsi="Microsoft YaHei" w:cs="Microsoft YaHei"/>
          <w:color w:val="9D9D9D"/>
          <w:sz w:val="22"/>
        </w:rPr>
        <w:t>Vue</w:t>
      </w:r>
      <w:r>
        <w:rPr>
          <w:rFonts w:ascii="Microsoft YaHei" w:eastAsia="Microsoft YaHei" w:hAnsi="Microsoft YaHei" w:cs="Microsoft YaHei"/>
          <w:color w:val="9D9D9D"/>
          <w:sz w:val="22"/>
        </w:rPr>
        <w:t>に次いで</w:t>
      </w:r>
      <w:r>
        <w:rPr>
          <w:rFonts w:ascii="Microsoft YaHei" w:eastAsia="Microsoft YaHei" w:hAnsi="Microsoft YaHei" w:cs="Microsoft YaHei"/>
          <w:color w:val="9D9D9D"/>
          <w:sz w:val="22"/>
        </w:rPr>
        <w:t>2</w:t>
      </w:r>
      <w:r>
        <w:rPr>
          <w:rFonts w:ascii="Microsoft YaHei" w:eastAsia="Microsoft YaHei" w:hAnsi="Microsoft YaHei" w:cs="Microsoft YaHei"/>
          <w:color w:val="9D9D9D"/>
          <w:sz w:val="22"/>
        </w:rPr>
        <w:t>位で、海外の統計とは一致していないようなんです。サンプル数の問題なのか、それとも国内のオープンソースプロジェクトが中国主導の</w:t>
      </w:r>
      <w:r>
        <w:rPr>
          <w:rFonts w:ascii="Microsoft YaHei" w:eastAsia="Microsoft YaHei" w:hAnsi="Microsoft YaHei" w:cs="Microsoft YaHei"/>
          <w:color w:val="9D9D9D"/>
          <w:sz w:val="22"/>
        </w:rPr>
        <w:t>Vue</w:t>
      </w:r>
      <w:r>
        <w:rPr>
          <w:rFonts w:ascii="Microsoft YaHei" w:eastAsia="Microsoft YaHei" w:hAnsi="Microsoft YaHei" w:cs="Microsoft YaHei"/>
          <w:color w:val="9D9D9D"/>
          <w:sz w:val="22"/>
        </w:rPr>
        <w:t>を好んでいるからなのかはわかりません。</w:t>
      </w:r>
    </w:p>
    <w:p w14:paraId="773076CF" w14:textId="77777777" w:rsidR="004D63E1" w:rsidRDefault="004D63E1">
      <w:pPr>
        <w:spacing w:before="60" w:after="60" w:line="312" w:lineRule="auto"/>
        <w:ind w:left="420"/>
        <w:jc w:val="left"/>
        <w:rPr>
          <w:rFonts w:ascii="Microsoft YaHei" w:eastAsia="Microsoft YaHei" w:hAnsi="Microsoft YaHei" w:cs="Microsoft YaHei"/>
          <w:color w:val="9D9D9D"/>
          <w:sz w:val="22"/>
        </w:rPr>
      </w:pPr>
    </w:p>
    <w:p w14:paraId="194AE906" w14:textId="77777777" w:rsidR="004D63E1" w:rsidRDefault="00810F60">
      <w:pPr>
        <w:pStyle w:val="3"/>
        <w:rPr>
          <w:rFonts w:ascii="Microsoft YaHei" w:eastAsia="Microsoft YaHei" w:hAnsi="Microsoft YaHei" w:cs="Microsoft YaHei"/>
        </w:rPr>
      </w:pPr>
      <w:bookmarkStart w:id="30" w:name="_Toc98205604"/>
      <w:r>
        <w:rPr>
          <w:rFonts w:ascii="Microsoft YaHei" w:eastAsia="Microsoft YaHei" w:hAnsi="Microsoft YaHei" w:cs="Microsoft YaHei"/>
        </w:rPr>
        <w:t xml:space="preserve">3.15 </w:t>
      </w:r>
      <w:r>
        <w:rPr>
          <w:rFonts w:ascii="Microsoft YaHei" w:eastAsia="Microsoft YaHei" w:hAnsi="Microsoft YaHei" w:cs="Microsoft YaHei"/>
        </w:rPr>
        <w:t>データベース</w:t>
      </w:r>
      <w:bookmarkEnd w:id="30"/>
    </w:p>
    <w:p w14:paraId="69DA4E8A"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当然のことながら、データベースの使用量は、</w:t>
      </w:r>
      <w:r>
        <w:rPr>
          <w:rFonts w:ascii="Microsoft YaHei" w:eastAsia="Microsoft YaHei" w:hAnsi="Microsoft YaHei" w:cs="Microsoft YaHei"/>
          <w:color w:val="333333"/>
          <w:sz w:val="22"/>
        </w:rPr>
        <w:t>MySQL</w:t>
      </w:r>
      <w:r>
        <w:rPr>
          <w:rFonts w:ascii="Microsoft YaHei" w:eastAsia="Microsoft YaHei" w:hAnsi="Microsoft YaHei" w:cs="Microsoft YaHei"/>
          <w:color w:val="333333"/>
          <w:sz w:val="22"/>
        </w:rPr>
        <w:t>がトップで、</w:t>
      </w:r>
      <w:r>
        <w:rPr>
          <w:rFonts w:ascii="Microsoft YaHei" w:eastAsia="Microsoft YaHei" w:hAnsi="Microsoft YaHei" w:cs="Microsoft YaHei"/>
          <w:color w:val="333333"/>
          <w:sz w:val="22"/>
        </w:rPr>
        <w:t>SQL Server</w:t>
      </w:r>
      <w:r>
        <w:rPr>
          <w:rFonts w:ascii="Microsoft YaHei" w:eastAsia="Microsoft YaHei" w:hAnsi="Microsoft YaHei" w:cs="Microsoft YaHei"/>
          <w:color w:val="333333"/>
          <w:sz w:val="22"/>
        </w:rPr>
        <w:t>と</w:t>
      </w:r>
      <w:r>
        <w:rPr>
          <w:rFonts w:ascii="Microsoft YaHei" w:eastAsia="Microsoft YaHei" w:hAnsi="Microsoft YaHei" w:cs="Microsoft YaHei"/>
          <w:color w:val="333333"/>
          <w:sz w:val="22"/>
        </w:rPr>
        <w:t>Oracle</w:t>
      </w:r>
      <w:r>
        <w:rPr>
          <w:rFonts w:ascii="Microsoft YaHei" w:eastAsia="Microsoft YaHei" w:hAnsi="Microsoft YaHei" w:cs="Microsoft YaHei"/>
          <w:color w:val="333333"/>
          <w:sz w:val="22"/>
        </w:rPr>
        <w:t>がそれに続きます。</w:t>
      </w:r>
    </w:p>
    <w:p w14:paraId="7703E948"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lastRenderedPageBreak/>
        <w:drawing>
          <wp:inline distT="0" distB="0" distL="0" distR="0" wp14:anchorId="470ECD8D" wp14:editId="1DF0878C">
            <wp:extent cx="5760410" cy="3365500"/>
            <wp:effectExtent l="0" t="0" r="0" b="0"/>
            <wp:docPr id="18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6"/>
                    <a:srcRect/>
                    <a:stretch>
                      <a:fillRect/>
                    </a:stretch>
                  </pic:blipFill>
                  <pic:spPr>
                    <a:xfrm>
                      <a:off x="0" y="0"/>
                      <a:ext cx="5760410" cy="3365500"/>
                    </a:xfrm>
                    <a:prstGeom prst="rect">
                      <a:avLst/>
                    </a:prstGeom>
                    <a:ln/>
                  </pic:spPr>
                </pic:pic>
              </a:graphicData>
            </a:graphic>
          </wp:inline>
        </w:drawing>
      </w:r>
    </w:p>
    <w:p w14:paraId="6C197799" w14:textId="77777777" w:rsidR="004D63E1" w:rsidRDefault="00810F60">
      <w:pPr>
        <w:pStyle w:val="3"/>
        <w:rPr>
          <w:rFonts w:ascii="Microsoft YaHei" w:eastAsia="Microsoft YaHei" w:hAnsi="Microsoft YaHei" w:cs="Microsoft YaHei"/>
          <w:color w:val="4CC2EE"/>
        </w:rPr>
      </w:pPr>
      <w:bookmarkStart w:id="31" w:name="_Toc98205605"/>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bookmarkEnd w:id="31"/>
    </w:p>
    <w:p w14:paraId="280E1FF2" w14:textId="77777777" w:rsidR="004D63E1" w:rsidRDefault="00810F60">
      <w:pPr>
        <w:spacing w:before="60" w:after="60" w:line="312" w:lineRule="auto"/>
        <w:ind w:left="420"/>
        <w:jc w:val="left"/>
        <w:rPr>
          <w:rFonts w:ascii="Microsoft YaHei" w:eastAsia="Microsoft YaHei" w:hAnsi="Microsoft YaHei" w:cs="Microsoft YaHei"/>
          <w:color w:val="333333"/>
          <w:sz w:val="22"/>
        </w:rPr>
      </w:pPr>
      <w:r>
        <w:rPr>
          <w:rFonts w:ascii="Microsoft YaHei" w:eastAsia="Microsoft YaHei" w:hAnsi="Microsoft YaHei" w:cs="Microsoft YaHei"/>
          <w:b/>
          <w:color w:val="9D9D9D"/>
          <w:sz w:val="22"/>
        </w:rPr>
        <w:t>段夕华</w:t>
      </w:r>
      <w:r>
        <w:rPr>
          <w:rFonts w:ascii="Microsoft YaHei" w:eastAsia="Microsoft YaHei" w:hAnsi="Microsoft YaHei" w:cs="Microsoft YaHei"/>
          <w:b/>
          <w:color w:val="9D9D9D"/>
          <w:sz w:val="22"/>
        </w:rPr>
        <w:t xml:space="preserve">: </w:t>
      </w:r>
      <w:proofErr w:type="spellStart"/>
      <w:r>
        <w:rPr>
          <w:rFonts w:ascii="Microsoft YaHei" w:eastAsia="Microsoft YaHei" w:hAnsi="Microsoft YaHei" w:cs="Microsoft YaHei"/>
          <w:color w:val="9D9D9D"/>
          <w:sz w:val="22"/>
        </w:rPr>
        <w:t>Mysql</w:t>
      </w:r>
      <w:proofErr w:type="spellEnd"/>
      <w:r>
        <w:rPr>
          <w:rFonts w:ascii="Microsoft YaHei" w:eastAsia="Microsoft YaHei" w:hAnsi="Microsoft YaHei" w:cs="Microsoft YaHei"/>
          <w:color w:val="9D9D9D"/>
          <w:sz w:val="22"/>
        </w:rPr>
        <w:t>と</w:t>
      </w:r>
      <w:r>
        <w:rPr>
          <w:rFonts w:ascii="Microsoft YaHei" w:eastAsia="Microsoft YaHei" w:hAnsi="Microsoft YaHei" w:cs="Microsoft YaHei"/>
          <w:color w:val="9D9D9D"/>
          <w:sz w:val="22"/>
        </w:rPr>
        <w:t>Postgres</w:t>
      </w:r>
      <w:r>
        <w:rPr>
          <w:rFonts w:ascii="Microsoft YaHei" w:eastAsia="Microsoft YaHei" w:hAnsi="Microsoft YaHei" w:cs="Microsoft YaHei"/>
          <w:color w:val="9D9D9D"/>
          <w:sz w:val="22"/>
        </w:rPr>
        <w:t>の比較関係も国内外の違いがありますが、やはり偶然なのでは？</w:t>
      </w:r>
    </w:p>
    <w:p w14:paraId="40EC4807" w14:textId="77777777" w:rsidR="004D63E1" w:rsidRDefault="00810F60">
      <w:pPr>
        <w:pStyle w:val="3"/>
        <w:rPr>
          <w:rFonts w:ascii="Microsoft YaHei" w:eastAsia="Microsoft YaHei" w:hAnsi="Microsoft YaHei" w:cs="Microsoft YaHei"/>
        </w:rPr>
      </w:pPr>
      <w:bookmarkStart w:id="32" w:name="_Toc98205606"/>
      <w:r>
        <w:rPr>
          <w:rFonts w:ascii="Microsoft YaHei" w:eastAsia="Microsoft YaHei" w:hAnsi="Microsoft YaHei" w:cs="Microsoft YaHei"/>
        </w:rPr>
        <w:t xml:space="preserve">3.16 </w:t>
      </w:r>
      <w:r>
        <w:rPr>
          <w:rFonts w:ascii="Microsoft YaHei" w:eastAsia="Microsoft YaHei" w:hAnsi="Microsoft YaHei" w:cs="Microsoft YaHei"/>
        </w:rPr>
        <w:t>バ</w:t>
      </w:r>
      <w:r>
        <w:rPr>
          <w:rFonts w:ascii="Microsoft YaHei" w:eastAsia="Microsoft YaHei" w:hAnsi="Microsoft YaHei" w:cs="Microsoft YaHei"/>
        </w:rPr>
        <w:t>ージョン管理ツール</w:t>
      </w:r>
      <w:bookmarkEnd w:id="32"/>
    </w:p>
    <w:p w14:paraId="43940876"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SVN</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TFS</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CVS</w:t>
      </w:r>
      <w:r>
        <w:rPr>
          <w:rFonts w:ascii="Microsoft YaHei" w:eastAsia="Microsoft YaHei" w:hAnsi="Microsoft YaHei" w:cs="Microsoft YaHei"/>
          <w:color w:val="333333"/>
          <w:sz w:val="22"/>
        </w:rPr>
        <w:t>は今でも多くの参加者が使用しています。</w:t>
      </w:r>
    </w:p>
    <w:p w14:paraId="2115817E"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lastRenderedPageBreak/>
        <w:drawing>
          <wp:inline distT="0" distB="0" distL="0" distR="0" wp14:anchorId="2F8CB9DC" wp14:editId="44C30902">
            <wp:extent cx="5760720" cy="3370921"/>
            <wp:effectExtent l="0" t="0" r="0" b="0"/>
            <wp:docPr id="285"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7"/>
                    <a:srcRect/>
                    <a:stretch>
                      <a:fillRect/>
                    </a:stretch>
                  </pic:blipFill>
                  <pic:spPr>
                    <a:xfrm>
                      <a:off x="0" y="0"/>
                      <a:ext cx="5760720" cy="3370921"/>
                    </a:xfrm>
                    <a:prstGeom prst="rect">
                      <a:avLst/>
                    </a:prstGeom>
                    <a:ln/>
                  </pic:spPr>
                </pic:pic>
              </a:graphicData>
            </a:graphic>
          </wp:inline>
        </w:drawing>
      </w:r>
    </w:p>
    <w:p w14:paraId="51158475" w14:textId="77777777" w:rsidR="004D63E1" w:rsidRDefault="004D63E1">
      <w:pPr>
        <w:spacing w:before="60" w:after="60" w:line="312" w:lineRule="auto"/>
        <w:ind w:left="420"/>
        <w:jc w:val="left"/>
        <w:rPr>
          <w:rFonts w:ascii="Microsoft YaHei" w:eastAsia="Microsoft YaHei" w:hAnsi="Microsoft YaHei" w:cs="Microsoft YaHei"/>
          <w:color w:val="9D9D9D"/>
          <w:sz w:val="22"/>
        </w:rPr>
      </w:pPr>
    </w:p>
    <w:p w14:paraId="4187537F" w14:textId="77777777" w:rsidR="004D63E1" w:rsidRDefault="004D63E1">
      <w:pPr>
        <w:spacing w:before="60" w:after="60" w:line="312" w:lineRule="auto"/>
        <w:ind w:left="420"/>
        <w:jc w:val="left"/>
        <w:rPr>
          <w:rFonts w:ascii="Microsoft YaHei" w:eastAsia="Microsoft YaHei" w:hAnsi="Microsoft YaHei" w:cs="Microsoft YaHei"/>
          <w:b/>
          <w:color w:val="9D9D9D"/>
          <w:sz w:val="22"/>
        </w:rPr>
      </w:pPr>
    </w:p>
    <w:p w14:paraId="7F9B048D" w14:textId="77777777" w:rsidR="004D63E1" w:rsidRDefault="00810F60">
      <w:pPr>
        <w:pStyle w:val="3"/>
        <w:rPr>
          <w:rFonts w:ascii="Microsoft YaHei" w:eastAsia="Microsoft YaHei" w:hAnsi="Microsoft YaHei" w:cs="Microsoft YaHei"/>
        </w:rPr>
      </w:pPr>
      <w:bookmarkStart w:id="33" w:name="_Toc98205607"/>
      <w:r>
        <w:rPr>
          <w:rFonts w:ascii="Microsoft YaHei" w:eastAsia="Microsoft YaHei" w:hAnsi="Microsoft YaHei" w:cs="Microsoft YaHei"/>
        </w:rPr>
        <w:t>3.17 AI</w:t>
      </w:r>
      <w:r>
        <w:rPr>
          <w:rFonts w:ascii="Microsoft YaHei" w:eastAsia="Microsoft YaHei" w:hAnsi="Microsoft YaHei" w:cs="Microsoft YaHei"/>
        </w:rPr>
        <w:t>開発フレームワーク</w:t>
      </w:r>
      <w:bookmarkEnd w:id="33"/>
    </w:p>
    <w:p w14:paraId="790A981F"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AI</w:t>
      </w:r>
      <w:r>
        <w:rPr>
          <w:rFonts w:ascii="Microsoft YaHei" w:eastAsia="Microsoft YaHei" w:hAnsi="Microsoft YaHei" w:cs="Microsoft YaHei"/>
          <w:color w:val="333333"/>
          <w:sz w:val="22"/>
        </w:rPr>
        <w:t>開発フレームワークの使用状況は、意外にも</w:t>
      </w:r>
      <w:proofErr w:type="spellStart"/>
      <w:r>
        <w:rPr>
          <w:rFonts w:ascii="Microsoft YaHei" w:eastAsia="Microsoft YaHei" w:hAnsi="Microsoft YaHei" w:cs="Microsoft YaHei"/>
          <w:color w:val="333333"/>
          <w:sz w:val="22"/>
        </w:rPr>
        <w:t>Tensorflow</w:t>
      </w:r>
      <w:proofErr w:type="spellEnd"/>
      <w:r>
        <w:rPr>
          <w:rFonts w:ascii="Microsoft YaHei" w:eastAsia="Microsoft YaHei" w:hAnsi="Microsoft YaHei" w:cs="Microsoft YaHei"/>
          <w:color w:val="333333"/>
          <w:sz w:val="22"/>
        </w:rPr>
        <w:t>と</w:t>
      </w:r>
      <w:proofErr w:type="spellStart"/>
      <w:r>
        <w:rPr>
          <w:rFonts w:ascii="Microsoft YaHei" w:eastAsia="Microsoft YaHei" w:hAnsi="Microsoft YaHei" w:cs="Microsoft YaHei"/>
          <w:color w:val="333333"/>
          <w:sz w:val="22"/>
        </w:rPr>
        <w:t>PyTorch</w:t>
      </w:r>
      <w:proofErr w:type="spellEnd"/>
      <w:r>
        <w:rPr>
          <w:rFonts w:ascii="Microsoft YaHei" w:eastAsia="Microsoft YaHei" w:hAnsi="Microsoft YaHei" w:cs="Microsoft YaHei"/>
          <w:color w:val="333333"/>
          <w:sz w:val="22"/>
        </w:rPr>
        <w:t>でした。</w:t>
      </w:r>
    </w:p>
    <w:p w14:paraId="267AC3B1"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093D74A3" wp14:editId="15B03BB4">
            <wp:extent cx="5760720" cy="3370921"/>
            <wp:effectExtent l="0" t="0" r="0" b="0"/>
            <wp:docPr id="286"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28"/>
                    <a:srcRect/>
                    <a:stretch>
                      <a:fillRect/>
                    </a:stretch>
                  </pic:blipFill>
                  <pic:spPr>
                    <a:xfrm>
                      <a:off x="0" y="0"/>
                      <a:ext cx="5760720" cy="3370921"/>
                    </a:xfrm>
                    <a:prstGeom prst="rect">
                      <a:avLst/>
                    </a:prstGeom>
                    <a:ln/>
                  </pic:spPr>
                </pic:pic>
              </a:graphicData>
            </a:graphic>
          </wp:inline>
        </w:drawing>
      </w:r>
    </w:p>
    <w:p w14:paraId="4EB21C77" w14:textId="77777777" w:rsidR="004D63E1" w:rsidRDefault="00810F60">
      <w:pPr>
        <w:pStyle w:val="3"/>
        <w:rPr>
          <w:rFonts w:ascii="Microsoft YaHei" w:eastAsia="Microsoft YaHei" w:hAnsi="Microsoft YaHei" w:cs="Microsoft YaHei"/>
        </w:rPr>
      </w:pPr>
      <w:bookmarkStart w:id="34" w:name="_Toc98205608"/>
      <w:r>
        <w:rPr>
          <w:rFonts w:ascii="Microsoft YaHei" w:eastAsia="Microsoft YaHei" w:hAnsi="Microsoft YaHei" w:cs="Microsoft YaHei"/>
        </w:rPr>
        <w:lastRenderedPageBreak/>
        <w:t xml:space="preserve">3.18 </w:t>
      </w:r>
      <w:r>
        <w:rPr>
          <w:rFonts w:ascii="Microsoft YaHei" w:eastAsia="Microsoft YaHei" w:hAnsi="Microsoft YaHei" w:cs="Microsoft YaHei"/>
        </w:rPr>
        <w:t>クラウドオーケストレーションツール</w:t>
      </w:r>
      <w:bookmarkEnd w:id="34"/>
    </w:p>
    <w:p w14:paraId="21FADFCB"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Kubernetes</w:t>
      </w:r>
      <w:r>
        <w:rPr>
          <w:rFonts w:ascii="Microsoft YaHei" w:eastAsia="Microsoft YaHei" w:hAnsi="Microsoft YaHei" w:cs="Microsoft YaHei"/>
          <w:color w:val="333333"/>
          <w:sz w:val="22"/>
        </w:rPr>
        <w:t>は、クラウドオーケストレーションツールの使用において、単独で存在しています。</w:t>
      </w:r>
    </w:p>
    <w:p w14:paraId="30682B11"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24EF1B7E" wp14:editId="03FE85F9">
            <wp:extent cx="5760720" cy="3370921"/>
            <wp:effectExtent l="0" t="0" r="0" b="0"/>
            <wp:docPr id="288"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9"/>
                    <a:srcRect/>
                    <a:stretch>
                      <a:fillRect/>
                    </a:stretch>
                  </pic:blipFill>
                  <pic:spPr>
                    <a:xfrm>
                      <a:off x="0" y="0"/>
                      <a:ext cx="5760720" cy="3370921"/>
                    </a:xfrm>
                    <a:prstGeom prst="rect">
                      <a:avLst/>
                    </a:prstGeom>
                    <a:ln/>
                  </pic:spPr>
                </pic:pic>
              </a:graphicData>
            </a:graphic>
          </wp:inline>
        </w:drawing>
      </w:r>
    </w:p>
    <w:p w14:paraId="2748E71F" w14:textId="77777777" w:rsidR="004D63E1" w:rsidRDefault="004D63E1">
      <w:pPr>
        <w:pStyle w:val="3"/>
        <w:rPr>
          <w:rFonts w:ascii="Microsoft YaHei" w:eastAsia="Microsoft YaHei" w:hAnsi="Microsoft YaHei" w:cs="Microsoft YaHei"/>
          <w:color w:val="4CC2EE"/>
        </w:rPr>
      </w:pPr>
      <w:bookmarkStart w:id="35" w:name="_heading=h.9sww5c7upwd8" w:colFirst="0" w:colLast="0"/>
      <w:bookmarkEnd w:id="35"/>
    </w:p>
    <w:p w14:paraId="32D74FBA" w14:textId="77777777" w:rsidR="004D63E1" w:rsidRDefault="004D63E1">
      <w:pPr>
        <w:jc w:val="left"/>
        <w:rPr>
          <w:rFonts w:ascii="Microsoft YaHei" w:eastAsia="Microsoft YaHei" w:hAnsi="Microsoft YaHei" w:cs="Microsoft YaHei"/>
          <w:color w:val="000000"/>
          <w:sz w:val="22"/>
        </w:rPr>
      </w:pPr>
    </w:p>
    <w:p w14:paraId="091A66A5" w14:textId="77777777" w:rsidR="004D63E1" w:rsidRDefault="004D63E1">
      <w:pPr>
        <w:pBdr>
          <w:bottom w:val="single" w:sz="8" w:space="1" w:color="000000"/>
          <w:between w:val="single" w:sz="8" w:space="1" w:color="000000"/>
        </w:pBdr>
        <w:jc w:val="left"/>
        <w:rPr>
          <w:rFonts w:ascii="Microsoft YaHei" w:eastAsia="Microsoft YaHei" w:hAnsi="Microsoft YaHei" w:cs="Microsoft YaHei"/>
          <w:color w:val="000000"/>
          <w:sz w:val="22"/>
        </w:rPr>
      </w:pPr>
    </w:p>
    <w:p w14:paraId="54E073C6" w14:textId="77777777" w:rsidR="004D63E1" w:rsidRDefault="00810F60">
      <w:pPr>
        <w:pStyle w:val="2"/>
        <w:rPr>
          <w:rFonts w:ascii="Microsoft YaHei" w:eastAsia="Microsoft YaHei" w:hAnsi="Microsoft YaHei" w:cs="Microsoft YaHei"/>
        </w:rPr>
      </w:pPr>
      <w:bookmarkStart w:id="36" w:name="_Toc98205609"/>
      <w:r>
        <w:rPr>
          <w:rFonts w:ascii="Microsoft YaHei" w:eastAsia="Microsoft YaHei" w:hAnsi="Microsoft YaHei" w:cs="Microsoft YaHei"/>
          <w:color w:val="000000"/>
          <w:sz w:val="24"/>
          <w:szCs w:val="24"/>
        </w:rPr>
        <w:t>4.</w:t>
      </w:r>
      <w:r>
        <w:rPr>
          <w:rFonts w:ascii="Microsoft YaHei" w:eastAsia="Microsoft YaHei" w:hAnsi="Microsoft YaHei" w:cs="Microsoft YaHei"/>
          <w:color w:val="000000"/>
          <w:sz w:val="24"/>
          <w:szCs w:val="24"/>
        </w:rPr>
        <w:t>オープンソースコミュニティへの参加状況</w:t>
      </w:r>
      <w:bookmarkEnd w:id="36"/>
    </w:p>
    <w:p w14:paraId="41C656BC"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アンケートにご協力いただいた</w:t>
      </w:r>
      <w:r>
        <w:rPr>
          <w:rFonts w:ascii="Microsoft YaHei" w:eastAsia="Microsoft YaHei" w:hAnsi="Microsoft YaHei" w:cs="Microsoft YaHei"/>
          <w:color w:val="333333"/>
          <w:sz w:val="22"/>
        </w:rPr>
        <w:t>537</w:t>
      </w:r>
      <w:r>
        <w:rPr>
          <w:rFonts w:ascii="Microsoft YaHei" w:eastAsia="Microsoft YaHei" w:hAnsi="Microsoft YaHei" w:cs="Microsoft YaHei"/>
          <w:color w:val="333333"/>
          <w:sz w:val="22"/>
        </w:rPr>
        <w:t>名のうち、約</w:t>
      </w:r>
      <w:r>
        <w:rPr>
          <w:rFonts w:ascii="Microsoft YaHei" w:eastAsia="Microsoft YaHei" w:hAnsi="Microsoft YaHei" w:cs="Microsoft YaHei"/>
          <w:color w:val="333333"/>
          <w:sz w:val="22"/>
        </w:rPr>
        <w:t>52</w:t>
      </w:r>
      <w:r>
        <w:rPr>
          <w:rFonts w:ascii="Microsoft YaHei" w:eastAsia="Microsoft YaHei" w:hAnsi="Microsoft YaHei" w:cs="Microsoft YaHei"/>
          <w:color w:val="333333"/>
          <w:sz w:val="22"/>
        </w:rPr>
        <w:t>％の方がオープンソースコミュニティに参加した経験があると回答しています。</w:t>
      </w:r>
    </w:p>
    <w:p w14:paraId="70FA4209" w14:textId="77777777" w:rsidR="004D63E1" w:rsidRDefault="00810F60">
      <w:pPr>
        <w:pStyle w:val="3"/>
        <w:rPr>
          <w:rFonts w:ascii="Microsoft YaHei" w:eastAsia="Microsoft YaHei" w:hAnsi="Microsoft YaHei" w:cs="Microsoft YaHei"/>
        </w:rPr>
      </w:pPr>
      <w:bookmarkStart w:id="37" w:name="_Toc98205610"/>
      <w:r>
        <w:rPr>
          <w:rFonts w:ascii="Microsoft YaHei" w:eastAsia="Microsoft YaHei" w:hAnsi="Microsoft YaHei" w:cs="Microsoft YaHei"/>
        </w:rPr>
        <w:t xml:space="preserve">4.1 </w:t>
      </w:r>
      <w:r>
        <w:rPr>
          <w:rFonts w:ascii="Microsoft YaHei" w:eastAsia="Microsoft YaHei" w:hAnsi="Microsoft YaHei" w:cs="Microsoft YaHei"/>
        </w:rPr>
        <w:t>オープンソース・プロジェクトに初めて参加した</w:t>
      </w:r>
      <w:r>
        <w:rPr>
          <w:rFonts w:ascii="Microsoft YaHei" w:eastAsia="Microsoft YaHei" w:hAnsi="Microsoft YaHei" w:cs="Microsoft YaHei"/>
        </w:rPr>
        <w:t>/</w:t>
      </w:r>
      <w:r>
        <w:rPr>
          <w:rFonts w:ascii="Microsoft YaHei" w:eastAsia="Microsoft YaHei" w:hAnsi="Microsoft YaHei" w:cs="Microsoft YaHei"/>
        </w:rPr>
        <w:t>移行した理由</w:t>
      </w:r>
      <w:bookmarkEnd w:id="37"/>
    </w:p>
    <w:p w14:paraId="4BC44802"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オープンソースプロジェクトに初めて参加</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変更した理由は、スキル向上のため、調和的なコミュニティに惹かれて、友人を増やしたいなど、主観的なものがほとんどでした。一方で、勤務先の組織からオープンソースコミュニティへの参加を要請されたという回答もわずかながらありました。</w:t>
      </w:r>
    </w:p>
    <w:p w14:paraId="440B4E91"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lastRenderedPageBreak/>
        <w:drawing>
          <wp:inline distT="0" distB="0" distL="0" distR="0" wp14:anchorId="566642B9" wp14:editId="2C1AA5EC">
            <wp:extent cx="5760720" cy="3381915"/>
            <wp:effectExtent l="0" t="0" r="0" b="0"/>
            <wp:docPr id="241"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0"/>
                    <a:srcRect/>
                    <a:stretch>
                      <a:fillRect/>
                    </a:stretch>
                  </pic:blipFill>
                  <pic:spPr>
                    <a:xfrm>
                      <a:off x="0" y="0"/>
                      <a:ext cx="5760720" cy="3381915"/>
                    </a:xfrm>
                    <a:prstGeom prst="rect">
                      <a:avLst/>
                    </a:prstGeom>
                    <a:ln/>
                  </pic:spPr>
                </pic:pic>
              </a:graphicData>
            </a:graphic>
          </wp:inline>
        </w:drawing>
      </w:r>
      <w:r>
        <w:rPr>
          <w:rFonts w:ascii="Microsoft YaHei" w:eastAsia="Microsoft YaHei" w:hAnsi="Microsoft YaHei" w:cs="Microsoft YaHei"/>
          <w:noProof/>
          <w:color w:val="333333"/>
          <w:sz w:val="22"/>
        </w:rPr>
        <w:drawing>
          <wp:inline distT="0" distB="0" distL="0" distR="0" wp14:anchorId="155C2C19" wp14:editId="0C147B00">
            <wp:extent cx="5760720" cy="3381915"/>
            <wp:effectExtent l="0" t="0" r="0" b="0"/>
            <wp:docPr id="24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1"/>
                    <a:srcRect/>
                    <a:stretch>
                      <a:fillRect/>
                    </a:stretch>
                  </pic:blipFill>
                  <pic:spPr>
                    <a:xfrm>
                      <a:off x="0" y="0"/>
                      <a:ext cx="5760720" cy="3381915"/>
                    </a:xfrm>
                    <a:prstGeom prst="rect">
                      <a:avLst/>
                    </a:prstGeom>
                    <a:ln/>
                  </pic:spPr>
                </pic:pic>
              </a:graphicData>
            </a:graphic>
          </wp:inline>
        </w:drawing>
      </w:r>
    </w:p>
    <w:p w14:paraId="00D1E25A" w14:textId="77777777" w:rsidR="004D63E1" w:rsidRDefault="00810F60">
      <w:r>
        <w:t>訳註：会社が製品を買うときに、ベンダーの</w:t>
      </w:r>
      <w:r>
        <w:t>OSS</w:t>
      </w:r>
      <w:r>
        <w:t>へ</w:t>
      </w:r>
      <w:r>
        <w:t>の貢献を考慮しますか？一番多い回答は「考慮するけど、一番の要素じゃなくて、性能などで迷ったときに貢献がデカい方にする程度」　二番目が「とても気にする」</w:t>
      </w:r>
    </w:p>
    <w:p w14:paraId="0EE549BA" w14:textId="77777777" w:rsidR="004D63E1" w:rsidRDefault="004D63E1"/>
    <w:p w14:paraId="0D4A0C70" w14:textId="77777777" w:rsidR="004D63E1" w:rsidRDefault="00810F60">
      <w:pPr>
        <w:pStyle w:val="3"/>
        <w:rPr>
          <w:rFonts w:ascii="Microsoft YaHei" w:eastAsia="Microsoft YaHei" w:hAnsi="Microsoft YaHei" w:cs="Microsoft YaHei"/>
          <w:color w:val="4CC2EE"/>
        </w:rPr>
      </w:pPr>
      <w:bookmarkStart w:id="38" w:name="_Toc98205611"/>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bookmarkEnd w:id="38"/>
    </w:p>
    <w:p w14:paraId="6CCBD593" w14:textId="77777777" w:rsidR="004D63E1" w:rsidRDefault="00810F6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堵俊平：</w:t>
      </w:r>
      <w:r>
        <w:rPr>
          <w:rFonts w:ascii="Microsoft YaHei" w:eastAsia="Microsoft YaHei" w:hAnsi="Microsoft YaHei" w:cs="Microsoft YaHei"/>
          <w:color w:val="9D9D9D"/>
          <w:sz w:val="22"/>
        </w:rPr>
        <w:t>オープンソースの世界に入る人の多くは、単に仕事としてではなく、自分の中で必要としていることが多いのではないでしょうか。例えば、自分の仕事にもっと価値</w:t>
      </w:r>
      <w:r>
        <w:rPr>
          <w:rFonts w:ascii="Microsoft YaHei" w:eastAsia="Microsoft YaHei" w:hAnsi="Microsoft YaHei" w:cs="Microsoft YaHei"/>
          <w:color w:val="9D9D9D"/>
          <w:sz w:val="22"/>
        </w:rPr>
        <w:lastRenderedPageBreak/>
        <w:t>をもたらしたい、コミュニティの雰囲気が気に入った、ネットワークを広げたいなど、様々な理由があります。仕事のニーズと人のニーズを融合させ、開発者一人ひとりがコミュニティに帰属意識を持てるようにすることで、オープンソースプロジェクトには優秀な人材が続々と集まってきます。</w:t>
      </w:r>
    </w:p>
    <w:p w14:paraId="62CD6964" w14:textId="77777777" w:rsidR="004D63E1" w:rsidRDefault="004D63E1">
      <w:pPr>
        <w:spacing w:before="60" w:after="60" w:line="312" w:lineRule="auto"/>
        <w:ind w:left="420"/>
        <w:jc w:val="left"/>
        <w:rPr>
          <w:rFonts w:ascii="Microsoft YaHei" w:eastAsia="Microsoft YaHei" w:hAnsi="Microsoft YaHei" w:cs="Microsoft YaHei"/>
          <w:b/>
          <w:color w:val="9D9D9D"/>
          <w:sz w:val="22"/>
        </w:rPr>
      </w:pPr>
    </w:p>
    <w:p w14:paraId="7D5102A8" w14:textId="77777777" w:rsidR="004D63E1" w:rsidRDefault="00810F60">
      <w:pPr>
        <w:pStyle w:val="3"/>
        <w:rPr>
          <w:rFonts w:ascii="Microsoft YaHei" w:eastAsia="Microsoft YaHei" w:hAnsi="Microsoft YaHei" w:cs="Microsoft YaHei"/>
        </w:rPr>
      </w:pPr>
      <w:bookmarkStart w:id="39" w:name="_Toc98205612"/>
      <w:r>
        <w:rPr>
          <w:rFonts w:ascii="Microsoft YaHei" w:eastAsia="Microsoft YaHei" w:hAnsi="Microsoft YaHei" w:cs="Microsoft YaHei"/>
        </w:rPr>
        <w:t xml:space="preserve">4.2 </w:t>
      </w:r>
      <w:r>
        <w:rPr>
          <w:rFonts w:ascii="Microsoft YaHei" w:eastAsia="Microsoft YaHei" w:hAnsi="Microsoft YaHei" w:cs="Microsoft YaHei"/>
        </w:rPr>
        <w:t>オープンソースプロジェクトを探す理由</w:t>
      </w:r>
      <w:bookmarkEnd w:id="39"/>
    </w:p>
    <w:p w14:paraId="27DFE55D"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回答者は様々な理由でオープンソースプロジェクトを</w:t>
      </w:r>
      <w:r>
        <w:rPr>
          <w:rFonts w:ascii="Microsoft YaHei" w:eastAsia="Microsoft YaHei" w:hAnsi="Microsoft YaHei" w:cs="Microsoft YaHei"/>
          <w:color w:val="333333"/>
          <w:sz w:val="22"/>
        </w:rPr>
        <w:t>検索しましたが、特定の機能を持つソフトウェアを探すという理由の方が多かったです。</w:t>
      </w:r>
    </w:p>
    <w:p w14:paraId="536EDDDA"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08BF6028" wp14:editId="30D89801">
            <wp:extent cx="5760720" cy="3381915"/>
            <wp:effectExtent l="0" t="0" r="0" b="0"/>
            <wp:docPr id="24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32"/>
                    <a:srcRect/>
                    <a:stretch>
                      <a:fillRect/>
                    </a:stretch>
                  </pic:blipFill>
                  <pic:spPr>
                    <a:xfrm>
                      <a:off x="0" y="0"/>
                      <a:ext cx="5760720" cy="3381915"/>
                    </a:xfrm>
                    <a:prstGeom prst="rect">
                      <a:avLst/>
                    </a:prstGeom>
                    <a:ln/>
                  </pic:spPr>
                </pic:pic>
              </a:graphicData>
            </a:graphic>
          </wp:inline>
        </w:drawing>
      </w:r>
    </w:p>
    <w:p w14:paraId="5F41CF75" w14:textId="77777777" w:rsidR="004D63E1" w:rsidRDefault="00810F60">
      <w:pPr>
        <w:pStyle w:val="3"/>
        <w:rPr>
          <w:rFonts w:ascii="Microsoft YaHei" w:eastAsia="Microsoft YaHei" w:hAnsi="Microsoft YaHei" w:cs="Microsoft YaHei"/>
          <w:color w:val="4CC2EE"/>
        </w:rPr>
      </w:pPr>
      <w:bookmarkStart w:id="40" w:name="_Toc98205613"/>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bookmarkEnd w:id="40"/>
    </w:p>
    <w:p w14:paraId="7AC09E7B" w14:textId="77777777" w:rsidR="004D63E1" w:rsidRDefault="00810F6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姜宁</w:t>
      </w:r>
      <w:r>
        <w:rPr>
          <w:rFonts w:ascii="Microsoft YaHei" w:eastAsia="Microsoft YaHei" w:hAnsi="Microsoft YaHei" w:cs="Microsoft YaHei"/>
          <w:b/>
          <w:color w:val="9D9D9D"/>
          <w:sz w:val="22"/>
        </w:rPr>
        <w:t xml:space="preserve">: </w:t>
      </w:r>
      <w:r>
        <w:rPr>
          <w:rFonts w:ascii="Microsoft YaHei" w:eastAsia="Microsoft YaHei" w:hAnsi="Microsoft YaHei" w:cs="Microsoft YaHei"/>
          <w:color w:val="9D9D9D"/>
          <w:sz w:val="22"/>
        </w:rPr>
        <w:t>人々は今でも、自分の問題を解決するという観点からオープンソースプロジェクトを利用しています。</w:t>
      </w:r>
    </w:p>
    <w:p w14:paraId="4A8CD2DD" w14:textId="77777777" w:rsidR="004D63E1" w:rsidRDefault="00810F6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堵俊平</w:t>
      </w:r>
      <w:r>
        <w:rPr>
          <w:rFonts w:ascii="Microsoft YaHei" w:eastAsia="Microsoft YaHei" w:hAnsi="Microsoft YaHei" w:cs="Microsoft YaHei"/>
          <w:b/>
          <w:color w:val="9D9D9D"/>
          <w:sz w:val="22"/>
        </w:rPr>
        <w:t xml:space="preserve">: </w:t>
      </w:r>
      <w:r>
        <w:rPr>
          <w:rFonts w:ascii="Microsoft YaHei" w:eastAsia="Microsoft YaHei" w:hAnsi="Microsoft YaHei" w:cs="Microsoft YaHei"/>
          <w:color w:val="9D9D9D"/>
          <w:sz w:val="22"/>
        </w:rPr>
        <w:t>ユーザーは、多くの人がオープンソースにアプローチする際の最初の、そして最も重要な役割を担っています。オープンソースプロジェクトでは、独自の機能を持つことが、人々の注目を集め、利用されるための鍵となります。</w:t>
      </w:r>
    </w:p>
    <w:p w14:paraId="17823DA2" w14:textId="77777777" w:rsidR="004D63E1" w:rsidRDefault="004D63E1">
      <w:pPr>
        <w:spacing w:before="60" w:after="60" w:line="312" w:lineRule="auto"/>
        <w:ind w:left="420"/>
        <w:jc w:val="left"/>
        <w:rPr>
          <w:rFonts w:ascii="Microsoft YaHei" w:eastAsia="Microsoft YaHei" w:hAnsi="Microsoft YaHei" w:cs="Microsoft YaHei"/>
          <w:b/>
          <w:color w:val="9D9D9D"/>
          <w:sz w:val="22"/>
        </w:rPr>
      </w:pPr>
    </w:p>
    <w:p w14:paraId="7A831F0E" w14:textId="77777777" w:rsidR="004D63E1" w:rsidRDefault="00810F60">
      <w:pPr>
        <w:pStyle w:val="3"/>
        <w:rPr>
          <w:rFonts w:ascii="Microsoft YaHei" w:eastAsia="Microsoft YaHei" w:hAnsi="Microsoft YaHei" w:cs="Microsoft YaHei"/>
        </w:rPr>
      </w:pPr>
      <w:bookmarkStart w:id="41" w:name="_Toc98205614"/>
      <w:r>
        <w:rPr>
          <w:rFonts w:ascii="Microsoft YaHei" w:eastAsia="Microsoft YaHei" w:hAnsi="Microsoft YaHei" w:cs="Microsoft YaHei"/>
        </w:rPr>
        <w:lastRenderedPageBreak/>
        <w:t xml:space="preserve">4.3 </w:t>
      </w:r>
      <w:r>
        <w:rPr>
          <w:rFonts w:ascii="Microsoft YaHei" w:eastAsia="Microsoft YaHei" w:hAnsi="Microsoft YaHei" w:cs="Microsoft YaHei"/>
        </w:rPr>
        <w:t>オープンソースコミュニティへの参加</w:t>
      </w:r>
      <w:bookmarkEnd w:id="41"/>
    </w:p>
    <w:p w14:paraId="134B4690"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回答者の大多数は、コミュニティでコードやドキュメントの作成に携わっており、テスト、ローカリゼーション、イベントの開催、メディアへの働きかけなども、多くの人がコミュニティで関わっているタスクです。</w:t>
      </w:r>
    </w:p>
    <w:p w14:paraId="49DEBA22"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004C1E0E" wp14:editId="0329C1B4">
            <wp:extent cx="5760720" cy="3381915"/>
            <wp:effectExtent l="0" t="0" r="0" b="0"/>
            <wp:docPr id="24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3"/>
                    <a:srcRect/>
                    <a:stretch>
                      <a:fillRect/>
                    </a:stretch>
                  </pic:blipFill>
                  <pic:spPr>
                    <a:xfrm>
                      <a:off x="0" y="0"/>
                      <a:ext cx="5760720" cy="3381915"/>
                    </a:xfrm>
                    <a:prstGeom prst="rect">
                      <a:avLst/>
                    </a:prstGeom>
                    <a:ln/>
                  </pic:spPr>
                </pic:pic>
              </a:graphicData>
            </a:graphic>
          </wp:inline>
        </w:drawing>
      </w:r>
    </w:p>
    <w:p w14:paraId="0097908F" w14:textId="77777777" w:rsidR="004D63E1" w:rsidRDefault="00810F60">
      <w:pPr>
        <w:pStyle w:val="3"/>
        <w:rPr>
          <w:rFonts w:ascii="Microsoft YaHei" w:eastAsia="Microsoft YaHei" w:hAnsi="Microsoft YaHei" w:cs="Microsoft YaHei"/>
          <w:color w:val="4CC2EE"/>
        </w:rPr>
      </w:pPr>
      <w:bookmarkStart w:id="42" w:name="_Toc98205615"/>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bookmarkEnd w:id="42"/>
    </w:p>
    <w:p w14:paraId="51916822" w14:textId="77777777" w:rsidR="004D63E1" w:rsidRDefault="00810F6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堵俊平</w:t>
      </w:r>
      <w:r>
        <w:rPr>
          <w:rFonts w:ascii="Microsoft YaHei" w:eastAsia="Microsoft YaHei" w:hAnsi="Microsoft YaHei" w:cs="Microsoft YaHei"/>
          <w:color w:val="9D9D9D"/>
          <w:sz w:val="22"/>
        </w:rPr>
        <w:t xml:space="preserve">: "Community over Code", </w:t>
      </w:r>
      <w:r>
        <w:rPr>
          <w:rFonts w:ascii="Microsoft YaHei" w:eastAsia="Microsoft YaHei" w:hAnsi="Microsoft YaHei" w:cs="Microsoft YaHei"/>
          <w:color w:val="9D9D9D"/>
          <w:sz w:val="22"/>
        </w:rPr>
        <w:t>オープンソースコミュニティの仕事は、コードだけではなく、コードを超えた仕事の割合がはるかに高いのです。また、オープンソースプロジェクトでは、ドキュメント作成に多くの注意が払われており、今回の調査でもそれが反映されています。</w:t>
      </w:r>
    </w:p>
    <w:p w14:paraId="5254C44E" w14:textId="77777777" w:rsidR="004D63E1" w:rsidRDefault="004D63E1">
      <w:pPr>
        <w:spacing w:before="60" w:after="60" w:line="312" w:lineRule="auto"/>
        <w:ind w:left="420"/>
        <w:jc w:val="left"/>
        <w:rPr>
          <w:rFonts w:ascii="Microsoft YaHei" w:eastAsia="Microsoft YaHei" w:hAnsi="Microsoft YaHei" w:cs="Microsoft YaHei"/>
          <w:b/>
          <w:color w:val="9D9D9D"/>
          <w:sz w:val="22"/>
        </w:rPr>
      </w:pPr>
    </w:p>
    <w:p w14:paraId="18FBD57B" w14:textId="77777777" w:rsidR="004D63E1" w:rsidRDefault="00810F60">
      <w:pPr>
        <w:pStyle w:val="3"/>
        <w:rPr>
          <w:rFonts w:ascii="Microsoft YaHei" w:eastAsia="Microsoft YaHei" w:hAnsi="Microsoft YaHei" w:cs="Microsoft YaHei"/>
        </w:rPr>
      </w:pPr>
      <w:bookmarkStart w:id="43" w:name="_Toc98205616"/>
      <w:r>
        <w:rPr>
          <w:rFonts w:ascii="Microsoft YaHei" w:eastAsia="Microsoft YaHei" w:hAnsi="Microsoft YaHei" w:cs="Microsoft YaHei"/>
        </w:rPr>
        <w:t xml:space="preserve">4.4 </w:t>
      </w:r>
      <w:r>
        <w:rPr>
          <w:rFonts w:ascii="Microsoft YaHei" w:eastAsia="Microsoft YaHei" w:hAnsi="Microsoft YaHei" w:cs="Microsoft YaHei"/>
        </w:rPr>
        <w:t>オープンソースに触れた時期</w:t>
      </w:r>
      <w:bookmarkEnd w:id="43"/>
    </w:p>
    <w:p w14:paraId="10398DCD"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回答者の</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割近くがオープンソースに触れてから</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7</w:t>
      </w:r>
      <w:r>
        <w:rPr>
          <w:rFonts w:ascii="Microsoft YaHei" w:eastAsia="Microsoft YaHei" w:hAnsi="Microsoft YaHei" w:cs="Microsoft YaHei"/>
          <w:color w:val="333333"/>
          <w:sz w:val="22"/>
        </w:rPr>
        <w:t>割近くが</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年以上経過しています。</w:t>
      </w:r>
    </w:p>
    <w:p w14:paraId="0B01BB35"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lastRenderedPageBreak/>
        <w:drawing>
          <wp:inline distT="0" distB="0" distL="0" distR="0" wp14:anchorId="73F8B5DC" wp14:editId="2765AC3A">
            <wp:extent cx="5760720" cy="3467267"/>
            <wp:effectExtent l="0" t="0" r="0" b="0"/>
            <wp:docPr id="24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4"/>
                    <a:srcRect/>
                    <a:stretch>
                      <a:fillRect/>
                    </a:stretch>
                  </pic:blipFill>
                  <pic:spPr>
                    <a:xfrm>
                      <a:off x="0" y="0"/>
                      <a:ext cx="5760720" cy="3467267"/>
                    </a:xfrm>
                    <a:prstGeom prst="rect">
                      <a:avLst/>
                    </a:prstGeom>
                    <a:ln/>
                  </pic:spPr>
                </pic:pic>
              </a:graphicData>
            </a:graphic>
          </wp:inline>
        </w:drawing>
      </w:r>
    </w:p>
    <w:p w14:paraId="5C77898A" w14:textId="77777777" w:rsidR="004D63E1" w:rsidRDefault="00810F60">
      <w:pPr>
        <w:pStyle w:val="3"/>
        <w:rPr>
          <w:rFonts w:ascii="Microsoft YaHei" w:eastAsia="Microsoft YaHei" w:hAnsi="Microsoft YaHei" w:cs="Microsoft YaHei"/>
          <w:color w:val="4CC2EE"/>
        </w:rPr>
      </w:pPr>
      <w:bookmarkStart w:id="44" w:name="_Toc98205617"/>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bookmarkEnd w:id="44"/>
    </w:p>
    <w:p w14:paraId="70E45031" w14:textId="77777777" w:rsidR="004D63E1" w:rsidRDefault="00810F6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楊麗雲：</w:t>
      </w:r>
      <w:r>
        <w:rPr>
          <w:rFonts w:ascii="Microsoft YaHei" w:eastAsia="Microsoft YaHei" w:hAnsi="Microsoft YaHei" w:cs="Microsoft YaHei"/>
          <w:color w:val="9D9D9D"/>
          <w:sz w:val="22"/>
        </w:rPr>
        <w:t>ここ</w:t>
      </w:r>
      <w:r>
        <w:rPr>
          <w:rFonts w:ascii="Microsoft YaHei" w:eastAsia="Microsoft YaHei" w:hAnsi="Microsoft YaHei" w:cs="Microsoft YaHei"/>
          <w:color w:val="9D9D9D"/>
          <w:sz w:val="22"/>
        </w:rPr>
        <w:t>2</w:t>
      </w:r>
      <w:r>
        <w:rPr>
          <w:rFonts w:ascii="Microsoft YaHei" w:eastAsia="Microsoft YaHei" w:hAnsi="Microsoft YaHei" w:cs="Microsoft YaHei"/>
          <w:color w:val="9D9D9D"/>
          <w:sz w:val="22"/>
        </w:rPr>
        <w:t>年間でオープンソースに関わる人が増えていることを表現するのであれば、：</w:t>
      </w:r>
      <w:r>
        <w:rPr>
          <w:rFonts w:ascii="Microsoft YaHei" w:eastAsia="Microsoft YaHei" w:hAnsi="Microsoft YaHei" w:cs="Microsoft YaHei"/>
          <w:color w:val="9D9D9D"/>
          <w:sz w:val="22"/>
        </w:rPr>
        <w:t>1</w:t>
      </w:r>
      <w:r>
        <w:rPr>
          <w:rFonts w:ascii="Microsoft YaHei" w:eastAsia="Microsoft YaHei" w:hAnsi="Microsoft YaHei" w:cs="Microsoft YaHei"/>
          <w:color w:val="9D9D9D"/>
          <w:sz w:val="22"/>
        </w:rPr>
        <w:t>～</w:t>
      </w:r>
      <w:r>
        <w:rPr>
          <w:rFonts w:ascii="Microsoft YaHei" w:eastAsia="Microsoft YaHei" w:hAnsi="Microsoft YaHei" w:cs="Microsoft YaHei"/>
          <w:color w:val="9D9D9D"/>
          <w:sz w:val="22"/>
        </w:rPr>
        <w:t>2</w:t>
      </w:r>
      <w:r>
        <w:rPr>
          <w:rFonts w:ascii="Microsoft YaHei" w:eastAsia="Microsoft YaHei" w:hAnsi="Microsoft YaHei" w:cs="Microsoft YaHei"/>
          <w:color w:val="9D9D9D"/>
          <w:sz w:val="22"/>
        </w:rPr>
        <w:t>年の間にオープンソースに触れる参加者が増えていることは、ここ</w:t>
      </w:r>
      <w:r>
        <w:rPr>
          <w:rFonts w:ascii="Microsoft YaHei" w:eastAsia="Microsoft YaHei" w:hAnsi="Microsoft YaHei" w:cs="Microsoft YaHei"/>
          <w:color w:val="9D9D9D"/>
          <w:sz w:val="22"/>
        </w:rPr>
        <w:t>2</w:t>
      </w:r>
      <w:r>
        <w:rPr>
          <w:rFonts w:ascii="Microsoft YaHei" w:eastAsia="Microsoft YaHei" w:hAnsi="Microsoft YaHei" w:cs="Microsoft YaHei"/>
          <w:color w:val="9D9D9D"/>
          <w:sz w:val="22"/>
        </w:rPr>
        <w:t>年の間にオープンソース政策の指導、オープンソースコミュニティの急速な発展、中国での注目度の高まりなどの外的要因と密接に関係しています。</w:t>
      </w:r>
    </w:p>
    <w:p w14:paraId="01E55892" w14:textId="77777777" w:rsidR="004D63E1" w:rsidRDefault="004D63E1">
      <w:pPr>
        <w:spacing w:before="60" w:after="60" w:line="312" w:lineRule="auto"/>
        <w:ind w:left="420"/>
        <w:jc w:val="left"/>
        <w:rPr>
          <w:rFonts w:ascii="Microsoft YaHei" w:eastAsia="Microsoft YaHei" w:hAnsi="Microsoft YaHei" w:cs="Microsoft YaHei"/>
          <w:b/>
          <w:color w:val="9D9D9D"/>
          <w:sz w:val="22"/>
        </w:rPr>
      </w:pPr>
    </w:p>
    <w:p w14:paraId="56839AC0" w14:textId="77777777" w:rsidR="004D63E1" w:rsidRDefault="00810F60">
      <w:pPr>
        <w:pStyle w:val="3"/>
        <w:rPr>
          <w:rFonts w:ascii="Microsoft YaHei" w:eastAsia="Microsoft YaHei" w:hAnsi="Microsoft YaHei" w:cs="Microsoft YaHei"/>
        </w:rPr>
      </w:pPr>
      <w:bookmarkStart w:id="45" w:name="_Toc98205618"/>
      <w:r>
        <w:rPr>
          <w:rFonts w:ascii="Microsoft YaHei" w:eastAsia="Microsoft YaHei" w:hAnsi="Microsoft YaHei" w:cs="Microsoft YaHei"/>
        </w:rPr>
        <w:t xml:space="preserve">4.5 </w:t>
      </w:r>
      <w:r>
        <w:rPr>
          <w:rFonts w:ascii="Microsoft YaHei" w:eastAsia="Microsoft YaHei" w:hAnsi="Microsoft YaHei" w:cs="Microsoft YaHei"/>
        </w:rPr>
        <w:t>オープンソースへの時間的投資</w:t>
      </w:r>
      <w:bookmarkEnd w:id="45"/>
    </w:p>
    <w:p w14:paraId="11D49D0F"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回答者の約</w:t>
      </w:r>
      <w:r>
        <w:rPr>
          <w:rFonts w:ascii="Microsoft YaHei" w:eastAsia="Microsoft YaHei" w:hAnsi="Microsoft YaHei" w:cs="Microsoft YaHei"/>
          <w:color w:val="333333"/>
          <w:sz w:val="22"/>
        </w:rPr>
        <w:t>55</w:t>
      </w:r>
      <w:r>
        <w:rPr>
          <w:rFonts w:ascii="Microsoft YaHei" w:eastAsia="Microsoft YaHei" w:hAnsi="Microsoft YaHei" w:cs="Microsoft YaHei"/>
          <w:color w:val="333333"/>
          <w:sz w:val="22"/>
        </w:rPr>
        <w:t>％が週に</w:t>
      </w:r>
      <w:r>
        <w:rPr>
          <w:rFonts w:ascii="Microsoft YaHei" w:eastAsia="Microsoft YaHei" w:hAnsi="Microsoft YaHei" w:cs="Microsoft YaHei"/>
          <w:color w:val="333333"/>
          <w:sz w:val="22"/>
        </w:rPr>
        <w:t>5</w:t>
      </w:r>
      <w:r>
        <w:rPr>
          <w:rFonts w:ascii="Microsoft YaHei" w:eastAsia="Microsoft YaHei" w:hAnsi="Microsoft YaHei" w:cs="Microsoft YaHei"/>
          <w:color w:val="333333"/>
          <w:sz w:val="22"/>
        </w:rPr>
        <w:t>時間未満、約</w:t>
      </w:r>
      <w:r>
        <w:rPr>
          <w:rFonts w:ascii="Microsoft YaHei" w:eastAsia="Microsoft YaHei" w:hAnsi="Microsoft YaHei" w:cs="Microsoft YaHei"/>
          <w:color w:val="333333"/>
          <w:sz w:val="22"/>
        </w:rPr>
        <w:t>30</w:t>
      </w:r>
      <w:r>
        <w:rPr>
          <w:rFonts w:ascii="Microsoft YaHei" w:eastAsia="Microsoft YaHei" w:hAnsi="Microsoft YaHei" w:cs="Microsoft YaHei"/>
          <w:color w:val="333333"/>
          <w:sz w:val="22"/>
        </w:rPr>
        <w:t>％が週に</w:t>
      </w:r>
      <w:r>
        <w:rPr>
          <w:rFonts w:ascii="Microsoft YaHei" w:eastAsia="Microsoft YaHei" w:hAnsi="Microsoft YaHei" w:cs="Microsoft YaHei"/>
          <w:color w:val="333333"/>
          <w:sz w:val="22"/>
        </w:rPr>
        <w:t>5</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20</w:t>
      </w:r>
      <w:r>
        <w:rPr>
          <w:rFonts w:ascii="Microsoft YaHei" w:eastAsia="Microsoft YaHei" w:hAnsi="Microsoft YaHei" w:cs="Microsoft YaHei"/>
          <w:color w:val="333333"/>
          <w:sz w:val="22"/>
        </w:rPr>
        <w:t>時間オープンソースに費やしており、昨年に比べて増加しています。</w:t>
      </w:r>
    </w:p>
    <w:p w14:paraId="249A02BF"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lastRenderedPageBreak/>
        <w:drawing>
          <wp:inline distT="0" distB="0" distL="0" distR="0" wp14:anchorId="028CF5AE" wp14:editId="74B9C80F">
            <wp:extent cx="5760720" cy="3467267"/>
            <wp:effectExtent l="0" t="0" r="0" b="0"/>
            <wp:docPr id="248"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5"/>
                    <a:srcRect/>
                    <a:stretch>
                      <a:fillRect/>
                    </a:stretch>
                  </pic:blipFill>
                  <pic:spPr>
                    <a:xfrm>
                      <a:off x="0" y="0"/>
                      <a:ext cx="5760720" cy="3467267"/>
                    </a:xfrm>
                    <a:prstGeom prst="rect">
                      <a:avLst/>
                    </a:prstGeom>
                    <a:ln/>
                  </pic:spPr>
                </pic:pic>
              </a:graphicData>
            </a:graphic>
          </wp:inline>
        </w:drawing>
      </w:r>
    </w:p>
    <w:p w14:paraId="43681900" w14:textId="77777777" w:rsidR="004D63E1" w:rsidRDefault="00810F60">
      <w:pPr>
        <w:pStyle w:val="3"/>
        <w:rPr>
          <w:rFonts w:ascii="Microsoft YaHei" w:eastAsia="Microsoft YaHei" w:hAnsi="Microsoft YaHei" w:cs="Microsoft YaHei"/>
          <w:color w:val="4CC2EE"/>
        </w:rPr>
      </w:pPr>
      <w:bookmarkStart w:id="46" w:name="_Toc98205619"/>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bookmarkEnd w:id="46"/>
    </w:p>
    <w:p w14:paraId="0B93F702" w14:textId="77777777" w:rsidR="004D63E1" w:rsidRDefault="00810F6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堵俊平</w:t>
      </w:r>
      <w:r>
        <w:rPr>
          <w:rFonts w:ascii="Microsoft YaHei" w:eastAsia="Microsoft YaHei" w:hAnsi="Microsoft YaHei" w:cs="Microsoft YaHei"/>
          <w:b/>
          <w:color w:val="9D9D9D"/>
          <w:sz w:val="22"/>
        </w:rPr>
        <w:t xml:space="preserve">: </w:t>
      </w:r>
      <w:r>
        <w:rPr>
          <w:rFonts w:ascii="Microsoft YaHei" w:eastAsia="Microsoft YaHei" w:hAnsi="Microsoft YaHei" w:cs="Microsoft YaHei"/>
          <w:color w:val="9D9D9D"/>
          <w:sz w:val="22"/>
        </w:rPr>
        <w:t>一般的に、オープンソースの開発者は、</w:t>
      </w:r>
      <w:r>
        <w:rPr>
          <w:rFonts w:ascii="Microsoft YaHei" w:eastAsia="Microsoft YaHei" w:hAnsi="Microsoft YaHei" w:cs="Microsoft YaHei"/>
          <w:color w:val="9D9D9D"/>
          <w:sz w:val="22"/>
        </w:rPr>
        <w:t>1</w:t>
      </w:r>
      <w:r>
        <w:rPr>
          <w:rFonts w:ascii="Microsoft YaHei" w:eastAsia="Microsoft YaHei" w:hAnsi="Microsoft YaHei" w:cs="Microsoft YaHei"/>
          <w:color w:val="9D9D9D"/>
          <w:sz w:val="22"/>
        </w:rPr>
        <w:t>週間の法定労働時間の</w:t>
      </w:r>
      <w:r>
        <w:rPr>
          <w:rFonts w:ascii="Microsoft YaHei" w:eastAsia="Microsoft YaHei" w:hAnsi="Microsoft YaHei" w:cs="Microsoft YaHei"/>
          <w:color w:val="9D9D9D"/>
          <w:sz w:val="22"/>
        </w:rPr>
        <w:t>50</w:t>
      </w:r>
      <w:r>
        <w:rPr>
          <w:rFonts w:ascii="Microsoft YaHei" w:eastAsia="Microsoft YaHei" w:hAnsi="Microsoft YaHei" w:cs="Microsoft YaHei"/>
          <w:color w:val="9D9D9D"/>
          <w:sz w:val="22"/>
        </w:rPr>
        <w:t>％以上（例：</w:t>
      </w:r>
      <w:r>
        <w:rPr>
          <w:rFonts w:ascii="Microsoft YaHei" w:eastAsia="Microsoft YaHei" w:hAnsi="Microsoft YaHei" w:cs="Microsoft YaHei"/>
          <w:color w:val="9D9D9D"/>
          <w:sz w:val="22"/>
        </w:rPr>
        <w:t>20</w:t>
      </w:r>
      <w:r>
        <w:rPr>
          <w:rFonts w:ascii="Microsoft YaHei" w:eastAsia="Microsoft YaHei" w:hAnsi="Microsoft YaHei" w:cs="Microsoft YaHei"/>
          <w:color w:val="9D9D9D"/>
          <w:sz w:val="22"/>
        </w:rPr>
        <w:t>時間）を割いていればフルタイムとみなされますが、これは約</w:t>
      </w:r>
      <w:r>
        <w:rPr>
          <w:rFonts w:ascii="Microsoft YaHei" w:eastAsia="Microsoft YaHei" w:hAnsi="Microsoft YaHei" w:cs="Microsoft YaHei"/>
          <w:color w:val="9D9D9D"/>
          <w:sz w:val="22"/>
        </w:rPr>
        <w:t>13</w:t>
      </w:r>
      <w:r>
        <w:rPr>
          <w:rFonts w:ascii="Microsoft YaHei" w:eastAsia="Microsoft YaHei" w:hAnsi="Microsoft YaHei" w:cs="Microsoft YaHei"/>
          <w:color w:val="9D9D9D"/>
          <w:sz w:val="22"/>
        </w:rPr>
        <w:t>％で、比較的低い数字です。現段階では、中国のほとんどのオープンソースの貢献者は、フルタイムのコミットメントよりも趣味に近いものであることがわかります。つまり、オープンソースの開発は、開発者が生計を立てるための手段とはなっておらず、真に豊かなオープンソース・エコシステムの実現には、まだまだ遠い道のりといえます。</w:t>
      </w:r>
    </w:p>
    <w:p w14:paraId="4677D1AE" w14:textId="77777777" w:rsidR="004D63E1" w:rsidRDefault="004D63E1">
      <w:pPr>
        <w:spacing w:before="60" w:after="60" w:line="312" w:lineRule="auto"/>
        <w:ind w:left="420"/>
        <w:jc w:val="left"/>
        <w:rPr>
          <w:rFonts w:ascii="Microsoft YaHei" w:eastAsia="Microsoft YaHei" w:hAnsi="Microsoft YaHei" w:cs="Microsoft YaHei"/>
          <w:b/>
          <w:color w:val="9D9D9D"/>
          <w:sz w:val="22"/>
        </w:rPr>
      </w:pPr>
    </w:p>
    <w:p w14:paraId="7DB3E4C3" w14:textId="77777777" w:rsidR="004D63E1" w:rsidRDefault="00810F60">
      <w:pPr>
        <w:pStyle w:val="3"/>
        <w:rPr>
          <w:rFonts w:ascii="Microsoft YaHei" w:eastAsia="Microsoft YaHei" w:hAnsi="Microsoft YaHei" w:cs="Microsoft YaHei"/>
        </w:rPr>
      </w:pPr>
      <w:bookmarkStart w:id="47" w:name="_Toc98205620"/>
      <w:r>
        <w:rPr>
          <w:rFonts w:ascii="Microsoft YaHei" w:eastAsia="Microsoft YaHei" w:hAnsi="Microsoft YaHei" w:cs="Microsoft YaHei"/>
        </w:rPr>
        <w:t xml:space="preserve">4.6 </w:t>
      </w:r>
      <w:r>
        <w:rPr>
          <w:rFonts w:ascii="Microsoft YaHei" w:eastAsia="Microsoft YaHei" w:hAnsi="Microsoft YaHei" w:cs="Microsoft YaHei"/>
        </w:rPr>
        <w:t>オープンソースコミュニティにおけるコミュニケーション</w:t>
      </w:r>
      <w:r>
        <w:rPr>
          <w:rFonts w:ascii="Microsoft YaHei" w:eastAsia="Microsoft YaHei" w:hAnsi="Microsoft YaHei" w:cs="Microsoft YaHei"/>
        </w:rPr>
        <w:t>手法</w:t>
      </w:r>
      <w:bookmarkEnd w:id="47"/>
    </w:p>
    <w:p w14:paraId="795C03E6"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コミュニティのコミュニケーション手段としては、</w:t>
      </w:r>
      <w:proofErr w:type="spellStart"/>
      <w:r>
        <w:rPr>
          <w:rFonts w:ascii="Microsoft YaHei" w:eastAsia="Microsoft YaHei" w:hAnsi="Microsoft YaHei" w:cs="Microsoft YaHei"/>
          <w:color w:val="333333"/>
          <w:sz w:val="22"/>
        </w:rPr>
        <w:t>Github</w:t>
      </w:r>
      <w:proofErr w:type="spellEnd"/>
      <w:r>
        <w:rPr>
          <w:rFonts w:ascii="Microsoft YaHei" w:eastAsia="Microsoft YaHei" w:hAnsi="Microsoft YaHei" w:cs="Microsoft YaHei"/>
          <w:color w:val="333333"/>
          <w:sz w:val="22"/>
        </w:rPr>
        <w:t xml:space="preserve"> Issues</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WeChat</w:t>
      </w:r>
      <w:r>
        <w:rPr>
          <w:rFonts w:ascii="Microsoft YaHei" w:eastAsia="Microsoft YaHei" w:hAnsi="Microsoft YaHei" w:cs="Microsoft YaHei"/>
          <w:color w:val="333333"/>
          <w:sz w:val="22"/>
        </w:rPr>
        <w:t>、メーリングリストなどが圧倒的に多い。</w:t>
      </w:r>
    </w:p>
    <w:p w14:paraId="5A0E8085"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lastRenderedPageBreak/>
        <w:drawing>
          <wp:inline distT="0" distB="0" distL="0" distR="0" wp14:anchorId="163CDBF8" wp14:editId="37CF6E85">
            <wp:extent cx="5760720" cy="3462154"/>
            <wp:effectExtent l="0" t="0" r="0" b="0"/>
            <wp:docPr id="249"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6"/>
                    <a:srcRect/>
                    <a:stretch>
                      <a:fillRect/>
                    </a:stretch>
                  </pic:blipFill>
                  <pic:spPr>
                    <a:xfrm>
                      <a:off x="0" y="0"/>
                      <a:ext cx="5760720" cy="3462154"/>
                    </a:xfrm>
                    <a:prstGeom prst="rect">
                      <a:avLst/>
                    </a:prstGeom>
                    <a:ln/>
                  </pic:spPr>
                </pic:pic>
              </a:graphicData>
            </a:graphic>
          </wp:inline>
        </w:drawing>
      </w:r>
    </w:p>
    <w:p w14:paraId="796552CB" w14:textId="77777777" w:rsidR="004D63E1" w:rsidRDefault="00810F60">
      <w:pPr>
        <w:pStyle w:val="3"/>
        <w:rPr>
          <w:rFonts w:ascii="Microsoft YaHei" w:eastAsia="Microsoft YaHei" w:hAnsi="Microsoft YaHei" w:cs="Microsoft YaHei"/>
          <w:color w:val="4CC2EE"/>
        </w:rPr>
      </w:pPr>
      <w:bookmarkStart w:id="48" w:name="_Toc98205621"/>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bookmarkEnd w:id="48"/>
    </w:p>
    <w:p w14:paraId="3F2625D7" w14:textId="77777777" w:rsidR="004D63E1" w:rsidRDefault="00810F6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堵俊平</w:t>
      </w:r>
      <w:r>
        <w:rPr>
          <w:rFonts w:ascii="Microsoft YaHei" w:eastAsia="Microsoft YaHei" w:hAnsi="Microsoft YaHei" w:cs="Microsoft YaHei"/>
          <w:b/>
          <w:color w:val="9D9D9D"/>
          <w:sz w:val="22"/>
        </w:rPr>
        <w:t xml:space="preserve">: </w:t>
      </w:r>
      <w:r>
        <w:rPr>
          <w:rFonts w:ascii="Microsoft YaHei" w:eastAsia="Microsoft YaHei" w:hAnsi="Microsoft YaHei" w:cs="Microsoft YaHei"/>
          <w:color w:val="9D9D9D"/>
          <w:sz w:val="22"/>
        </w:rPr>
        <w:t>欧米では、オープンソース開発者のコミュニケーション手段として、メーリングリストや</w:t>
      </w:r>
      <w:r>
        <w:rPr>
          <w:rFonts w:ascii="Microsoft YaHei" w:eastAsia="Microsoft YaHei" w:hAnsi="Microsoft YaHei" w:cs="Microsoft YaHei"/>
          <w:color w:val="9D9D9D"/>
          <w:sz w:val="22"/>
        </w:rPr>
        <w:t>Issues</w:t>
      </w:r>
      <w:r>
        <w:rPr>
          <w:rFonts w:ascii="Microsoft YaHei" w:eastAsia="Microsoft YaHei" w:hAnsi="Microsoft YaHei" w:cs="Microsoft YaHei"/>
          <w:color w:val="9D9D9D"/>
          <w:sz w:val="22"/>
        </w:rPr>
        <w:t>が主流となっています。そのため、オープンで透明性が高く、議論のプロセスを早めることができ、後から参加した人の学習コストを削減することができます。国内の開発者は現在、</w:t>
      </w:r>
      <w:r>
        <w:rPr>
          <w:rFonts w:ascii="Microsoft YaHei" w:eastAsia="Microsoft YaHei" w:hAnsi="Microsoft YaHei" w:cs="Microsoft YaHei"/>
          <w:color w:val="9D9D9D"/>
          <w:sz w:val="22"/>
        </w:rPr>
        <w:t>WeChat</w:t>
      </w:r>
      <w:r>
        <w:rPr>
          <w:rFonts w:ascii="Microsoft YaHei" w:eastAsia="Microsoft YaHei" w:hAnsi="Microsoft YaHei" w:cs="Microsoft YaHei"/>
          <w:color w:val="9D9D9D"/>
          <w:sz w:val="22"/>
        </w:rPr>
        <w:t>グループでの議論に慣れていますが、</w:t>
      </w:r>
      <w:r>
        <w:rPr>
          <w:rFonts w:ascii="Microsoft YaHei" w:eastAsia="Microsoft YaHei" w:hAnsi="Microsoft YaHei" w:cs="Microsoft YaHei"/>
          <w:color w:val="9D9D9D"/>
          <w:sz w:val="22"/>
        </w:rPr>
        <w:t>WeChat</w:t>
      </w:r>
      <w:r>
        <w:rPr>
          <w:rFonts w:ascii="Microsoft YaHei" w:eastAsia="Microsoft YaHei" w:hAnsi="Microsoft YaHei" w:cs="Microsoft YaHei"/>
          <w:color w:val="9D9D9D"/>
          <w:sz w:val="22"/>
        </w:rPr>
        <w:t>グループの規模や議論の方法が非</w:t>
      </w:r>
      <w:r>
        <w:rPr>
          <w:rFonts w:ascii="Microsoft YaHei" w:eastAsia="Microsoft YaHei" w:hAnsi="Microsoft YaHei" w:cs="Microsoft YaHei"/>
          <w:color w:val="9D9D9D"/>
          <w:sz w:val="22"/>
        </w:rPr>
        <w:t>公開であることから、オープンソースコミュニティのコミュニケーションニーズに到達するためには、チャットボットなどの補助ツールが必要です。</w:t>
      </w:r>
    </w:p>
    <w:p w14:paraId="358678C1" w14:textId="77777777" w:rsidR="004D63E1" w:rsidRDefault="004D63E1">
      <w:pPr>
        <w:spacing w:before="60" w:after="60" w:line="312" w:lineRule="auto"/>
        <w:ind w:left="420"/>
        <w:jc w:val="left"/>
        <w:rPr>
          <w:rFonts w:ascii="Microsoft YaHei" w:eastAsia="Microsoft YaHei" w:hAnsi="Microsoft YaHei" w:cs="Microsoft YaHei"/>
          <w:b/>
          <w:color w:val="9D9D9D"/>
          <w:sz w:val="22"/>
        </w:rPr>
      </w:pPr>
    </w:p>
    <w:p w14:paraId="02D3612E" w14:textId="77777777" w:rsidR="004D63E1" w:rsidRDefault="00810F60">
      <w:pPr>
        <w:pStyle w:val="3"/>
        <w:rPr>
          <w:rFonts w:ascii="Microsoft YaHei" w:eastAsia="Microsoft YaHei" w:hAnsi="Microsoft YaHei" w:cs="Microsoft YaHei"/>
        </w:rPr>
      </w:pPr>
      <w:bookmarkStart w:id="49" w:name="_Toc98205622"/>
      <w:r>
        <w:rPr>
          <w:rFonts w:ascii="Microsoft YaHei" w:eastAsia="Microsoft YaHei" w:hAnsi="Microsoft YaHei" w:cs="Microsoft YaHei"/>
        </w:rPr>
        <w:t xml:space="preserve">4.7 </w:t>
      </w:r>
      <w:r>
        <w:rPr>
          <w:rFonts w:ascii="Microsoft YaHei" w:eastAsia="Microsoft YaHei" w:hAnsi="Microsoft YaHei" w:cs="Microsoft YaHei"/>
        </w:rPr>
        <w:t>オープンソースコミュニティの重要なプレーヤー</w:t>
      </w:r>
      <w:bookmarkEnd w:id="49"/>
    </w:p>
    <w:p w14:paraId="0243C5C1"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回答者は、オープンソースコミュニティの重要なプレーヤーとして、コア開発者、コミュニティマネージャー、一般開発者、エバンジェリストを挙げており、これらの人々が一体となってコミュニティの良好な機能を支えています。</w:t>
      </w:r>
    </w:p>
    <w:p w14:paraId="7D063EC0"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lastRenderedPageBreak/>
        <w:drawing>
          <wp:inline distT="0" distB="0" distL="0" distR="0" wp14:anchorId="2BCFAB5A" wp14:editId="58ED56AA">
            <wp:extent cx="5760720" cy="3254002"/>
            <wp:effectExtent l="0" t="0" r="0" b="0"/>
            <wp:docPr id="25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37"/>
                    <a:srcRect/>
                    <a:stretch>
                      <a:fillRect/>
                    </a:stretch>
                  </pic:blipFill>
                  <pic:spPr>
                    <a:xfrm>
                      <a:off x="0" y="0"/>
                      <a:ext cx="5760720" cy="3254002"/>
                    </a:xfrm>
                    <a:prstGeom prst="rect">
                      <a:avLst/>
                    </a:prstGeom>
                    <a:ln/>
                  </pic:spPr>
                </pic:pic>
              </a:graphicData>
            </a:graphic>
          </wp:inline>
        </w:drawing>
      </w:r>
    </w:p>
    <w:p w14:paraId="73A24115" w14:textId="77777777" w:rsidR="004D63E1" w:rsidRDefault="00810F60">
      <w:pPr>
        <w:pStyle w:val="3"/>
        <w:rPr>
          <w:rFonts w:ascii="Microsoft YaHei" w:eastAsia="Microsoft YaHei" w:hAnsi="Microsoft YaHei" w:cs="Microsoft YaHei"/>
          <w:color w:val="4CC2EE"/>
        </w:rPr>
      </w:pPr>
      <w:bookmarkStart w:id="50" w:name="_Toc98205623"/>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bookmarkEnd w:id="50"/>
    </w:p>
    <w:p w14:paraId="32A7A636" w14:textId="77777777" w:rsidR="004D63E1" w:rsidRDefault="00810F6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堵俊平</w:t>
      </w:r>
      <w:r>
        <w:rPr>
          <w:rFonts w:ascii="Microsoft YaHei" w:eastAsia="Microsoft YaHei" w:hAnsi="Microsoft YaHei" w:cs="Microsoft YaHei"/>
          <w:b/>
          <w:color w:val="9D9D9D"/>
          <w:sz w:val="22"/>
        </w:rPr>
        <w:t xml:space="preserve">: </w:t>
      </w:r>
      <w:r>
        <w:rPr>
          <w:rFonts w:ascii="Microsoft YaHei" w:eastAsia="Microsoft YaHei" w:hAnsi="Microsoft YaHei" w:cs="Microsoft YaHei"/>
          <w:color w:val="9D9D9D"/>
          <w:sz w:val="22"/>
        </w:rPr>
        <w:t>オープンソースコミュニティにおけるさまざまな役割の認識にはまだ限界があります。ここで挙げたのは、コード開発に加えてエバンジェリズムであり、実際には、オペレーション、法律、マーケティングなどの役割もあり、一緒にコミュニティの貢献者を構成しています。</w:t>
      </w:r>
    </w:p>
    <w:p w14:paraId="64A02887" w14:textId="77777777" w:rsidR="004D63E1" w:rsidRDefault="00810F6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王蓉：</w:t>
      </w:r>
      <w:r>
        <w:rPr>
          <w:rFonts w:ascii="Microsoft YaHei" w:eastAsia="Microsoft YaHei" w:hAnsi="Microsoft YaHei" w:cs="Microsoft YaHei"/>
          <w:color w:val="9D9D9D"/>
          <w:sz w:val="22"/>
        </w:rPr>
        <w:t>コミュニティにはコードの貢献者だけでなく、コード以外の貢献者もオープンソースコミュニティでは重要になってきており、ドキュメント作成やイベント開催などの形でオープンソースコミュニティに参加する貢献者も増えてくると思います。</w:t>
      </w:r>
    </w:p>
    <w:p w14:paraId="6F3FA4BF" w14:textId="77777777" w:rsidR="004D63E1" w:rsidRDefault="004D63E1">
      <w:pPr>
        <w:spacing w:before="60" w:after="60" w:line="312" w:lineRule="auto"/>
        <w:ind w:left="420"/>
        <w:jc w:val="left"/>
        <w:rPr>
          <w:rFonts w:ascii="Microsoft YaHei" w:eastAsia="Microsoft YaHei" w:hAnsi="Microsoft YaHei" w:cs="Microsoft YaHei"/>
          <w:b/>
          <w:color w:val="9D9D9D"/>
          <w:sz w:val="22"/>
        </w:rPr>
      </w:pPr>
    </w:p>
    <w:p w14:paraId="77A02E31" w14:textId="77777777" w:rsidR="004D63E1" w:rsidRDefault="00810F60">
      <w:pPr>
        <w:pStyle w:val="3"/>
        <w:rPr>
          <w:rFonts w:ascii="Microsoft YaHei" w:eastAsia="Microsoft YaHei" w:hAnsi="Microsoft YaHei" w:cs="Microsoft YaHei"/>
        </w:rPr>
      </w:pPr>
      <w:bookmarkStart w:id="51" w:name="_Toc98205624"/>
      <w:r>
        <w:rPr>
          <w:rFonts w:ascii="Microsoft YaHei" w:eastAsia="Microsoft YaHei" w:hAnsi="Microsoft YaHei" w:cs="Microsoft YaHei"/>
        </w:rPr>
        <w:t xml:space="preserve">4.8 </w:t>
      </w:r>
      <w:r>
        <w:rPr>
          <w:rFonts w:ascii="Microsoft YaHei" w:eastAsia="Microsoft YaHei" w:hAnsi="Microsoft YaHei" w:cs="Microsoft YaHei"/>
        </w:rPr>
        <w:t>あなたがプロジェクトのコン</w:t>
      </w:r>
      <w:r>
        <w:rPr>
          <w:rFonts w:ascii="Microsoft YaHei" w:eastAsia="Microsoft YaHei" w:hAnsi="Microsoft YaHei" w:cs="Microsoft YaHei"/>
        </w:rPr>
        <w:t>トリビューターとしてとどまるためには、プロジェクトのどのような特徴が重要なのでしょうか？</w:t>
      </w:r>
      <w:bookmarkEnd w:id="51"/>
    </w:p>
    <w:p w14:paraId="571902EA"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回答者にとっては、プロジェクトの開発者の活動状況、自分が参加しているコミュニティに関する情報の完全性、</w:t>
      </w:r>
      <w:r>
        <w:rPr>
          <w:rFonts w:ascii="Microsoft YaHei" w:eastAsia="Microsoft YaHei" w:hAnsi="Microsoft YaHei" w:cs="Microsoft YaHei"/>
          <w:color w:val="333333"/>
          <w:sz w:val="22"/>
        </w:rPr>
        <w:t>Readme</w:t>
      </w:r>
      <w:r>
        <w:rPr>
          <w:rFonts w:ascii="Microsoft YaHei" w:eastAsia="Microsoft YaHei" w:hAnsi="Microsoft YaHei" w:cs="Microsoft YaHei"/>
          <w:color w:val="333333"/>
          <w:sz w:val="22"/>
        </w:rPr>
        <w:t>プロファイル、オープンソースライセンス、コア開発者からのタイムリーな回答などが、プロジェクトへの貢献者としてとどまるかどうかに影響を与えます。</w:t>
      </w:r>
    </w:p>
    <w:p w14:paraId="7591A13F"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lastRenderedPageBreak/>
        <w:drawing>
          <wp:inline distT="0" distB="0" distL="0" distR="0" wp14:anchorId="24228FBA" wp14:editId="5CF08F7C">
            <wp:extent cx="5760720" cy="3307913"/>
            <wp:effectExtent l="0" t="0" r="0" b="0"/>
            <wp:docPr id="251"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8"/>
                    <a:srcRect/>
                    <a:stretch>
                      <a:fillRect/>
                    </a:stretch>
                  </pic:blipFill>
                  <pic:spPr>
                    <a:xfrm>
                      <a:off x="0" y="0"/>
                      <a:ext cx="5760720" cy="3307913"/>
                    </a:xfrm>
                    <a:prstGeom prst="rect">
                      <a:avLst/>
                    </a:prstGeom>
                    <a:ln/>
                  </pic:spPr>
                </pic:pic>
              </a:graphicData>
            </a:graphic>
          </wp:inline>
        </w:drawing>
      </w:r>
    </w:p>
    <w:p w14:paraId="6EE3F0B6" w14:textId="77777777" w:rsidR="004D63E1" w:rsidRDefault="00810F60">
      <w:pPr>
        <w:pStyle w:val="3"/>
        <w:rPr>
          <w:rFonts w:ascii="Microsoft YaHei" w:eastAsia="Microsoft YaHei" w:hAnsi="Microsoft YaHei" w:cs="Microsoft YaHei"/>
          <w:color w:val="4CC2EE"/>
        </w:rPr>
      </w:pPr>
      <w:bookmarkStart w:id="52" w:name="_Toc98205625"/>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bookmarkEnd w:id="52"/>
    </w:p>
    <w:p w14:paraId="399655A7" w14:textId="77777777" w:rsidR="004D63E1" w:rsidRDefault="00810F6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堵俊平</w:t>
      </w:r>
      <w:r>
        <w:rPr>
          <w:rFonts w:ascii="Microsoft YaHei" w:eastAsia="Microsoft YaHei" w:hAnsi="Microsoft YaHei" w:cs="Microsoft YaHei"/>
          <w:b/>
          <w:color w:val="9D9D9D"/>
          <w:sz w:val="22"/>
        </w:rPr>
        <w:t xml:space="preserve">: </w:t>
      </w:r>
      <w:r>
        <w:rPr>
          <w:rFonts w:ascii="Microsoft YaHei" w:eastAsia="Microsoft YaHei" w:hAnsi="Microsoft YaHei" w:cs="Microsoft YaHei"/>
          <w:color w:val="9D9D9D"/>
          <w:sz w:val="22"/>
        </w:rPr>
        <w:t>エンジニアはコミュニケーションが苦手だと誰が言った？オープンソースプロジェクトでは、コミュニティの雰囲気や交流・コミュニケーショ</w:t>
      </w:r>
      <w:r>
        <w:rPr>
          <w:rFonts w:ascii="Microsoft YaHei" w:eastAsia="Microsoft YaHei" w:hAnsi="Microsoft YaHei" w:cs="Microsoft YaHei"/>
          <w:color w:val="9D9D9D"/>
          <w:sz w:val="22"/>
        </w:rPr>
        <w:t>ンが、開発者の定着のための重要な要素となります。</w:t>
      </w:r>
    </w:p>
    <w:p w14:paraId="5760B1EC" w14:textId="77777777" w:rsidR="004D63E1" w:rsidRDefault="00810F6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傳西華：</w:t>
      </w:r>
      <w:r>
        <w:rPr>
          <w:rFonts w:ascii="Microsoft YaHei" w:eastAsia="Microsoft YaHei" w:hAnsi="Microsoft YaHei" w:cs="Microsoft YaHei"/>
          <w:color w:val="9D9D9D"/>
          <w:sz w:val="22"/>
        </w:rPr>
        <w:t>この最後の指標は、前回の調査の「地域社会の調和」の要求と性質が似ていて、マズローの欲求階層でいうところの「尊敬と承認の欲求」にあたります。</w:t>
      </w:r>
    </w:p>
    <w:p w14:paraId="339684CD" w14:textId="77777777" w:rsidR="004D63E1" w:rsidRDefault="004D63E1">
      <w:pPr>
        <w:spacing w:before="60" w:after="60" w:line="312" w:lineRule="auto"/>
        <w:ind w:left="420"/>
        <w:jc w:val="left"/>
        <w:rPr>
          <w:rFonts w:ascii="Microsoft YaHei" w:eastAsia="Microsoft YaHei" w:hAnsi="Microsoft YaHei" w:cs="Microsoft YaHei"/>
          <w:b/>
          <w:color w:val="9D9D9D"/>
          <w:sz w:val="22"/>
        </w:rPr>
      </w:pPr>
    </w:p>
    <w:p w14:paraId="30716CB0" w14:textId="77777777" w:rsidR="004D63E1" w:rsidRDefault="00810F60">
      <w:pPr>
        <w:pStyle w:val="3"/>
        <w:rPr>
          <w:rFonts w:ascii="Microsoft YaHei" w:eastAsia="Microsoft YaHei" w:hAnsi="Microsoft YaHei" w:cs="Microsoft YaHei"/>
        </w:rPr>
      </w:pPr>
      <w:bookmarkStart w:id="53" w:name="_Toc98205626"/>
      <w:r>
        <w:rPr>
          <w:rFonts w:ascii="Microsoft YaHei" w:eastAsia="Microsoft YaHei" w:hAnsi="Microsoft YaHei" w:cs="Microsoft YaHei"/>
        </w:rPr>
        <w:t xml:space="preserve">4.9 </w:t>
      </w:r>
      <w:r>
        <w:rPr>
          <w:rFonts w:ascii="Microsoft YaHei" w:eastAsia="Microsoft YaHei" w:hAnsi="Microsoft YaHei" w:cs="Microsoft YaHei"/>
        </w:rPr>
        <w:t>そのオープンソースプロジェクトは</w:t>
      </w:r>
      <w:r>
        <w:rPr>
          <w:rFonts w:ascii="Microsoft YaHei" w:eastAsia="Microsoft YaHei" w:hAnsi="Microsoft YaHei" w:cs="Microsoft YaHei"/>
        </w:rPr>
        <w:t>RPA</w:t>
      </w:r>
      <w:r>
        <w:rPr>
          <w:rFonts w:ascii="Microsoft YaHei" w:eastAsia="Microsoft YaHei" w:hAnsi="Microsoft YaHei" w:cs="Microsoft YaHei"/>
        </w:rPr>
        <w:t>（</w:t>
      </w:r>
      <w:r>
        <w:rPr>
          <w:rFonts w:ascii="Microsoft YaHei" w:eastAsia="Microsoft YaHei" w:hAnsi="Microsoft YaHei" w:cs="Microsoft YaHei"/>
        </w:rPr>
        <w:t>Robotic Process Automation</w:t>
      </w:r>
      <w:r>
        <w:rPr>
          <w:rFonts w:ascii="Microsoft YaHei" w:eastAsia="Microsoft YaHei" w:hAnsi="Microsoft YaHei" w:cs="Microsoft YaHei"/>
        </w:rPr>
        <w:t>）を統合しているか</w:t>
      </w:r>
      <w:bookmarkEnd w:id="53"/>
    </w:p>
    <w:p w14:paraId="0A6368F8"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オープンソースプロジェクトが</w:t>
      </w:r>
      <w:r>
        <w:rPr>
          <w:rFonts w:ascii="Microsoft YaHei" w:eastAsia="Microsoft YaHei" w:hAnsi="Microsoft YaHei" w:cs="Microsoft YaHei"/>
          <w:color w:val="333333"/>
          <w:sz w:val="22"/>
        </w:rPr>
        <w:t>RPA</w:t>
      </w:r>
      <w:r>
        <w:rPr>
          <w:rFonts w:ascii="Microsoft YaHei" w:eastAsia="Microsoft YaHei" w:hAnsi="Microsoft YaHei" w:cs="Microsoft YaHei"/>
          <w:color w:val="333333"/>
          <w:sz w:val="22"/>
        </w:rPr>
        <w:t>（ロボティック・プロセス・オートメーション・ツール）を統合しているかどうかについては、「一部のプロジェクトが</w:t>
      </w:r>
      <w:r>
        <w:rPr>
          <w:rFonts w:ascii="Microsoft YaHei" w:eastAsia="Microsoft YaHei" w:hAnsi="Microsoft YaHei" w:cs="Microsoft YaHei"/>
          <w:color w:val="333333"/>
          <w:sz w:val="22"/>
        </w:rPr>
        <w:t>RPA</w:t>
      </w:r>
      <w:r>
        <w:rPr>
          <w:rFonts w:ascii="Microsoft YaHei" w:eastAsia="Microsoft YaHei" w:hAnsi="Microsoft YaHei" w:cs="Microsoft YaHei"/>
          <w:color w:val="333333"/>
          <w:sz w:val="22"/>
        </w:rPr>
        <w:t>を統合している」と回答した人が</w:t>
      </w:r>
      <w:r>
        <w:rPr>
          <w:rFonts w:ascii="Microsoft YaHei" w:eastAsia="Microsoft YaHei" w:hAnsi="Microsoft YaHei" w:cs="Microsoft YaHei"/>
          <w:color w:val="333333"/>
          <w:sz w:val="22"/>
        </w:rPr>
        <w:t>50</w:t>
      </w:r>
      <w:r>
        <w:rPr>
          <w:rFonts w:ascii="Microsoft YaHei" w:eastAsia="Microsoft YaHei" w:hAnsi="Microsoft YaHei" w:cs="Microsoft YaHei"/>
          <w:color w:val="333333"/>
          <w:sz w:val="22"/>
        </w:rPr>
        <w:t>％と昨年よりも増加し、「オープンソースプロジェクトで</w:t>
      </w:r>
      <w:r>
        <w:rPr>
          <w:rFonts w:ascii="Microsoft YaHei" w:eastAsia="Microsoft YaHei" w:hAnsi="Microsoft YaHei" w:cs="Microsoft YaHei"/>
          <w:color w:val="333333"/>
          <w:sz w:val="22"/>
        </w:rPr>
        <w:t>RPA</w:t>
      </w:r>
      <w:r>
        <w:rPr>
          <w:rFonts w:ascii="Microsoft YaHei" w:eastAsia="Microsoft YaHei" w:hAnsi="Microsoft YaHei" w:cs="Microsoft YaHei"/>
          <w:color w:val="333333"/>
          <w:sz w:val="22"/>
        </w:rPr>
        <w:t>を統合したことがない」と回答した人は</w:t>
      </w:r>
      <w:r>
        <w:rPr>
          <w:rFonts w:ascii="Microsoft YaHei" w:eastAsia="Microsoft YaHei" w:hAnsi="Microsoft YaHei" w:cs="Microsoft YaHei"/>
          <w:color w:val="333333"/>
          <w:sz w:val="22"/>
        </w:rPr>
        <w:t>10</w:t>
      </w:r>
      <w:r>
        <w:rPr>
          <w:rFonts w:ascii="Microsoft YaHei" w:eastAsia="Microsoft YaHei" w:hAnsi="Microsoft YaHei" w:cs="Microsoft YaHei"/>
          <w:color w:val="333333"/>
          <w:sz w:val="22"/>
        </w:rPr>
        <w:t>％と昨年よりも</w:t>
      </w:r>
      <w:r>
        <w:rPr>
          <w:rFonts w:ascii="Microsoft YaHei" w:eastAsia="Microsoft YaHei" w:hAnsi="Microsoft YaHei" w:cs="Microsoft YaHei"/>
          <w:color w:val="333333"/>
          <w:sz w:val="22"/>
        </w:rPr>
        <w:t>15</w:t>
      </w:r>
      <w:r>
        <w:rPr>
          <w:rFonts w:ascii="Microsoft YaHei" w:eastAsia="Microsoft YaHei" w:hAnsi="Microsoft YaHei" w:cs="Microsoft YaHei"/>
          <w:color w:val="333333"/>
          <w:sz w:val="22"/>
        </w:rPr>
        <w:t>％減少し、オープンソースプロジェクトがプロセスオートメーションに重点を置くようになってきていることがわかりました。</w:t>
      </w:r>
    </w:p>
    <w:p w14:paraId="22BE9B15"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lastRenderedPageBreak/>
        <w:drawing>
          <wp:inline distT="0" distB="0" distL="0" distR="0" wp14:anchorId="13BD7BBD" wp14:editId="6740C684">
            <wp:extent cx="5760720" cy="3271767"/>
            <wp:effectExtent l="0" t="0" r="0" b="0"/>
            <wp:docPr id="25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9"/>
                    <a:srcRect/>
                    <a:stretch>
                      <a:fillRect/>
                    </a:stretch>
                  </pic:blipFill>
                  <pic:spPr>
                    <a:xfrm>
                      <a:off x="0" y="0"/>
                      <a:ext cx="5760720" cy="3271767"/>
                    </a:xfrm>
                    <a:prstGeom prst="rect">
                      <a:avLst/>
                    </a:prstGeom>
                    <a:ln/>
                  </pic:spPr>
                </pic:pic>
              </a:graphicData>
            </a:graphic>
          </wp:inline>
        </w:drawing>
      </w:r>
    </w:p>
    <w:p w14:paraId="055035D2" w14:textId="77777777" w:rsidR="004D63E1" w:rsidRDefault="00810F60">
      <w:pPr>
        <w:pStyle w:val="3"/>
        <w:rPr>
          <w:rFonts w:ascii="Microsoft YaHei" w:eastAsia="Microsoft YaHei" w:hAnsi="Microsoft YaHei" w:cs="Microsoft YaHei"/>
          <w:color w:val="4CC2EE"/>
        </w:rPr>
      </w:pPr>
      <w:bookmarkStart w:id="54" w:name="_Toc98205627"/>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bookmarkEnd w:id="54"/>
    </w:p>
    <w:p w14:paraId="712D6DD0" w14:textId="77777777" w:rsidR="004D63E1" w:rsidRDefault="00810F6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堵俊平</w:t>
      </w:r>
      <w:r>
        <w:rPr>
          <w:rFonts w:ascii="Microsoft YaHei" w:eastAsia="Microsoft YaHei" w:hAnsi="Microsoft YaHei" w:cs="Microsoft YaHei"/>
          <w:b/>
          <w:color w:val="9D9D9D"/>
          <w:sz w:val="22"/>
        </w:rPr>
        <w:t xml:space="preserve">: </w:t>
      </w:r>
      <w:r>
        <w:rPr>
          <w:rFonts w:ascii="Microsoft YaHei" w:eastAsia="Microsoft YaHei" w:hAnsi="Microsoft YaHei" w:cs="Microsoft YaHei"/>
          <w:color w:val="9D9D9D"/>
          <w:sz w:val="22"/>
        </w:rPr>
        <w:t>人間の作業の一部をボットに置き換えることは、必然的なトレンドで</w:t>
      </w:r>
      <w:r>
        <w:rPr>
          <w:rFonts w:ascii="Microsoft YaHei" w:eastAsia="Microsoft YaHei" w:hAnsi="Microsoft YaHei" w:cs="Microsoft YaHei"/>
          <w:color w:val="9D9D9D"/>
          <w:sz w:val="22"/>
        </w:rPr>
        <w:t>あり、コミュニティの効率化の鍵となります。オープンソース・コミュニティは、インフラの分野でイノベーションを増やし、通信コストを継続的に削減し、開発者の体験を向上させる必要があります。</w:t>
      </w:r>
    </w:p>
    <w:p w14:paraId="76DAAB10" w14:textId="77777777" w:rsidR="004D63E1" w:rsidRDefault="004D63E1">
      <w:pPr>
        <w:spacing w:before="60" w:after="60" w:line="312" w:lineRule="auto"/>
        <w:ind w:left="420"/>
        <w:jc w:val="left"/>
        <w:rPr>
          <w:rFonts w:ascii="Microsoft YaHei" w:eastAsia="Microsoft YaHei" w:hAnsi="Microsoft YaHei" w:cs="Microsoft YaHei"/>
          <w:b/>
          <w:color w:val="9D9D9D"/>
          <w:sz w:val="22"/>
        </w:rPr>
      </w:pPr>
    </w:p>
    <w:p w14:paraId="3DE1713C" w14:textId="77777777" w:rsidR="004D63E1" w:rsidRDefault="00810F60">
      <w:pPr>
        <w:pStyle w:val="3"/>
        <w:rPr>
          <w:rFonts w:ascii="Microsoft YaHei" w:eastAsia="Microsoft YaHei" w:hAnsi="Microsoft YaHei" w:cs="Microsoft YaHei"/>
        </w:rPr>
      </w:pPr>
      <w:bookmarkStart w:id="55" w:name="_Toc98205628"/>
      <w:r>
        <w:rPr>
          <w:rFonts w:ascii="Microsoft YaHei" w:eastAsia="Microsoft YaHei" w:hAnsi="Microsoft YaHei" w:cs="Microsoft YaHei"/>
        </w:rPr>
        <w:t xml:space="preserve">4.10 </w:t>
      </w:r>
      <w:r>
        <w:rPr>
          <w:rFonts w:ascii="Microsoft YaHei" w:eastAsia="Microsoft YaHei" w:hAnsi="Microsoft YaHei" w:cs="Microsoft YaHei"/>
        </w:rPr>
        <w:t>オープンソースイベント</w:t>
      </w:r>
      <w:bookmarkEnd w:id="55"/>
    </w:p>
    <w:p w14:paraId="0CC1DE58"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オープンソースのイベント</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カンファレンスにオンラインとオフラインで参加したいと回答した人の割合はそれぞれ約</w:t>
      </w:r>
      <w:r>
        <w:rPr>
          <w:rFonts w:ascii="Microsoft YaHei" w:eastAsia="Microsoft YaHei" w:hAnsi="Microsoft YaHei" w:cs="Microsoft YaHei"/>
          <w:color w:val="333333"/>
          <w:sz w:val="22"/>
        </w:rPr>
        <w:t>50</w:t>
      </w:r>
      <w:r>
        <w:rPr>
          <w:rFonts w:ascii="Microsoft YaHei" w:eastAsia="Microsoft YaHei" w:hAnsi="Microsoft YaHei" w:cs="Microsoft YaHei"/>
          <w:color w:val="333333"/>
          <w:sz w:val="22"/>
        </w:rPr>
        <w:t>％。</w:t>
      </w:r>
    </w:p>
    <w:p w14:paraId="047B9DC1"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lastRenderedPageBreak/>
        <w:drawing>
          <wp:inline distT="0" distB="0" distL="0" distR="0" wp14:anchorId="3B0CB362" wp14:editId="714A92FC">
            <wp:extent cx="5760720" cy="3467267"/>
            <wp:effectExtent l="0" t="0" r="0" b="0"/>
            <wp:docPr id="16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0"/>
                    <a:srcRect/>
                    <a:stretch>
                      <a:fillRect/>
                    </a:stretch>
                  </pic:blipFill>
                  <pic:spPr>
                    <a:xfrm>
                      <a:off x="0" y="0"/>
                      <a:ext cx="5760720" cy="3467267"/>
                    </a:xfrm>
                    <a:prstGeom prst="rect">
                      <a:avLst/>
                    </a:prstGeom>
                    <a:ln/>
                  </pic:spPr>
                </pic:pic>
              </a:graphicData>
            </a:graphic>
          </wp:inline>
        </w:drawing>
      </w:r>
    </w:p>
    <w:p w14:paraId="155FA90B"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回答者の</w:t>
      </w:r>
      <w:r>
        <w:rPr>
          <w:rFonts w:ascii="Microsoft YaHei" w:eastAsia="Microsoft YaHei" w:hAnsi="Microsoft YaHei" w:cs="Microsoft YaHei"/>
          <w:color w:val="333333"/>
          <w:sz w:val="22"/>
        </w:rPr>
        <w:t>85</w:t>
      </w:r>
      <w:r>
        <w:rPr>
          <w:rFonts w:ascii="Microsoft YaHei" w:eastAsia="Microsoft YaHei" w:hAnsi="Microsoft YaHei" w:cs="Microsoft YaHei"/>
          <w:color w:val="333333"/>
          <w:sz w:val="22"/>
        </w:rPr>
        <w:t>％が、オープンソースコミュニティの促進と発展にはオープンソースイベントが不可欠であると考えており、昨年よりも多くの回答者がオープンソースイベントの価値を認めてい</w:t>
      </w:r>
      <w:r>
        <w:rPr>
          <w:rFonts w:ascii="Microsoft YaHei" w:eastAsia="Microsoft YaHei" w:hAnsi="Microsoft YaHei" w:cs="Microsoft YaHei"/>
          <w:color w:val="333333"/>
          <w:sz w:val="22"/>
        </w:rPr>
        <w:t>ます。</w:t>
      </w:r>
    </w:p>
    <w:p w14:paraId="11E4B9C1"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54F5CC53" wp14:editId="74AC72E0">
            <wp:extent cx="5760720" cy="3271767"/>
            <wp:effectExtent l="0" t="0" r="0" b="0"/>
            <wp:docPr id="16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1"/>
                    <a:srcRect/>
                    <a:stretch>
                      <a:fillRect/>
                    </a:stretch>
                  </pic:blipFill>
                  <pic:spPr>
                    <a:xfrm>
                      <a:off x="0" y="0"/>
                      <a:ext cx="5760720" cy="3271767"/>
                    </a:xfrm>
                    <a:prstGeom prst="rect">
                      <a:avLst/>
                    </a:prstGeom>
                    <a:ln/>
                  </pic:spPr>
                </pic:pic>
              </a:graphicData>
            </a:graphic>
          </wp:inline>
        </w:drawing>
      </w:r>
    </w:p>
    <w:p w14:paraId="0EB6E1C8" w14:textId="77777777" w:rsidR="004D63E1" w:rsidRDefault="00810F60">
      <w:pPr>
        <w:pStyle w:val="3"/>
        <w:rPr>
          <w:rFonts w:ascii="Microsoft YaHei" w:eastAsia="Microsoft YaHei" w:hAnsi="Microsoft YaHei" w:cs="Microsoft YaHei"/>
          <w:color w:val="4CC2EE"/>
        </w:rPr>
      </w:pPr>
      <w:bookmarkStart w:id="56" w:name="_Toc98205629"/>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bookmarkEnd w:id="56"/>
    </w:p>
    <w:p w14:paraId="19005FC5" w14:textId="77777777" w:rsidR="004D63E1" w:rsidRDefault="00810F60">
      <w:pPr>
        <w:spacing w:before="60" w:after="60" w:line="312" w:lineRule="auto"/>
        <w:ind w:left="420"/>
        <w:jc w:val="left"/>
        <w:rPr>
          <w:rFonts w:ascii="Microsoft YaHei" w:eastAsia="Microsoft YaHei" w:hAnsi="Microsoft YaHei" w:cs="Microsoft YaHei"/>
          <w:b/>
          <w:color w:val="9D9D9D"/>
          <w:sz w:val="22"/>
        </w:rPr>
      </w:pPr>
      <w:r>
        <w:rPr>
          <w:rFonts w:ascii="Microsoft YaHei" w:eastAsia="Microsoft YaHei" w:hAnsi="Microsoft YaHei" w:cs="Microsoft YaHei"/>
          <w:b/>
          <w:color w:val="9D9D9D"/>
          <w:sz w:val="22"/>
        </w:rPr>
        <w:t>段夕华</w:t>
      </w:r>
      <w:r>
        <w:rPr>
          <w:rFonts w:ascii="Microsoft YaHei" w:eastAsia="Microsoft YaHei" w:hAnsi="Microsoft YaHei" w:cs="Microsoft YaHei"/>
          <w:b/>
          <w:color w:val="9D9D9D"/>
          <w:sz w:val="22"/>
        </w:rPr>
        <w:t xml:space="preserve">: </w:t>
      </w:r>
      <w:r>
        <w:rPr>
          <w:rFonts w:ascii="Microsoft YaHei" w:eastAsia="Microsoft YaHei" w:hAnsi="Microsoft YaHei" w:cs="Microsoft YaHei"/>
          <w:color w:val="9D9D9D"/>
          <w:sz w:val="22"/>
        </w:rPr>
        <w:t>オフラインのシェアが半分近くになったのは、新型コロナ流行が続いているか</w:t>
      </w:r>
      <w:r>
        <w:rPr>
          <w:rFonts w:ascii="Microsoft YaHei" w:eastAsia="Microsoft YaHei" w:hAnsi="Microsoft YaHei" w:cs="Microsoft YaHei"/>
          <w:color w:val="9D9D9D"/>
          <w:sz w:val="22"/>
        </w:rPr>
        <w:lastRenderedPageBreak/>
        <w:t>らなのか、それとも本当にサイバー生活の時代に入ったのか。</w:t>
      </w:r>
    </w:p>
    <w:p w14:paraId="3E66BF31" w14:textId="77777777" w:rsidR="004D63E1" w:rsidRDefault="00810F6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堵俊平：</w:t>
      </w:r>
      <w:r>
        <w:rPr>
          <w:rFonts w:ascii="Microsoft YaHei" w:eastAsia="Microsoft YaHei" w:hAnsi="Microsoft YaHei" w:cs="Microsoft YaHei"/>
          <w:color w:val="9D9D9D"/>
          <w:sz w:val="22"/>
        </w:rPr>
        <w:t>オープンソースプロジェクトが珍しかった</w:t>
      </w:r>
      <w:r>
        <w:rPr>
          <w:rFonts w:ascii="Microsoft YaHei" w:eastAsia="Microsoft YaHei" w:hAnsi="Microsoft YaHei" w:cs="Microsoft YaHei"/>
          <w:color w:val="9D9D9D"/>
          <w:sz w:val="22"/>
        </w:rPr>
        <w:t>20</w:t>
      </w:r>
      <w:r>
        <w:rPr>
          <w:rFonts w:ascii="Microsoft YaHei" w:eastAsia="Microsoft YaHei" w:hAnsi="Microsoft YaHei" w:cs="Microsoft YaHei"/>
          <w:color w:val="9D9D9D"/>
          <w:sz w:val="22"/>
        </w:rPr>
        <w:t>～</w:t>
      </w:r>
      <w:r>
        <w:rPr>
          <w:rFonts w:ascii="Microsoft YaHei" w:eastAsia="Microsoft YaHei" w:hAnsi="Microsoft YaHei" w:cs="Microsoft YaHei"/>
          <w:color w:val="9D9D9D"/>
          <w:sz w:val="22"/>
        </w:rPr>
        <w:t>30</w:t>
      </w:r>
      <w:r>
        <w:rPr>
          <w:rFonts w:ascii="Microsoft YaHei" w:eastAsia="Microsoft YaHei" w:hAnsi="Microsoft YaHei" w:cs="Microsoft YaHei"/>
          <w:color w:val="9D9D9D"/>
          <w:sz w:val="22"/>
        </w:rPr>
        <w:t>年前とは異なり、現在はさまざまなオープンソースプロジェクトがあり、効果的なイベント運営</w:t>
      </w:r>
      <w:r>
        <w:rPr>
          <w:rFonts w:ascii="Microsoft YaHei" w:eastAsia="Microsoft YaHei" w:hAnsi="Microsoft YaHei" w:cs="Microsoft YaHei"/>
          <w:color w:val="9D9D9D"/>
          <w:sz w:val="22"/>
        </w:rPr>
        <w:t>を行ってこそ、迅速に開発者の注目を集めることができるのだと思います。「酒好不怕巷子深（狭い路地で売っててもいい酒は売れる＝良いものは黙ってても売れる）」という考えは、もはやオープンソースプロジェクトのプロモーションには当てはまらない。もちろん、過剰なパッケージ化やマーケティングなどの極端な事態を避けるためには、オープンソースは最終的にコードに回帰しなければなりません。</w:t>
      </w:r>
      <w:r>
        <w:rPr>
          <w:rFonts w:ascii="Microsoft YaHei" w:eastAsia="Microsoft YaHei" w:hAnsi="Microsoft YaHei" w:cs="Microsoft YaHei"/>
          <w:color w:val="9D9D9D"/>
          <w:sz w:val="22"/>
        </w:rPr>
        <w:t>-“talk is cheap, show me the code”</w:t>
      </w:r>
    </w:p>
    <w:p w14:paraId="06C17E3D" w14:textId="77777777" w:rsidR="004D63E1" w:rsidRDefault="00810F6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王栄：</w:t>
      </w:r>
      <w:r>
        <w:rPr>
          <w:rFonts w:ascii="Microsoft YaHei" w:eastAsia="Microsoft YaHei" w:hAnsi="Microsoft YaHei" w:cs="Microsoft YaHei"/>
          <w:color w:val="9D9D9D"/>
          <w:sz w:val="22"/>
        </w:rPr>
        <w:t>ポスト・エピデミックの時代、オフラインとオンラインのハイブリッドイ</w:t>
      </w:r>
      <w:r>
        <w:rPr>
          <w:rFonts w:ascii="Microsoft YaHei" w:eastAsia="Microsoft YaHei" w:hAnsi="Microsoft YaHei" w:cs="Microsoft YaHei"/>
          <w:color w:val="9D9D9D"/>
          <w:sz w:val="22"/>
        </w:rPr>
        <w:t>ベントは長く続くでしょうが、オフラインでの対面コミュニケーションは、開発者にとってかけがえのない経験になるはずです。</w:t>
      </w:r>
      <w:r>
        <w:rPr>
          <w:rFonts w:ascii="Microsoft YaHei" w:eastAsia="Microsoft YaHei" w:hAnsi="Microsoft YaHei" w:cs="Microsoft YaHei"/>
          <w:color w:val="9D9D9D"/>
          <w:sz w:val="22"/>
        </w:rPr>
        <w:t xml:space="preserve"> </w:t>
      </w:r>
      <w:r>
        <w:rPr>
          <w:rFonts w:ascii="Microsoft YaHei" w:eastAsia="Microsoft YaHei" w:hAnsi="Microsoft YaHei" w:cs="Microsoft YaHei"/>
          <w:color w:val="9D9D9D"/>
          <w:sz w:val="22"/>
        </w:rPr>
        <w:t>今後は、ツールやフォーマットのイノベーションを通じて、中国の開発者に適したハイブリッドイベントのベストプラクティスを模索していくことになると思います。</w:t>
      </w:r>
    </w:p>
    <w:p w14:paraId="4814AFEB" w14:textId="77777777" w:rsidR="004D63E1" w:rsidRDefault="004D63E1">
      <w:pPr>
        <w:spacing w:before="60" w:after="60" w:line="312" w:lineRule="auto"/>
        <w:ind w:left="420"/>
        <w:jc w:val="left"/>
        <w:rPr>
          <w:rFonts w:ascii="Microsoft YaHei" w:eastAsia="Microsoft YaHei" w:hAnsi="Microsoft YaHei" w:cs="Microsoft YaHei"/>
          <w:b/>
          <w:color w:val="9D9D9D"/>
          <w:sz w:val="22"/>
        </w:rPr>
      </w:pPr>
    </w:p>
    <w:p w14:paraId="5CADA854" w14:textId="77777777" w:rsidR="004D63E1" w:rsidRDefault="00810F60">
      <w:pPr>
        <w:pStyle w:val="3"/>
        <w:rPr>
          <w:rFonts w:ascii="Microsoft YaHei" w:eastAsia="Microsoft YaHei" w:hAnsi="Microsoft YaHei" w:cs="Microsoft YaHei"/>
        </w:rPr>
      </w:pPr>
      <w:bookmarkStart w:id="57" w:name="_Toc98205630"/>
      <w:r>
        <w:rPr>
          <w:rFonts w:ascii="Microsoft YaHei" w:eastAsia="Microsoft YaHei" w:hAnsi="Microsoft YaHei" w:cs="Microsoft YaHei"/>
        </w:rPr>
        <w:t xml:space="preserve">4.11 </w:t>
      </w:r>
      <w:proofErr w:type="spellStart"/>
      <w:r>
        <w:rPr>
          <w:rFonts w:ascii="Microsoft YaHei" w:eastAsia="Microsoft YaHei" w:hAnsi="Microsoft YaHei" w:cs="Microsoft YaHei"/>
        </w:rPr>
        <w:t>ChatOps</w:t>
      </w:r>
      <w:proofErr w:type="spellEnd"/>
      <w:r>
        <w:rPr>
          <w:rFonts w:ascii="Microsoft YaHei" w:eastAsia="Microsoft YaHei" w:hAnsi="Microsoft YaHei" w:cs="Microsoft YaHei"/>
        </w:rPr>
        <w:t>ツール</w:t>
      </w:r>
      <w:bookmarkEnd w:id="57"/>
    </w:p>
    <w:p w14:paraId="0D1F962E"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現在、大多数の回答者は、プロジェクトを自動化するために</w:t>
      </w:r>
      <w:proofErr w:type="spellStart"/>
      <w:r>
        <w:rPr>
          <w:rFonts w:ascii="Microsoft YaHei" w:eastAsia="Microsoft YaHei" w:hAnsi="Microsoft YaHei" w:cs="Microsoft YaHei"/>
          <w:color w:val="333333"/>
          <w:sz w:val="22"/>
        </w:rPr>
        <w:t>ChatOps</w:t>
      </w:r>
      <w:proofErr w:type="spellEnd"/>
      <w:r>
        <w:rPr>
          <w:rFonts w:ascii="Microsoft YaHei" w:eastAsia="Microsoft YaHei" w:hAnsi="Microsoft YaHei" w:cs="Microsoft YaHei"/>
          <w:color w:val="333333"/>
          <w:sz w:val="22"/>
        </w:rPr>
        <w:t>ツールを使用したことがありません。また、そのようなツールを使用したことがある人でも、</w:t>
      </w:r>
      <w:proofErr w:type="spellStart"/>
      <w:r>
        <w:rPr>
          <w:rFonts w:ascii="Microsoft YaHei" w:eastAsia="Microsoft YaHei" w:hAnsi="Microsoft YaHei" w:cs="Microsoft YaHei"/>
          <w:color w:val="333333"/>
          <w:sz w:val="22"/>
        </w:rPr>
        <w:t>Hubot</w:t>
      </w:r>
      <w:proofErr w:type="spellEnd"/>
      <w:r>
        <w:rPr>
          <w:rFonts w:ascii="Microsoft YaHei" w:eastAsia="Microsoft YaHei" w:hAnsi="Microsoft YaHei" w:cs="Microsoft YaHei"/>
          <w:color w:val="333333"/>
          <w:sz w:val="22"/>
        </w:rPr>
        <w:t>が最も使用されている</w:t>
      </w:r>
      <w:proofErr w:type="spellStart"/>
      <w:r>
        <w:rPr>
          <w:rFonts w:ascii="Microsoft YaHei" w:eastAsia="Microsoft YaHei" w:hAnsi="Microsoft YaHei" w:cs="Microsoft YaHei"/>
          <w:color w:val="333333"/>
          <w:sz w:val="22"/>
        </w:rPr>
        <w:t>ChatOps</w:t>
      </w:r>
      <w:proofErr w:type="spellEnd"/>
      <w:r>
        <w:rPr>
          <w:rFonts w:ascii="Microsoft YaHei" w:eastAsia="Microsoft YaHei" w:hAnsi="Microsoft YaHei" w:cs="Microsoft YaHei"/>
          <w:color w:val="333333"/>
          <w:sz w:val="22"/>
        </w:rPr>
        <w:t>ツールであり、ほとんどの人が正確な技術的詳細を知らないという結果になっています。</w:t>
      </w:r>
    </w:p>
    <w:p w14:paraId="0FD11943"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lastRenderedPageBreak/>
        <w:drawing>
          <wp:inline distT="0" distB="0" distL="0" distR="0" wp14:anchorId="16BFFCB4" wp14:editId="5E4E4CA5">
            <wp:extent cx="5760720" cy="3370921"/>
            <wp:effectExtent l="0" t="0" r="0" b="0"/>
            <wp:docPr id="16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2"/>
                    <a:srcRect/>
                    <a:stretch>
                      <a:fillRect/>
                    </a:stretch>
                  </pic:blipFill>
                  <pic:spPr>
                    <a:xfrm>
                      <a:off x="0" y="0"/>
                      <a:ext cx="5760720" cy="3370921"/>
                    </a:xfrm>
                    <a:prstGeom prst="rect">
                      <a:avLst/>
                    </a:prstGeom>
                    <a:ln/>
                  </pic:spPr>
                </pic:pic>
              </a:graphicData>
            </a:graphic>
          </wp:inline>
        </w:drawing>
      </w:r>
    </w:p>
    <w:p w14:paraId="63C2DBCE" w14:textId="77777777" w:rsidR="004D63E1" w:rsidRDefault="00810F60">
      <w:pPr>
        <w:pStyle w:val="3"/>
        <w:rPr>
          <w:rFonts w:ascii="Microsoft YaHei" w:eastAsia="Microsoft YaHei" w:hAnsi="Microsoft YaHei" w:cs="Microsoft YaHei"/>
          <w:color w:val="4CC2EE"/>
        </w:rPr>
      </w:pPr>
      <w:bookmarkStart w:id="58" w:name="_Toc98205631"/>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bookmarkEnd w:id="58"/>
    </w:p>
    <w:p w14:paraId="45775E14"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0F6102DB" w14:textId="77777777" w:rsidR="004D63E1" w:rsidRDefault="00810F60">
      <w:pPr>
        <w:pStyle w:val="3"/>
        <w:rPr>
          <w:rFonts w:ascii="Microsoft YaHei" w:eastAsia="Microsoft YaHei" w:hAnsi="Microsoft YaHei" w:cs="Microsoft YaHei"/>
        </w:rPr>
      </w:pPr>
      <w:bookmarkStart w:id="59" w:name="_Toc98205632"/>
      <w:r>
        <w:rPr>
          <w:rFonts w:ascii="Microsoft YaHei" w:eastAsia="Microsoft YaHei" w:hAnsi="Microsoft YaHei" w:cs="Microsoft YaHei"/>
        </w:rPr>
        <w:t xml:space="preserve">4.12 </w:t>
      </w:r>
      <w:r>
        <w:rPr>
          <w:rFonts w:ascii="Microsoft YaHei" w:eastAsia="Microsoft YaHei" w:hAnsi="Microsoft YaHei" w:cs="Microsoft YaHei"/>
        </w:rPr>
        <w:t>オープンソースコミュニティの測定の必要性</w:t>
      </w:r>
      <w:bookmarkEnd w:id="59"/>
    </w:p>
    <w:p w14:paraId="17B73A04"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回答者の</w:t>
      </w:r>
      <w:r>
        <w:rPr>
          <w:rFonts w:ascii="Microsoft YaHei" w:eastAsia="Microsoft YaHei" w:hAnsi="Microsoft YaHei" w:cs="Microsoft YaHei"/>
          <w:color w:val="333333"/>
          <w:sz w:val="22"/>
        </w:rPr>
        <w:t>90</w:t>
      </w:r>
      <w:r>
        <w:rPr>
          <w:rFonts w:ascii="Microsoft YaHei" w:eastAsia="Microsoft YaHei" w:hAnsi="Microsoft YaHei" w:cs="Microsoft YaHei"/>
          <w:color w:val="333333"/>
          <w:sz w:val="22"/>
        </w:rPr>
        <w:t>％以上が、オープンソースコミュニティの測定が必要であると考えており、プロジェクトや開発者の活動、プロジェクトの健全性、プロジェクトのインパクト、開発者の貢献度を測定することの重要性を認識しています。</w:t>
      </w:r>
    </w:p>
    <w:p w14:paraId="6B39769B"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lastRenderedPageBreak/>
        <w:drawing>
          <wp:inline distT="0" distB="0" distL="0" distR="0" wp14:anchorId="7CDF4C2D" wp14:editId="1D7A4C51">
            <wp:extent cx="5760720" cy="3467267"/>
            <wp:effectExtent l="0" t="0" r="0" b="0"/>
            <wp:docPr id="17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a:srcRect/>
                    <a:stretch>
                      <a:fillRect/>
                    </a:stretch>
                  </pic:blipFill>
                  <pic:spPr>
                    <a:xfrm>
                      <a:off x="0" y="0"/>
                      <a:ext cx="5760720" cy="3467267"/>
                    </a:xfrm>
                    <a:prstGeom prst="rect">
                      <a:avLst/>
                    </a:prstGeom>
                    <a:ln/>
                  </pic:spPr>
                </pic:pic>
              </a:graphicData>
            </a:graphic>
          </wp:inline>
        </w:drawing>
      </w:r>
    </w:p>
    <w:p w14:paraId="1687F945"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77CE7D8A" wp14:editId="47B3073A">
            <wp:extent cx="5760720" cy="3923811"/>
            <wp:effectExtent l="0" t="0" r="0" b="0"/>
            <wp:docPr id="17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4"/>
                    <a:srcRect/>
                    <a:stretch>
                      <a:fillRect/>
                    </a:stretch>
                  </pic:blipFill>
                  <pic:spPr>
                    <a:xfrm>
                      <a:off x="0" y="0"/>
                      <a:ext cx="5760720" cy="3923811"/>
                    </a:xfrm>
                    <a:prstGeom prst="rect">
                      <a:avLst/>
                    </a:prstGeom>
                    <a:ln/>
                  </pic:spPr>
                </pic:pic>
              </a:graphicData>
            </a:graphic>
          </wp:inline>
        </w:drawing>
      </w:r>
    </w:p>
    <w:p w14:paraId="79728156"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lastRenderedPageBreak/>
        <w:drawing>
          <wp:inline distT="0" distB="0" distL="0" distR="0" wp14:anchorId="3A290BB8" wp14:editId="53B36EE7">
            <wp:extent cx="5760720" cy="3923811"/>
            <wp:effectExtent l="0" t="0" r="0" b="0"/>
            <wp:docPr id="17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5"/>
                    <a:srcRect/>
                    <a:stretch>
                      <a:fillRect/>
                    </a:stretch>
                  </pic:blipFill>
                  <pic:spPr>
                    <a:xfrm>
                      <a:off x="0" y="0"/>
                      <a:ext cx="5760720" cy="3923811"/>
                    </a:xfrm>
                    <a:prstGeom prst="rect">
                      <a:avLst/>
                    </a:prstGeom>
                    <a:ln/>
                  </pic:spPr>
                </pic:pic>
              </a:graphicData>
            </a:graphic>
          </wp:inline>
        </w:drawing>
      </w:r>
    </w:p>
    <w:p w14:paraId="38D8C611"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25B284B0" wp14:editId="4C991593">
            <wp:extent cx="5760720" cy="3923811"/>
            <wp:effectExtent l="0" t="0" r="0" b="0"/>
            <wp:docPr id="17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a:stretch>
                      <a:fillRect/>
                    </a:stretch>
                  </pic:blipFill>
                  <pic:spPr>
                    <a:xfrm>
                      <a:off x="0" y="0"/>
                      <a:ext cx="5760720" cy="3923811"/>
                    </a:xfrm>
                    <a:prstGeom prst="rect">
                      <a:avLst/>
                    </a:prstGeom>
                    <a:ln/>
                  </pic:spPr>
                </pic:pic>
              </a:graphicData>
            </a:graphic>
          </wp:inline>
        </w:drawing>
      </w:r>
    </w:p>
    <w:p w14:paraId="6F333D89"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lastRenderedPageBreak/>
        <w:drawing>
          <wp:inline distT="0" distB="0" distL="0" distR="0" wp14:anchorId="27DD86BD" wp14:editId="7886CE6F">
            <wp:extent cx="5760720" cy="3923811"/>
            <wp:effectExtent l="0" t="0" r="0" b="0"/>
            <wp:docPr id="17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7"/>
                    <a:srcRect/>
                    <a:stretch>
                      <a:fillRect/>
                    </a:stretch>
                  </pic:blipFill>
                  <pic:spPr>
                    <a:xfrm>
                      <a:off x="0" y="0"/>
                      <a:ext cx="5760720" cy="3923811"/>
                    </a:xfrm>
                    <a:prstGeom prst="rect">
                      <a:avLst/>
                    </a:prstGeom>
                    <a:ln/>
                  </pic:spPr>
                </pic:pic>
              </a:graphicData>
            </a:graphic>
          </wp:inline>
        </w:drawing>
      </w:r>
    </w:p>
    <w:p w14:paraId="1BCC95ED"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66AA66FE" wp14:editId="323E030E">
            <wp:extent cx="5760720" cy="3381915"/>
            <wp:effectExtent l="0" t="0" r="0" b="0"/>
            <wp:docPr id="17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8"/>
                    <a:srcRect/>
                    <a:stretch>
                      <a:fillRect/>
                    </a:stretch>
                  </pic:blipFill>
                  <pic:spPr>
                    <a:xfrm>
                      <a:off x="0" y="0"/>
                      <a:ext cx="5760720" cy="3381915"/>
                    </a:xfrm>
                    <a:prstGeom prst="rect">
                      <a:avLst/>
                    </a:prstGeom>
                    <a:ln/>
                  </pic:spPr>
                </pic:pic>
              </a:graphicData>
            </a:graphic>
          </wp:inline>
        </w:drawing>
      </w:r>
    </w:p>
    <w:p w14:paraId="12A060F8" w14:textId="77777777" w:rsidR="004D63E1" w:rsidRDefault="00810F60">
      <w:pPr>
        <w:pStyle w:val="3"/>
        <w:rPr>
          <w:rFonts w:ascii="Microsoft YaHei" w:eastAsia="Microsoft YaHei" w:hAnsi="Microsoft YaHei" w:cs="Microsoft YaHei"/>
          <w:color w:val="4CC2EE"/>
        </w:rPr>
      </w:pPr>
      <w:bookmarkStart w:id="60" w:name="_Toc98205633"/>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bookmarkEnd w:id="60"/>
    </w:p>
    <w:p w14:paraId="2DB4C297" w14:textId="77777777" w:rsidR="004D63E1" w:rsidRDefault="00810F60">
      <w:pPr>
        <w:spacing w:before="60" w:after="60" w:line="312" w:lineRule="auto"/>
        <w:ind w:left="420"/>
        <w:jc w:val="left"/>
        <w:rPr>
          <w:rFonts w:ascii="Microsoft YaHei" w:eastAsia="Microsoft YaHei" w:hAnsi="Microsoft YaHei" w:cs="Microsoft YaHei"/>
          <w:b/>
          <w:color w:val="9D9D9D"/>
          <w:sz w:val="22"/>
        </w:rPr>
      </w:pPr>
      <w:r>
        <w:rPr>
          <w:rFonts w:ascii="Microsoft YaHei" w:eastAsia="Microsoft YaHei" w:hAnsi="Microsoft YaHei" w:cs="Microsoft YaHei"/>
          <w:b/>
          <w:color w:val="9D9D9D"/>
          <w:sz w:val="22"/>
        </w:rPr>
        <w:t>杨丽蕴：</w:t>
      </w:r>
      <w:r>
        <w:rPr>
          <w:rFonts w:ascii="Microsoft YaHei" w:eastAsia="Microsoft YaHei" w:hAnsi="Microsoft YaHei" w:cs="Microsoft YaHei"/>
          <w:color w:val="9D9D9D"/>
          <w:sz w:val="22"/>
        </w:rPr>
        <w:t>おそらく、時間を割いてアンケートに答えてくれる人は、オープンソースコミュニティのメトリクスに関心がある人たちだと思います。</w:t>
      </w:r>
    </w:p>
    <w:p w14:paraId="0A99F30D" w14:textId="77777777" w:rsidR="004D63E1" w:rsidRDefault="00810F60">
      <w:pPr>
        <w:spacing w:before="60" w:after="60" w:line="312" w:lineRule="auto"/>
        <w:ind w:left="420"/>
        <w:jc w:val="left"/>
        <w:rPr>
          <w:rFonts w:ascii="Microsoft YaHei" w:eastAsia="Microsoft YaHei" w:hAnsi="Microsoft YaHei" w:cs="Microsoft YaHei"/>
          <w:b/>
          <w:color w:val="9D9D9D"/>
          <w:sz w:val="22"/>
        </w:rPr>
      </w:pPr>
      <w:r>
        <w:rPr>
          <w:rFonts w:ascii="Microsoft YaHei" w:eastAsia="Microsoft YaHei" w:hAnsi="Microsoft YaHei" w:cs="Microsoft YaHei"/>
          <w:b/>
          <w:color w:val="9D9D9D"/>
          <w:sz w:val="22"/>
        </w:rPr>
        <w:lastRenderedPageBreak/>
        <w:t>堵俊平</w:t>
      </w:r>
      <w:r>
        <w:rPr>
          <w:rFonts w:ascii="Microsoft YaHei" w:eastAsia="Microsoft YaHei" w:hAnsi="Microsoft YaHei" w:cs="Microsoft YaHei"/>
          <w:b/>
          <w:color w:val="9D9D9D"/>
          <w:sz w:val="22"/>
        </w:rPr>
        <w:t xml:space="preserve">: </w:t>
      </w:r>
      <w:r>
        <w:rPr>
          <w:rFonts w:ascii="Microsoft YaHei" w:eastAsia="Microsoft YaHei" w:hAnsi="Microsoft YaHei" w:cs="Microsoft YaHei"/>
          <w:color w:val="9D9D9D"/>
          <w:sz w:val="22"/>
        </w:rPr>
        <w:t>CHAOSS</w:t>
      </w:r>
      <w:r>
        <w:rPr>
          <w:rFonts w:ascii="Microsoft YaHei" w:eastAsia="Microsoft YaHei" w:hAnsi="Microsoft YaHei" w:cs="Microsoft YaHei"/>
          <w:color w:val="9D9D9D"/>
          <w:sz w:val="22"/>
        </w:rPr>
        <w:t>プロジェクトの必要性を客観的に反映しています。</w:t>
      </w:r>
    </w:p>
    <w:p w14:paraId="4F0DE52E" w14:textId="77777777" w:rsidR="004D63E1" w:rsidRDefault="00810F6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王蓉：</w:t>
      </w:r>
      <w:r>
        <w:rPr>
          <w:rFonts w:ascii="Microsoft YaHei" w:eastAsia="Microsoft YaHei" w:hAnsi="Microsoft YaHei" w:cs="Microsoft YaHei"/>
          <w:color w:val="9D9D9D"/>
          <w:sz w:val="22"/>
        </w:rPr>
        <w:t>開発者はオープンソース・メトリクスの重要性に関心を示していますが、現在、オープンソース・コミュニティのためのメトリクスが模索されています。しかし、共通して受け入れられる、自動化されたツールや、コミュニティが実装できる指標がありませんでした。</w:t>
      </w:r>
      <w:proofErr w:type="spellStart"/>
      <w:r>
        <w:rPr>
          <w:rFonts w:ascii="Microsoft YaHei" w:eastAsia="Microsoft YaHei" w:hAnsi="Microsoft YaHei" w:cs="Microsoft YaHei"/>
          <w:color w:val="9D9D9D"/>
          <w:sz w:val="22"/>
        </w:rPr>
        <w:t>OpenDigger</w:t>
      </w:r>
      <w:proofErr w:type="spellEnd"/>
      <w:r>
        <w:rPr>
          <w:rFonts w:ascii="Microsoft YaHei" w:eastAsia="Microsoft YaHei" w:hAnsi="Microsoft YaHei" w:cs="Microsoft YaHei"/>
          <w:color w:val="9D9D9D"/>
          <w:sz w:val="22"/>
        </w:rPr>
        <w:t>などの</w:t>
      </w:r>
      <w:r>
        <w:rPr>
          <w:rFonts w:ascii="Microsoft YaHei" w:eastAsia="Microsoft YaHei" w:hAnsi="Microsoft YaHei" w:cs="Microsoft YaHei"/>
          <w:color w:val="9D9D9D"/>
          <w:sz w:val="22"/>
        </w:rPr>
        <w:t>プロジェクトが国際標準になることを望みます。</w:t>
      </w:r>
    </w:p>
    <w:p w14:paraId="631DFD09" w14:textId="77777777" w:rsidR="004D63E1" w:rsidRDefault="004D63E1">
      <w:pPr>
        <w:spacing w:before="60" w:after="60" w:line="312" w:lineRule="auto"/>
        <w:ind w:left="420"/>
        <w:jc w:val="left"/>
        <w:rPr>
          <w:rFonts w:ascii="Microsoft YaHei" w:eastAsia="Microsoft YaHei" w:hAnsi="Microsoft YaHei" w:cs="Microsoft YaHei"/>
          <w:b/>
          <w:color w:val="9D9D9D"/>
          <w:sz w:val="22"/>
        </w:rPr>
      </w:pPr>
    </w:p>
    <w:p w14:paraId="10812E9E" w14:textId="77777777" w:rsidR="004D63E1" w:rsidRDefault="00810F60">
      <w:pPr>
        <w:pStyle w:val="3"/>
        <w:rPr>
          <w:rFonts w:ascii="Microsoft YaHei" w:eastAsia="Microsoft YaHei" w:hAnsi="Microsoft YaHei" w:cs="Microsoft YaHei"/>
        </w:rPr>
      </w:pPr>
      <w:bookmarkStart w:id="61" w:name="_Toc98205634"/>
      <w:r>
        <w:rPr>
          <w:rFonts w:ascii="Microsoft YaHei" w:eastAsia="Microsoft YaHei" w:hAnsi="Microsoft YaHei" w:cs="Microsoft YaHei"/>
        </w:rPr>
        <w:t xml:space="preserve">4.13 </w:t>
      </w:r>
      <w:r>
        <w:rPr>
          <w:rFonts w:ascii="Microsoft YaHei" w:eastAsia="Microsoft YaHei" w:hAnsi="Microsoft YaHei" w:cs="Microsoft YaHei"/>
        </w:rPr>
        <w:t>参加者がファウンデーションについて知っていること</w:t>
      </w:r>
      <w:bookmarkEnd w:id="61"/>
    </w:p>
    <w:p w14:paraId="46E62FE6"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回答者は、</w:t>
      </w:r>
      <w:r>
        <w:rPr>
          <w:rFonts w:ascii="Microsoft YaHei" w:eastAsia="Microsoft YaHei" w:hAnsi="Microsoft YaHei" w:cs="Microsoft YaHei"/>
          <w:color w:val="333333"/>
          <w:sz w:val="22"/>
        </w:rPr>
        <w:t>Apache Software Foundation</w:t>
      </w:r>
      <w:r>
        <w:rPr>
          <w:rFonts w:ascii="Microsoft YaHei" w:eastAsia="Microsoft YaHei" w:hAnsi="Microsoft YaHei" w:cs="Microsoft YaHei"/>
          <w:color w:val="333333"/>
          <w:sz w:val="22"/>
        </w:rPr>
        <w:t>と</w:t>
      </w:r>
      <w:r>
        <w:rPr>
          <w:rFonts w:ascii="Microsoft YaHei" w:eastAsia="Microsoft YaHei" w:hAnsi="Microsoft YaHei" w:cs="Microsoft YaHei"/>
          <w:color w:val="333333"/>
          <w:sz w:val="22"/>
        </w:rPr>
        <w:t>Linux Foundation</w:t>
      </w:r>
      <w:r>
        <w:rPr>
          <w:rFonts w:ascii="Microsoft YaHei" w:eastAsia="Microsoft YaHei" w:hAnsi="Microsoft YaHei" w:cs="Microsoft YaHei"/>
          <w:color w:val="333333"/>
          <w:sz w:val="22"/>
        </w:rPr>
        <w:t>をよりよく知っていました。</w:t>
      </w:r>
    </w:p>
    <w:p w14:paraId="07C875DB"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1007EF54" wp14:editId="1B7528AF">
            <wp:extent cx="5760720" cy="3370921"/>
            <wp:effectExtent l="0" t="0" r="0" b="0"/>
            <wp:docPr id="17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9"/>
                    <a:srcRect/>
                    <a:stretch>
                      <a:fillRect/>
                    </a:stretch>
                  </pic:blipFill>
                  <pic:spPr>
                    <a:xfrm>
                      <a:off x="0" y="0"/>
                      <a:ext cx="5760720" cy="3370921"/>
                    </a:xfrm>
                    <a:prstGeom prst="rect">
                      <a:avLst/>
                    </a:prstGeom>
                    <a:ln/>
                  </pic:spPr>
                </pic:pic>
              </a:graphicData>
            </a:graphic>
          </wp:inline>
        </w:drawing>
      </w:r>
    </w:p>
    <w:p w14:paraId="305E0A3B" w14:textId="77777777" w:rsidR="004D63E1" w:rsidRDefault="00810F60">
      <w:pPr>
        <w:pStyle w:val="3"/>
        <w:rPr>
          <w:rFonts w:ascii="Microsoft YaHei" w:eastAsia="Microsoft YaHei" w:hAnsi="Microsoft YaHei" w:cs="Microsoft YaHei"/>
          <w:color w:val="4CC2EE"/>
        </w:rPr>
      </w:pPr>
      <w:bookmarkStart w:id="62" w:name="_Toc98205635"/>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bookmarkEnd w:id="62"/>
    </w:p>
    <w:p w14:paraId="22BB51B4" w14:textId="77777777" w:rsidR="004D63E1" w:rsidRDefault="00810F6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段夕华</w:t>
      </w:r>
      <w:r>
        <w:rPr>
          <w:rFonts w:ascii="Microsoft YaHei" w:eastAsia="Microsoft YaHei" w:hAnsi="Microsoft YaHei" w:cs="Microsoft YaHei"/>
          <w:b/>
          <w:color w:val="9D9D9D"/>
          <w:sz w:val="22"/>
        </w:rPr>
        <w:t xml:space="preserve">: </w:t>
      </w:r>
      <w:r>
        <w:rPr>
          <w:rFonts w:ascii="Microsoft YaHei" w:eastAsia="Microsoft YaHei" w:hAnsi="Microsoft YaHei" w:cs="Microsoft YaHei"/>
          <w:color w:val="9D9D9D"/>
          <w:sz w:val="22"/>
        </w:rPr>
        <w:t>トップ</w:t>
      </w:r>
      <w:r>
        <w:rPr>
          <w:rFonts w:ascii="Microsoft YaHei" w:eastAsia="Microsoft YaHei" w:hAnsi="Microsoft YaHei" w:cs="Microsoft YaHei"/>
          <w:color w:val="9D9D9D"/>
          <w:sz w:val="22"/>
        </w:rPr>
        <w:t>2</w:t>
      </w:r>
      <w:r>
        <w:rPr>
          <w:rFonts w:ascii="Microsoft YaHei" w:eastAsia="Microsoft YaHei" w:hAnsi="Microsoft YaHei" w:cs="Microsoft YaHei"/>
          <w:color w:val="9D9D9D"/>
          <w:sz w:val="22"/>
        </w:rPr>
        <w:t>の財団は、強力なコミュニティガバナンスとインフルエンサーたちの影響力の恩恵を受けています。</w:t>
      </w:r>
    </w:p>
    <w:p w14:paraId="073A18D2" w14:textId="77777777" w:rsidR="004D63E1" w:rsidRDefault="004D63E1">
      <w:pPr>
        <w:spacing w:before="60" w:after="60" w:line="312" w:lineRule="auto"/>
        <w:ind w:left="420"/>
        <w:jc w:val="left"/>
        <w:rPr>
          <w:rFonts w:ascii="Microsoft YaHei" w:eastAsia="Microsoft YaHei" w:hAnsi="Microsoft YaHei" w:cs="Microsoft YaHei"/>
          <w:b/>
          <w:color w:val="9D9D9D"/>
          <w:sz w:val="22"/>
        </w:rPr>
      </w:pPr>
    </w:p>
    <w:p w14:paraId="5AD6ED21" w14:textId="77777777" w:rsidR="004D63E1" w:rsidRDefault="00810F60">
      <w:pPr>
        <w:pStyle w:val="3"/>
        <w:rPr>
          <w:rFonts w:ascii="Microsoft YaHei" w:eastAsia="Microsoft YaHei" w:hAnsi="Microsoft YaHei" w:cs="Microsoft YaHei"/>
        </w:rPr>
      </w:pPr>
      <w:bookmarkStart w:id="63" w:name="_Toc98205636"/>
      <w:r>
        <w:rPr>
          <w:rFonts w:ascii="Microsoft YaHei" w:eastAsia="Microsoft YaHei" w:hAnsi="Microsoft YaHei" w:cs="Microsoft YaHei"/>
        </w:rPr>
        <w:lastRenderedPageBreak/>
        <w:t xml:space="preserve">4.14 </w:t>
      </w:r>
      <w:r>
        <w:rPr>
          <w:rFonts w:ascii="Microsoft YaHei" w:eastAsia="Microsoft YaHei" w:hAnsi="Microsoft YaHei" w:cs="Microsoft YaHei"/>
        </w:rPr>
        <w:t>回答者が开放原子开源基金会</w:t>
      </w:r>
      <w:r>
        <w:rPr>
          <w:rFonts w:ascii="Microsoft YaHei" w:eastAsia="Microsoft YaHei" w:hAnsi="Microsoft YaHei" w:cs="Microsoft YaHei"/>
        </w:rPr>
        <w:t>(</w:t>
      </w:r>
      <w:r>
        <w:rPr>
          <w:rFonts w:ascii="Microsoft YaHei" w:eastAsia="Microsoft YaHei" w:hAnsi="Microsoft YaHei" w:cs="Microsoft YaHei"/>
        </w:rPr>
        <w:t>中国の</w:t>
      </w:r>
      <w:r>
        <w:rPr>
          <w:rFonts w:ascii="Microsoft YaHei" w:eastAsia="Microsoft YaHei" w:hAnsi="Microsoft YaHei" w:cs="Microsoft YaHei"/>
        </w:rPr>
        <w:t>OSS</w:t>
      </w:r>
      <w:r>
        <w:rPr>
          <w:rFonts w:ascii="Microsoft YaHei" w:eastAsia="Microsoft YaHei" w:hAnsi="Microsoft YaHei" w:cs="Microsoft YaHei"/>
        </w:rPr>
        <w:t>ファウンデーション</w:t>
      </w:r>
      <w:r>
        <w:rPr>
          <w:rFonts w:ascii="Microsoft YaHei" w:eastAsia="Microsoft YaHei" w:hAnsi="Microsoft YaHei" w:cs="Microsoft YaHei"/>
        </w:rPr>
        <w:t>)</w:t>
      </w:r>
      <w:r>
        <w:rPr>
          <w:rFonts w:ascii="Microsoft YaHei" w:eastAsia="Microsoft YaHei" w:hAnsi="Microsoft YaHei" w:cs="Microsoft YaHei"/>
        </w:rPr>
        <w:t>に期待すること</w:t>
      </w:r>
      <w:bookmarkEnd w:id="63"/>
    </w:p>
    <w:p w14:paraId="0253F7B7"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回答者の大多数は、オープンソースの概念、オープンソース文化の教育、コミュニティの構築、オープンソースエコシステムの構築を促進することができる开放原子开源基金会に対して肯定的な意見を持っています。また、国際的なオープンソースコミュニティと中国のオープンソースコミュニティの橋渡しをし、オープンソースプロジェクトの早期インキュベーションと中国のオープンソースコミュニティのリソースの統合をサポートすることができます。</w:t>
      </w:r>
    </w:p>
    <w:p w14:paraId="6A52CA18"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78A679C4" wp14:editId="259A5D40">
            <wp:extent cx="5760720" cy="4137848"/>
            <wp:effectExtent l="0" t="0" r="0" b="0"/>
            <wp:docPr id="14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5760720" cy="4137848"/>
                    </a:xfrm>
                    <a:prstGeom prst="rect">
                      <a:avLst/>
                    </a:prstGeom>
                    <a:ln/>
                  </pic:spPr>
                </pic:pic>
              </a:graphicData>
            </a:graphic>
          </wp:inline>
        </w:drawing>
      </w:r>
    </w:p>
    <w:p w14:paraId="051FF7C8" w14:textId="77777777" w:rsidR="004D63E1" w:rsidRDefault="004D63E1">
      <w:pPr>
        <w:pStyle w:val="3"/>
        <w:rPr>
          <w:rFonts w:ascii="Microsoft YaHei" w:eastAsia="Microsoft YaHei" w:hAnsi="Microsoft YaHei" w:cs="Microsoft YaHei"/>
          <w:color w:val="4CC2EE"/>
        </w:rPr>
      </w:pPr>
      <w:bookmarkStart w:id="64" w:name="_heading=h.rkfrhbbwtj8a" w:colFirst="0" w:colLast="0"/>
      <w:bookmarkEnd w:id="64"/>
    </w:p>
    <w:p w14:paraId="36715DD7"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3629E510" w14:textId="77777777" w:rsidR="004D63E1" w:rsidRDefault="00810F60">
      <w:pPr>
        <w:pStyle w:val="3"/>
        <w:rPr>
          <w:rFonts w:ascii="Microsoft YaHei" w:eastAsia="Microsoft YaHei" w:hAnsi="Microsoft YaHei" w:cs="Microsoft YaHei"/>
        </w:rPr>
      </w:pPr>
      <w:bookmarkStart w:id="65" w:name="_Toc98205637"/>
      <w:r>
        <w:rPr>
          <w:rFonts w:ascii="Microsoft YaHei" w:eastAsia="Microsoft YaHei" w:hAnsi="Microsoft YaHei" w:cs="Microsoft YaHei"/>
        </w:rPr>
        <w:t xml:space="preserve">4.15 </w:t>
      </w:r>
      <w:r>
        <w:rPr>
          <w:rFonts w:ascii="Microsoft YaHei" w:eastAsia="Microsoft YaHei" w:hAnsi="Microsoft YaHei" w:cs="Microsoft YaHei"/>
        </w:rPr>
        <w:t>オープンソースへの貢献の多い企業</w:t>
      </w:r>
      <w:bookmarkEnd w:id="65"/>
    </w:p>
    <w:p w14:paraId="00455622"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回答者によると、オープンソースに最も貢献してい</w:t>
      </w:r>
      <w:r>
        <w:rPr>
          <w:rFonts w:ascii="Microsoft YaHei" w:eastAsia="Microsoft YaHei" w:hAnsi="Microsoft YaHei" w:cs="Microsoft YaHei"/>
          <w:color w:val="333333"/>
          <w:sz w:val="22"/>
        </w:rPr>
        <w:t>る国内企業のトップ</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は、アリババ、フ</w:t>
      </w:r>
      <w:r>
        <w:rPr>
          <w:rFonts w:ascii="Microsoft YaHei" w:eastAsia="Microsoft YaHei" w:hAnsi="Microsoft YaHei" w:cs="Microsoft YaHei"/>
          <w:color w:val="333333"/>
          <w:sz w:val="22"/>
        </w:rPr>
        <w:lastRenderedPageBreak/>
        <w:t>ァーウェイ、テンセントで、海外企業では、グーグルが最もオープンソースソフトウェアに貢献しており、次いで</w:t>
      </w:r>
      <w:proofErr w:type="spellStart"/>
      <w:r>
        <w:rPr>
          <w:rFonts w:ascii="Microsoft YaHei" w:eastAsia="Microsoft YaHei" w:hAnsi="Microsoft YaHei" w:cs="Microsoft YaHei"/>
          <w:color w:val="333333"/>
          <w:sz w:val="22"/>
        </w:rPr>
        <w:t>Github</w:t>
      </w:r>
      <w:proofErr w:type="spellEnd"/>
      <w:r>
        <w:rPr>
          <w:rFonts w:ascii="Microsoft YaHei" w:eastAsia="Microsoft YaHei" w:hAnsi="Microsoft YaHei" w:cs="Microsoft YaHei"/>
          <w:color w:val="333333"/>
          <w:sz w:val="22"/>
        </w:rPr>
        <w:t>となっています。</w:t>
      </w:r>
    </w:p>
    <w:p w14:paraId="7F05F61E"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2DF81C45" wp14:editId="22614980">
            <wp:extent cx="5760720" cy="3614756"/>
            <wp:effectExtent l="0" t="0" r="0" b="0"/>
            <wp:docPr id="14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a:stretch>
                      <a:fillRect/>
                    </a:stretch>
                  </pic:blipFill>
                  <pic:spPr>
                    <a:xfrm>
                      <a:off x="0" y="0"/>
                      <a:ext cx="5760720" cy="3614756"/>
                    </a:xfrm>
                    <a:prstGeom prst="rect">
                      <a:avLst/>
                    </a:prstGeom>
                    <a:ln/>
                  </pic:spPr>
                </pic:pic>
              </a:graphicData>
            </a:graphic>
          </wp:inline>
        </w:drawing>
      </w:r>
      <w:r>
        <w:rPr>
          <w:rFonts w:ascii="Microsoft YaHei" w:eastAsia="Microsoft YaHei" w:hAnsi="Microsoft YaHei" w:cs="Microsoft YaHei"/>
          <w:noProof/>
          <w:color w:val="333333"/>
          <w:sz w:val="22"/>
        </w:rPr>
        <w:drawing>
          <wp:inline distT="0" distB="0" distL="0" distR="0" wp14:anchorId="094D8374" wp14:editId="7DB8A558">
            <wp:extent cx="5760720" cy="3538455"/>
            <wp:effectExtent l="0" t="0" r="0" b="0"/>
            <wp:docPr id="14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2"/>
                    <a:srcRect/>
                    <a:stretch>
                      <a:fillRect/>
                    </a:stretch>
                  </pic:blipFill>
                  <pic:spPr>
                    <a:xfrm>
                      <a:off x="0" y="0"/>
                      <a:ext cx="5760720" cy="3538455"/>
                    </a:xfrm>
                    <a:prstGeom prst="rect">
                      <a:avLst/>
                    </a:prstGeom>
                    <a:ln/>
                  </pic:spPr>
                </pic:pic>
              </a:graphicData>
            </a:graphic>
          </wp:inline>
        </w:drawing>
      </w:r>
    </w:p>
    <w:p w14:paraId="22BFDDB4"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35A90D8B" w14:textId="77777777" w:rsidR="004D63E1" w:rsidRDefault="00810F60">
      <w:pPr>
        <w:pStyle w:val="3"/>
        <w:rPr>
          <w:rFonts w:ascii="Microsoft YaHei" w:eastAsia="Microsoft YaHei" w:hAnsi="Microsoft YaHei" w:cs="Microsoft YaHei"/>
          <w:color w:val="4CC2EE"/>
        </w:rPr>
      </w:pPr>
      <w:bookmarkStart w:id="66" w:name="_Toc98205638"/>
      <w:r>
        <w:rPr>
          <w:rFonts w:ascii="Microsoft YaHei" w:eastAsia="Microsoft YaHei" w:hAnsi="Microsoft YaHei" w:cs="Microsoft YaHei"/>
          <w:color w:val="4CC2EE"/>
        </w:rPr>
        <w:lastRenderedPageBreak/>
        <w:t>[</w:t>
      </w:r>
      <w:r>
        <w:rPr>
          <w:rFonts w:ascii="Microsoft YaHei" w:eastAsia="Microsoft YaHei" w:hAnsi="Microsoft YaHei" w:cs="Microsoft YaHei"/>
          <w:color w:val="4CC2EE"/>
        </w:rPr>
        <w:t>専門家のコメント］</w:t>
      </w:r>
      <w:bookmarkEnd w:id="66"/>
    </w:p>
    <w:p w14:paraId="31796E74" w14:textId="77777777" w:rsidR="004D63E1" w:rsidRDefault="00810F6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段夕华</w:t>
      </w:r>
      <w:r>
        <w:rPr>
          <w:rFonts w:ascii="Microsoft YaHei" w:eastAsia="Microsoft YaHei" w:hAnsi="Microsoft YaHei" w:cs="Microsoft YaHei"/>
          <w:b/>
          <w:color w:val="9D9D9D"/>
          <w:sz w:val="22"/>
        </w:rPr>
        <w:t xml:space="preserve">: </w:t>
      </w:r>
      <w:r>
        <w:rPr>
          <w:rFonts w:ascii="Microsoft YaHei" w:eastAsia="Microsoft YaHei" w:hAnsi="Microsoft YaHei" w:cs="Microsoft YaHei"/>
          <w:b/>
          <w:color w:val="9D9D9D"/>
          <w:sz w:val="22"/>
        </w:rPr>
        <w:t>スティーブ・</w:t>
      </w:r>
      <w:r>
        <w:rPr>
          <w:rFonts w:ascii="Microsoft YaHei" w:eastAsia="Microsoft YaHei" w:hAnsi="Microsoft YaHei" w:cs="Microsoft YaHei"/>
          <w:color w:val="9D9D9D"/>
          <w:sz w:val="22"/>
        </w:rPr>
        <w:t>バルマー時代にソフトウェアを販売して大儲けしたベンダーから、このように影響力のあるオープンソース企業（マイクロソフト＋</w:t>
      </w:r>
      <w:r>
        <w:rPr>
          <w:rFonts w:ascii="Microsoft YaHei" w:eastAsia="Microsoft YaHei" w:hAnsi="Microsoft YaHei" w:cs="Microsoft YaHei"/>
          <w:color w:val="9D9D9D"/>
          <w:sz w:val="22"/>
        </w:rPr>
        <w:t>GitHub</w:t>
      </w:r>
      <w:r>
        <w:rPr>
          <w:rFonts w:ascii="Microsoft YaHei" w:eastAsia="Microsoft YaHei" w:hAnsi="Microsoft YaHei" w:cs="Microsoft YaHei"/>
          <w:color w:val="9D9D9D"/>
          <w:sz w:val="22"/>
        </w:rPr>
        <w:t>の買収）になったサティア・ナデラの戦略的ビジョンとリーダーシップには目を見張るものがあります。</w:t>
      </w:r>
    </w:p>
    <w:p w14:paraId="1A8F33A1" w14:textId="77777777" w:rsidR="004D63E1" w:rsidRDefault="004D63E1">
      <w:pPr>
        <w:spacing w:before="60" w:after="60" w:line="312" w:lineRule="auto"/>
        <w:ind w:left="420"/>
        <w:jc w:val="left"/>
        <w:rPr>
          <w:rFonts w:ascii="Microsoft YaHei" w:eastAsia="Microsoft YaHei" w:hAnsi="Microsoft YaHei" w:cs="Microsoft YaHei"/>
          <w:b/>
          <w:color w:val="9D9D9D"/>
          <w:sz w:val="22"/>
        </w:rPr>
      </w:pPr>
    </w:p>
    <w:p w14:paraId="02BC7904" w14:textId="77777777" w:rsidR="004D63E1" w:rsidRDefault="00810F60">
      <w:pPr>
        <w:pStyle w:val="2"/>
        <w:rPr>
          <w:rFonts w:ascii="Microsoft YaHei" w:eastAsia="Microsoft YaHei" w:hAnsi="Microsoft YaHei" w:cs="Microsoft YaHei"/>
        </w:rPr>
      </w:pPr>
      <w:bookmarkStart w:id="67" w:name="_Toc98205639"/>
      <w:r>
        <w:rPr>
          <w:rFonts w:ascii="Microsoft YaHei" w:eastAsia="Microsoft YaHei" w:hAnsi="Microsoft YaHei" w:cs="Microsoft YaHei"/>
        </w:rPr>
        <w:t>5.</w:t>
      </w:r>
      <w:r>
        <w:rPr>
          <w:rFonts w:ascii="Microsoft YaHei" w:eastAsia="Microsoft YaHei" w:hAnsi="Microsoft YaHei" w:cs="Microsoft YaHei"/>
        </w:rPr>
        <w:t>結論と謝辞</w:t>
      </w:r>
      <w:bookmarkEnd w:id="67"/>
    </w:p>
    <w:p w14:paraId="137B338C" w14:textId="77777777" w:rsidR="004D63E1" w:rsidRDefault="00810F60">
      <w:pPr>
        <w:spacing w:before="60" w:after="60" w:line="312" w:lineRule="auto"/>
        <w:jc w:val="left"/>
        <w:rPr>
          <w:rFonts w:ascii="Microsoft YaHei" w:eastAsia="Microsoft YaHei" w:hAnsi="Microsoft YaHei" w:cs="Microsoft YaHei"/>
          <w:color w:val="9D9D9D"/>
          <w:sz w:val="22"/>
        </w:rPr>
      </w:pPr>
      <w:r>
        <w:rPr>
          <w:rFonts w:ascii="Microsoft YaHei" w:eastAsia="Microsoft YaHei" w:hAnsi="Microsoft YaHei" w:cs="Microsoft YaHei"/>
          <w:color w:val="9D9D9D"/>
          <w:sz w:val="22"/>
        </w:rPr>
        <w:t>このアンケートは、普及や収集の面で凸凹があり、最終的にはオープンソースの世界のほんの一部を紹介しているに過ぎません。中国におけるオープンソースの構造はすでに変化しており、オープンソースの炎が燃え始めていることがよくわかります。この報告書がきっかけとなり、より多くのコミュニティや開発者が参加してくれることを願っています。</w:t>
      </w:r>
    </w:p>
    <w:p w14:paraId="787531F6" w14:textId="77777777" w:rsidR="004D63E1" w:rsidRDefault="004D63E1">
      <w:pPr>
        <w:spacing w:before="60" w:after="60" w:line="312" w:lineRule="auto"/>
        <w:jc w:val="left"/>
        <w:rPr>
          <w:rFonts w:ascii="Microsoft YaHei" w:eastAsia="Microsoft YaHei" w:hAnsi="Microsoft YaHei" w:cs="Microsoft YaHei"/>
          <w:color w:val="9D9D9D"/>
          <w:sz w:val="22"/>
        </w:rPr>
      </w:pPr>
    </w:p>
    <w:p w14:paraId="430AB2BD" w14:textId="77777777" w:rsidR="004D63E1" w:rsidRDefault="00810F60">
      <w:pPr>
        <w:spacing w:before="60" w:after="60" w:line="312" w:lineRule="auto"/>
        <w:jc w:val="left"/>
        <w:rPr>
          <w:rFonts w:ascii="Microsoft YaHei" w:eastAsia="Microsoft YaHei" w:hAnsi="Microsoft YaHei" w:cs="Microsoft YaHei"/>
          <w:color w:val="9D9D9D"/>
          <w:sz w:val="22"/>
        </w:rPr>
      </w:pPr>
      <w:r>
        <w:rPr>
          <w:rFonts w:ascii="Microsoft YaHei" w:eastAsia="Microsoft YaHei" w:hAnsi="Microsoft YaHei" w:cs="Microsoft YaHei"/>
          <w:color w:val="9D9D9D"/>
          <w:sz w:val="22"/>
        </w:rPr>
        <w:t>アンケートの設問や報告書類は、</w:t>
      </w:r>
      <w:r>
        <w:rPr>
          <w:rFonts w:ascii="Microsoft YaHei" w:eastAsia="Microsoft YaHei" w:hAnsi="Microsoft YaHei" w:cs="Microsoft YaHei"/>
          <w:color w:val="9D9D9D"/>
          <w:sz w:val="22"/>
        </w:rPr>
        <w:t>GitHub</w:t>
      </w:r>
      <w:r>
        <w:rPr>
          <w:rFonts w:ascii="Microsoft YaHei" w:eastAsia="Microsoft YaHei" w:hAnsi="Microsoft YaHei" w:cs="Microsoft YaHei"/>
          <w:color w:val="9D9D9D"/>
          <w:sz w:val="22"/>
        </w:rPr>
        <w:t>ほかのコードホスティングプラットフォーム、開源社公式サイト、パートナーサイトで公開され、</w:t>
      </w:r>
      <w:r>
        <w:rPr>
          <w:rFonts w:ascii="Microsoft YaHei" w:eastAsia="Microsoft YaHei" w:hAnsi="Microsoft YaHei" w:cs="Microsoft YaHei"/>
          <w:color w:val="9D9D9D"/>
          <w:sz w:val="22"/>
        </w:rPr>
        <w:t>Creative Commons Attribution-</w:t>
      </w:r>
      <w:proofErr w:type="spellStart"/>
      <w:r>
        <w:rPr>
          <w:rFonts w:ascii="Microsoft YaHei" w:eastAsia="Microsoft YaHei" w:hAnsi="Microsoft YaHei" w:cs="Microsoft YaHei"/>
          <w:color w:val="9D9D9D"/>
          <w:sz w:val="22"/>
        </w:rPr>
        <w:t>ShareAlike</w:t>
      </w:r>
      <w:proofErr w:type="spellEnd"/>
      <w:r>
        <w:rPr>
          <w:rFonts w:ascii="Microsoft YaHei" w:eastAsia="Microsoft YaHei" w:hAnsi="Microsoft YaHei" w:cs="Microsoft YaHei"/>
          <w:color w:val="9D9D9D"/>
          <w:sz w:val="22"/>
        </w:rPr>
        <w:t xml:space="preserve"> 4.0 International (CC BY-SA 4.0)</w:t>
      </w:r>
      <w:r>
        <w:rPr>
          <w:rFonts w:ascii="Microsoft YaHei" w:eastAsia="Microsoft YaHei" w:hAnsi="Microsoft YaHei" w:cs="Microsoft YaHei"/>
          <w:color w:val="9D9D9D"/>
          <w:sz w:val="22"/>
        </w:rPr>
        <w:t>ライセンスで共有されています。アンケートのデザインや報告書の内容についてご提案やアイデアがある場合は、</w:t>
      </w:r>
      <w:r>
        <w:rPr>
          <w:rFonts w:ascii="Microsoft YaHei" w:eastAsia="Microsoft YaHei" w:hAnsi="Microsoft YaHei" w:cs="Microsoft YaHei"/>
          <w:color w:val="9D9D9D"/>
          <w:sz w:val="22"/>
        </w:rPr>
        <w:t>GitHub</w:t>
      </w:r>
      <w:r>
        <w:rPr>
          <w:rFonts w:ascii="Microsoft YaHei" w:eastAsia="Microsoft YaHei" w:hAnsi="Microsoft YaHei" w:cs="Microsoft YaHei"/>
          <w:color w:val="9D9D9D"/>
          <w:sz w:val="22"/>
        </w:rPr>
        <w:t>上でパッチを提出していただき、報告書に追加・貢献していただくことができます。</w:t>
      </w:r>
      <w:r>
        <w:rPr>
          <w:rFonts w:ascii="Microsoft YaHei" w:eastAsia="Microsoft YaHei" w:hAnsi="Microsoft YaHei" w:cs="Microsoft YaHei"/>
          <w:color w:val="9D9D9D"/>
          <w:sz w:val="22"/>
        </w:rPr>
        <w:t xml:space="preserve"> </w:t>
      </w:r>
      <w:r>
        <w:rPr>
          <w:rFonts w:ascii="Microsoft YaHei" w:eastAsia="Microsoft YaHei" w:hAnsi="Microsoft YaHei" w:cs="Microsoft YaHei"/>
          <w:color w:val="9D9D9D"/>
          <w:sz w:val="22"/>
        </w:rPr>
        <w:t>あなたにとっての小さな一歩は、中国のオープンソースコミュニティ全体にとっての大きな一歩となるでしょう。</w:t>
      </w:r>
      <w:r>
        <w:br w:type="page"/>
      </w:r>
    </w:p>
    <w:p w14:paraId="0C77C69E" w14:textId="77777777" w:rsidR="004D63E1" w:rsidRDefault="004D63E1">
      <w:pPr>
        <w:spacing w:before="60" w:after="60" w:line="312" w:lineRule="auto"/>
        <w:jc w:val="left"/>
        <w:rPr>
          <w:rFonts w:ascii="Microsoft YaHei" w:eastAsia="Microsoft YaHei" w:hAnsi="Microsoft YaHei" w:cs="Microsoft YaHei"/>
          <w:color w:val="9D9D9D"/>
          <w:sz w:val="22"/>
        </w:rPr>
      </w:pPr>
    </w:p>
    <w:p w14:paraId="6A0B5996" w14:textId="77777777" w:rsidR="004D63E1" w:rsidRDefault="00810F60">
      <w:pPr>
        <w:pStyle w:val="1"/>
        <w:rPr>
          <w:rFonts w:ascii="Microsoft YaHei" w:eastAsia="Microsoft YaHei" w:hAnsi="Microsoft YaHei" w:cs="Microsoft YaHei"/>
        </w:rPr>
      </w:pPr>
      <w:bookmarkStart w:id="68" w:name="_Toc98205640"/>
      <w:r>
        <w:rPr>
          <w:rFonts w:ascii="Microsoft YaHei" w:eastAsia="Microsoft YaHei" w:hAnsi="Microsoft YaHei" w:cs="Microsoft YaHei"/>
        </w:rPr>
        <w:t>2021</w:t>
      </w:r>
      <w:r>
        <w:rPr>
          <w:rFonts w:ascii="Microsoft YaHei" w:eastAsia="Microsoft YaHei" w:hAnsi="Microsoft YaHei" w:cs="Microsoft YaHei"/>
        </w:rPr>
        <w:t>年</w:t>
      </w:r>
      <w:r>
        <w:rPr>
          <w:rFonts w:ascii="Microsoft YaHei" w:eastAsia="Microsoft YaHei" w:hAnsi="Microsoft YaHei" w:cs="Microsoft YaHei"/>
        </w:rPr>
        <w:t xml:space="preserve"> </w:t>
      </w:r>
      <w:r>
        <w:rPr>
          <w:rFonts w:ascii="Microsoft YaHei" w:eastAsia="Microsoft YaHei" w:hAnsi="Microsoft YaHei" w:cs="Microsoft YaHei"/>
        </w:rPr>
        <w:t>中国オープンソース年度報告書</w:t>
      </w:r>
      <w:r>
        <w:rPr>
          <w:rFonts w:ascii="Microsoft YaHei" w:eastAsia="Microsoft YaHei" w:hAnsi="Microsoft YaHei" w:cs="Microsoft YaHei"/>
        </w:rPr>
        <w:t xml:space="preserve"> - </w:t>
      </w:r>
      <w:r>
        <w:rPr>
          <w:rFonts w:ascii="Microsoft YaHei" w:eastAsia="Microsoft YaHei" w:hAnsi="Microsoft YaHei" w:cs="Microsoft YaHei"/>
        </w:rPr>
        <w:t>データ編</w:t>
      </w:r>
      <w:bookmarkEnd w:id="68"/>
    </w:p>
    <w:p w14:paraId="5078C68D" w14:textId="77777777" w:rsidR="004D63E1" w:rsidRDefault="00810F60">
      <w:pPr>
        <w:pStyle w:val="2"/>
        <w:rPr>
          <w:rFonts w:ascii="Microsoft YaHei" w:eastAsia="Microsoft YaHei" w:hAnsi="Microsoft YaHei" w:cs="Microsoft YaHei"/>
        </w:rPr>
      </w:pPr>
      <w:bookmarkStart w:id="69" w:name="_Toc98205641"/>
      <w:r>
        <w:rPr>
          <w:rFonts w:ascii="Microsoft YaHei" w:eastAsia="Microsoft YaHei" w:hAnsi="Microsoft YaHei" w:cs="Microsoft YaHei"/>
        </w:rPr>
        <w:t>GitHub</w:t>
      </w:r>
      <w:r>
        <w:rPr>
          <w:rFonts w:ascii="Microsoft YaHei" w:eastAsia="Microsoft YaHei" w:hAnsi="Microsoft YaHei" w:cs="Microsoft YaHei"/>
        </w:rPr>
        <w:t>データ</w:t>
      </w:r>
      <w:bookmarkEnd w:id="69"/>
    </w:p>
    <w:p w14:paraId="4466011D" w14:textId="77777777" w:rsidR="004D63E1" w:rsidRDefault="004D63E1">
      <w:pPr>
        <w:jc w:val="left"/>
        <w:rPr>
          <w:rFonts w:ascii="Microsoft YaHei" w:eastAsia="Microsoft YaHei" w:hAnsi="Microsoft YaHei" w:cs="Microsoft YaHei"/>
          <w:color w:val="333333"/>
          <w:sz w:val="22"/>
        </w:rPr>
      </w:pPr>
    </w:p>
    <w:p w14:paraId="184592F9" w14:textId="77777777" w:rsidR="004D63E1" w:rsidRDefault="00810F60">
      <w:pPr>
        <w:pStyle w:val="3"/>
        <w:rPr>
          <w:rFonts w:ascii="Microsoft YaHei" w:eastAsia="Microsoft YaHei" w:hAnsi="Microsoft YaHei" w:cs="Microsoft YaHei"/>
        </w:rPr>
      </w:pPr>
      <w:bookmarkStart w:id="70" w:name="_Toc98205642"/>
      <w:r>
        <w:rPr>
          <w:rFonts w:ascii="Microsoft YaHei" w:eastAsia="Microsoft YaHei" w:hAnsi="Microsoft YaHei" w:cs="Microsoft YaHei"/>
        </w:rPr>
        <w:t>活発度を測る式。</w:t>
      </w:r>
      <w:bookmarkEnd w:id="70"/>
    </w:p>
    <w:p w14:paraId="40242157"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2FAC279E" wp14:editId="7A789B9B">
            <wp:extent cx="5760720" cy="125233"/>
            <wp:effectExtent l="0" t="0" r="0" b="0"/>
            <wp:docPr id="14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3"/>
                    <a:srcRect/>
                    <a:stretch>
                      <a:fillRect/>
                    </a:stretch>
                  </pic:blipFill>
                  <pic:spPr>
                    <a:xfrm>
                      <a:off x="0" y="0"/>
                      <a:ext cx="5760720" cy="125233"/>
                    </a:xfrm>
                    <a:prstGeom prst="rect">
                      <a:avLst/>
                    </a:prstGeom>
                    <a:ln/>
                  </pic:spPr>
                </pic:pic>
              </a:graphicData>
            </a:graphic>
          </wp:inline>
        </w:drawing>
      </w:r>
    </w:p>
    <w:p w14:paraId="451FDA00"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7FF686E3" wp14:editId="2FA19CCA">
            <wp:extent cx="1428750" cy="247650"/>
            <wp:effectExtent l="0" t="0" r="0" b="0"/>
            <wp:docPr id="15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4"/>
                    <a:srcRect/>
                    <a:stretch>
                      <a:fillRect/>
                    </a:stretch>
                  </pic:blipFill>
                  <pic:spPr>
                    <a:xfrm>
                      <a:off x="0" y="0"/>
                      <a:ext cx="1428750" cy="247650"/>
                    </a:xfrm>
                    <a:prstGeom prst="rect">
                      <a:avLst/>
                    </a:prstGeom>
                    <a:ln/>
                  </pic:spPr>
                </pic:pic>
              </a:graphicData>
            </a:graphic>
          </wp:inline>
        </w:drawing>
      </w:r>
    </w:p>
    <w:p w14:paraId="71FB1235" w14:textId="77777777" w:rsidR="004D63E1" w:rsidRDefault="00810F60">
      <w:pPr>
        <w:jc w:val="left"/>
        <w:rPr>
          <w:rFonts w:ascii="Microsoft YaHei" w:eastAsia="Microsoft YaHei" w:hAnsi="Microsoft YaHei" w:cs="Microsoft YaHei"/>
          <w:color w:val="000000"/>
          <w:sz w:val="22"/>
        </w:rPr>
      </w:pPr>
      <w:r>
        <w:rPr>
          <w:rFonts w:ascii="Microsoft YaHei" w:eastAsia="Microsoft YaHei" w:hAnsi="Microsoft YaHei" w:cs="Microsoft YaHei"/>
          <w:color w:val="000000"/>
          <w:sz w:val="22"/>
        </w:rPr>
        <w:t>注：プロジェクトの活動では、現在のプロジェクトにおける開発者の行動に関するデータのみが考慮されます。</w:t>
      </w:r>
    </w:p>
    <w:p w14:paraId="47F65DC9" w14:textId="77777777" w:rsidR="004D63E1" w:rsidRDefault="004D63E1">
      <w:pPr>
        <w:jc w:val="left"/>
        <w:rPr>
          <w:rFonts w:ascii="Microsoft YaHei" w:eastAsia="Microsoft YaHei" w:hAnsi="Microsoft YaHei" w:cs="Microsoft YaHei"/>
          <w:color w:val="000000"/>
          <w:sz w:val="22"/>
        </w:rPr>
      </w:pPr>
    </w:p>
    <w:p w14:paraId="5178BC77" w14:textId="77777777" w:rsidR="004D63E1" w:rsidRDefault="00810F60">
      <w:pPr>
        <w:pStyle w:val="3"/>
        <w:numPr>
          <w:ilvl w:val="0"/>
          <w:numId w:val="21"/>
        </w:numPr>
        <w:ind w:left="616" w:hanging="616"/>
        <w:rPr>
          <w:rFonts w:ascii="Microsoft YaHei" w:eastAsia="Microsoft YaHei" w:hAnsi="Microsoft YaHei" w:cs="Microsoft YaHei"/>
        </w:rPr>
      </w:pPr>
      <w:bookmarkStart w:id="71" w:name="_Toc98205643"/>
      <w:r>
        <w:rPr>
          <w:rFonts w:ascii="Microsoft YaHei" w:eastAsia="Microsoft YaHei" w:hAnsi="Microsoft YaHei" w:cs="Microsoft YaHei"/>
        </w:rPr>
        <w:t>世界活動ランキングトップ</w:t>
      </w:r>
      <w:r>
        <w:rPr>
          <w:rFonts w:ascii="Microsoft YaHei" w:eastAsia="Microsoft YaHei" w:hAnsi="Microsoft YaHei" w:cs="Microsoft YaHei"/>
        </w:rPr>
        <w:t>10</w:t>
      </w:r>
      <w:bookmarkEnd w:id="71"/>
    </w:p>
    <w:p w14:paraId="1FE2EFE8" w14:textId="77777777" w:rsidR="004D63E1" w:rsidRDefault="00810F60">
      <w:r>
        <w:rPr>
          <w:noProof/>
        </w:rPr>
        <w:drawing>
          <wp:inline distT="0" distB="0" distL="0" distR="0" wp14:anchorId="6608C1A1" wp14:editId="78F92BEE">
            <wp:extent cx="5760720" cy="3434715"/>
            <wp:effectExtent l="0" t="0" r="0" b="0"/>
            <wp:docPr id="151" name="image6.png" descr="テーブル&#10;&#10;自動的に生成された説明"/>
            <wp:cNvGraphicFramePr/>
            <a:graphic xmlns:a="http://schemas.openxmlformats.org/drawingml/2006/main">
              <a:graphicData uri="http://schemas.openxmlformats.org/drawingml/2006/picture">
                <pic:pic xmlns:pic="http://schemas.openxmlformats.org/drawingml/2006/picture">
                  <pic:nvPicPr>
                    <pic:cNvPr id="0" name="image6.png" descr="テーブル&#10;&#10;自動的に生成された説明"/>
                    <pic:cNvPicPr preferRelativeResize="0"/>
                  </pic:nvPicPr>
                  <pic:blipFill>
                    <a:blip r:embed="rId55"/>
                    <a:srcRect/>
                    <a:stretch>
                      <a:fillRect/>
                    </a:stretch>
                  </pic:blipFill>
                  <pic:spPr>
                    <a:xfrm>
                      <a:off x="0" y="0"/>
                      <a:ext cx="5760720" cy="3434715"/>
                    </a:xfrm>
                    <a:prstGeom prst="rect">
                      <a:avLst/>
                    </a:prstGeom>
                    <a:ln/>
                  </pic:spPr>
                </pic:pic>
              </a:graphicData>
            </a:graphic>
          </wp:inline>
        </w:drawing>
      </w:r>
    </w:p>
    <w:p w14:paraId="601A667B" w14:textId="77777777" w:rsidR="004D63E1" w:rsidRDefault="00810F60">
      <w:pPr>
        <w:pStyle w:val="4"/>
        <w:rPr>
          <w:rFonts w:ascii="Microsoft YaHei" w:eastAsia="Microsoft YaHei" w:hAnsi="Microsoft YaHei" w:cs="Microsoft YaHei"/>
        </w:rPr>
      </w:pPr>
      <w:bookmarkStart w:id="72" w:name="_Toc98205644"/>
      <w:proofErr w:type="spellStart"/>
      <w:r>
        <w:rPr>
          <w:rFonts w:ascii="Microsoft YaHei" w:eastAsia="Microsoft YaHei" w:hAnsi="Microsoft YaHei" w:cs="Microsoft YaHei"/>
        </w:rPr>
        <w:lastRenderedPageBreak/>
        <w:t>VSCode</w:t>
      </w:r>
      <w:proofErr w:type="spellEnd"/>
      <w:r>
        <w:rPr>
          <w:rFonts w:ascii="Microsoft YaHei" w:eastAsia="Microsoft YaHei" w:hAnsi="Microsoft YaHei" w:cs="Microsoft YaHei"/>
        </w:rPr>
        <w:t>の作業時間分布</w:t>
      </w:r>
      <w:bookmarkEnd w:id="72"/>
    </w:p>
    <w:p w14:paraId="6FDA564C" w14:textId="77777777" w:rsidR="004D63E1" w:rsidRDefault="00810F60">
      <w:pPr>
        <w:jc w:val="left"/>
        <w:rPr>
          <w:rFonts w:ascii="Microsoft YaHei" w:eastAsia="Microsoft YaHei" w:hAnsi="Microsoft YaHei" w:cs="Microsoft YaHei"/>
          <w:color w:val="000000"/>
          <w:sz w:val="22"/>
        </w:rPr>
      </w:pPr>
      <w:r>
        <w:rPr>
          <w:rFonts w:ascii="Microsoft YaHei" w:eastAsia="Microsoft YaHei" w:hAnsi="Microsoft YaHei" w:cs="Microsoft YaHei"/>
          <w:noProof/>
          <w:color w:val="000000"/>
          <w:sz w:val="22"/>
        </w:rPr>
        <w:drawing>
          <wp:inline distT="0" distB="0" distL="0" distR="0" wp14:anchorId="0A173FA0" wp14:editId="38F0A1D6">
            <wp:extent cx="5760720" cy="1922124"/>
            <wp:effectExtent l="0" t="0" r="0" b="0"/>
            <wp:docPr id="1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a:stretch>
                      <a:fillRect/>
                    </a:stretch>
                  </pic:blipFill>
                  <pic:spPr>
                    <a:xfrm>
                      <a:off x="0" y="0"/>
                      <a:ext cx="5760720" cy="1922124"/>
                    </a:xfrm>
                    <a:prstGeom prst="rect">
                      <a:avLst/>
                    </a:prstGeom>
                    <a:ln/>
                  </pic:spPr>
                </pic:pic>
              </a:graphicData>
            </a:graphic>
          </wp:inline>
        </w:drawing>
      </w:r>
    </w:p>
    <w:p w14:paraId="262D84BE" w14:textId="77777777" w:rsidR="004D63E1" w:rsidRDefault="00810F60">
      <w:pPr>
        <w:jc w:val="left"/>
        <w:rPr>
          <w:rFonts w:ascii="Microsoft YaHei" w:eastAsia="Microsoft YaHei" w:hAnsi="Microsoft YaHei" w:cs="Microsoft YaHei"/>
          <w:color w:val="000000"/>
          <w:sz w:val="22"/>
        </w:rPr>
      </w:pPr>
      <w:r>
        <w:rPr>
          <w:rFonts w:ascii="Microsoft YaHei" w:eastAsia="Microsoft YaHei" w:hAnsi="Microsoft YaHei" w:cs="Microsoft YaHei"/>
          <w:color w:val="000000"/>
          <w:sz w:val="22"/>
        </w:rPr>
        <w:t>活動内容や具体的なデータにしても、視覚的なチャートにしても、</w:t>
      </w:r>
      <w:proofErr w:type="spellStart"/>
      <w:r>
        <w:rPr>
          <w:rFonts w:ascii="Microsoft YaHei" w:eastAsia="Microsoft YaHei" w:hAnsi="Microsoft YaHei" w:cs="Microsoft YaHei"/>
          <w:color w:val="000000"/>
          <w:sz w:val="22"/>
        </w:rPr>
        <w:t>VSCode</w:t>
      </w:r>
      <w:proofErr w:type="spellEnd"/>
      <w:r>
        <w:rPr>
          <w:rFonts w:ascii="Microsoft YaHei" w:eastAsia="Microsoft YaHei" w:hAnsi="Microsoft YaHei" w:cs="Microsoft YaHei"/>
          <w:color w:val="000000"/>
          <w:sz w:val="22"/>
        </w:rPr>
        <w:t>は価値ある国際的なオープンソースプロジェクトであり、多くの参加者がいて、</w:t>
      </w:r>
      <w:r>
        <w:rPr>
          <w:rFonts w:ascii="Microsoft YaHei" w:eastAsia="Microsoft YaHei" w:hAnsi="Microsoft YaHei" w:cs="Microsoft YaHei"/>
          <w:sz w:val="22"/>
        </w:rPr>
        <w:t>コミットの時間を見ると、</w:t>
      </w:r>
      <w:r>
        <w:rPr>
          <w:rFonts w:ascii="Microsoft YaHei" w:eastAsia="Microsoft YaHei" w:hAnsi="Microsoft YaHei" w:cs="Microsoft YaHei"/>
          <w:color w:val="000000"/>
          <w:sz w:val="22"/>
        </w:rPr>
        <w:t>地理的にも広い範囲をカバーしています。</w:t>
      </w:r>
    </w:p>
    <w:p w14:paraId="3B4A2C7D" w14:textId="77777777" w:rsidR="004D63E1" w:rsidRDefault="004D63E1">
      <w:pPr>
        <w:jc w:val="left"/>
        <w:rPr>
          <w:rFonts w:ascii="Microsoft YaHei" w:eastAsia="Microsoft YaHei" w:hAnsi="Microsoft YaHei" w:cs="Microsoft YaHei"/>
          <w:sz w:val="22"/>
        </w:rPr>
      </w:pPr>
    </w:p>
    <w:p w14:paraId="27998B7B" w14:textId="77777777" w:rsidR="004D63E1" w:rsidRDefault="00810F60">
      <w:pPr>
        <w:pStyle w:val="4"/>
        <w:rPr>
          <w:rFonts w:ascii="Microsoft YaHei" w:eastAsia="Microsoft YaHei" w:hAnsi="Microsoft YaHei" w:cs="Microsoft YaHei"/>
        </w:rPr>
      </w:pPr>
      <w:bookmarkStart w:id="73" w:name="_Toc98205645"/>
      <w:proofErr w:type="spellStart"/>
      <w:r>
        <w:rPr>
          <w:rFonts w:ascii="Microsoft YaHei" w:eastAsia="Microsoft YaHei" w:hAnsi="Microsoft YaHei" w:cs="Microsoft YaHei"/>
        </w:rPr>
        <w:t>NixOS</w:t>
      </w:r>
      <w:proofErr w:type="spellEnd"/>
      <w:r>
        <w:rPr>
          <w:rFonts w:ascii="Microsoft YaHei" w:eastAsia="Microsoft YaHei" w:hAnsi="Microsoft YaHei" w:cs="Microsoft YaHei"/>
        </w:rPr>
        <w:t>/</w:t>
      </w:r>
      <w:proofErr w:type="spellStart"/>
      <w:r>
        <w:rPr>
          <w:rFonts w:ascii="Microsoft YaHei" w:eastAsia="Microsoft YaHei" w:hAnsi="Microsoft YaHei" w:cs="Microsoft YaHei"/>
        </w:rPr>
        <w:t>nixpkgs</w:t>
      </w:r>
      <w:proofErr w:type="spellEnd"/>
      <w:r>
        <w:rPr>
          <w:rFonts w:ascii="Microsoft YaHei" w:eastAsia="Microsoft YaHei" w:hAnsi="Microsoft YaHei" w:cs="Microsoft YaHei"/>
        </w:rPr>
        <w:t>作業時間分布穿孔図</w:t>
      </w:r>
      <w:bookmarkEnd w:id="73"/>
    </w:p>
    <w:p w14:paraId="4888BFE1"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027D57E0" wp14:editId="1DA0EAA5">
            <wp:extent cx="5760720" cy="1922124"/>
            <wp:effectExtent l="0" t="0" r="0" b="0"/>
            <wp:docPr id="15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7"/>
                    <a:srcRect/>
                    <a:stretch>
                      <a:fillRect/>
                    </a:stretch>
                  </pic:blipFill>
                  <pic:spPr>
                    <a:xfrm>
                      <a:off x="0" y="0"/>
                      <a:ext cx="5760720" cy="1922124"/>
                    </a:xfrm>
                    <a:prstGeom prst="rect">
                      <a:avLst/>
                    </a:prstGeom>
                    <a:ln/>
                  </pic:spPr>
                </pic:pic>
              </a:graphicData>
            </a:graphic>
          </wp:inline>
        </w:drawing>
      </w:r>
    </w:p>
    <w:p w14:paraId="4135FE8B" w14:textId="77777777" w:rsidR="004D63E1" w:rsidRDefault="00810F60">
      <w:pPr>
        <w:jc w:val="left"/>
        <w:rPr>
          <w:rFonts w:ascii="Microsoft YaHei" w:eastAsia="Microsoft YaHei" w:hAnsi="Microsoft YaHei" w:cs="Microsoft YaHei"/>
          <w:color w:val="333333"/>
          <w:sz w:val="22"/>
        </w:rPr>
      </w:pPr>
      <w:r>
        <w:rPr>
          <w:rFonts w:ascii="Microsoft YaHei" w:eastAsia="Microsoft YaHei" w:hAnsi="Microsoft YaHei" w:cs="Microsoft YaHei"/>
          <w:color w:val="121212"/>
          <w:sz w:val="22"/>
        </w:rPr>
        <w:t>Linux</w:t>
      </w:r>
      <w:r>
        <w:rPr>
          <w:rFonts w:ascii="Microsoft YaHei" w:eastAsia="Microsoft YaHei" w:hAnsi="Microsoft YaHei" w:cs="Microsoft YaHei"/>
          <w:color w:val="121212"/>
          <w:sz w:val="22"/>
        </w:rPr>
        <w:t>を使ったことのある開発者なら誰でもパッケージのバージョン対立に悩まされたことがあると思いますが、</w:t>
      </w:r>
      <w:proofErr w:type="spellStart"/>
      <w:r>
        <w:rPr>
          <w:rFonts w:ascii="Microsoft YaHei" w:eastAsia="Microsoft YaHei" w:hAnsi="Microsoft YaHei" w:cs="Microsoft YaHei"/>
          <w:color w:val="121212"/>
          <w:sz w:val="22"/>
        </w:rPr>
        <w:t>NixOS</w:t>
      </w:r>
      <w:proofErr w:type="spellEnd"/>
      <w:r>
        <w:rPr>
          <w:rFonts w:ascii="Microsoft YaHei" w:eastAsia="Microsoft YaHei" w:hAnsi="Microsoft YaHei" w:cs="Microsoft YaHei"/>
          <w:color w:val="121212"/>
          <w:sz w:val="22"/>
        </w:rPr>
        <w:t>システムはその優れたパッケージ管理ツールで多くの支持を得ています。</w:t>
      </w:r>
      <w:r>
        <w:rPr>
          <w:rFonts w:ascii="Microsoft YaHei" w:eastAsia="Microsoft YaHei" w:hAnsi="Microsoft YaHei" w:cs="Microsoft YaHei"/>
          <w:color w:val="121212"/>
          <w:sz w:val="22"/>
        </w:rPr>
        <w:t>1</w:t>
      </w:r>
      <w:r>
        <w:rPr>
          <w:rFonts w:ascii="Microsoft YaHei" w:eastAsia="Microsoft YaHei" w:hAnsi="Microsoft YaHei" w:cs="Microsoft YaHei"/>
          <w:color w:val="121212"/>
          <w:sz w:val="22"/>
        </w:rPr>
        <w:t>年経った今</w:t>
      </w:r>
      <w:r>
        <w:rPr>
          <w:rFonts w:ascii="Microsoft YaHei" w:eastAsia="Microsoft YaHei" w:hAnsi="Microsoft YaHei" w:cs="Microsoft YaHei"/>
          <w:color w:val="000000"/>
          <w:sz w:val="22"/>
        </w:rPr>
        <w:t>でも、</w:t>
      </w:r>
      <w:proofErr w:type="spellStart"/>
      <w:r>
        <w:rPr>
          <w:rFonts w:ascii="Microsoft YaHei" w:eastAsia="Microsoft YaHei" w:hAnsi="Microsoft YaHei" w:cs="Microsoft YaHei"/>
          <w:color w:val="000000"/>
          <w:sz w:val="22"/>
        </w:rPr>
        <w:t>NixOS</w:t>
      </w:r>
      <w:proofErr w:type="spellEnd"/>
      <w:r>
        <w:rPr>
          <w:rFonts w:ascii="Microsoft YaHei" w:eastAsia="Microsoft YaHei" w:hAnsi="Microsoft YaHei" w:cs="Microsoft YaHei"/>
          <w:color w:val="000000"/>
          <w:sz w:val="22"/>
        </w:rPr>
        <w:t>/</w:t>
      </w:r>
      <w:proofErr w:type="spellStart"/>
      <w:r>
        <w:rPr>
          <w:rFonts w:ascii="Microsoft YaHei" w:eastAsia="Microsoft YaHei" w:hAnsi="Microsoft YaHei" w:cs="Microsoft YaHei"/>
          <w:color w:val="000000"/>
          <w:sz w:val="22"/>
        </w:rPr>
        <w:t>nixpkgs</w:t>
      </w:r>
      <w:proofErr w:type="spellEnd"/>
      <w:r>
        <w:rPr>
          <w:rFonts w:ascii="Microsoft YaHei" w:eastAsia="Microsoft YaHei" w:hAnsi="Microsoft YaHei" w:cs="Microsoft YaHei"/>
          <w:color w:val="000000"/>
          <w:sz w:val="22"/>
        </w:rPr>
        <w:t>は非常に重要な位置を占めていますので、これからも期待していてください。</w:t>
      </w:r>
    </w:p>
    <w:p w14:paraId="4F72F23D" w14:textId="77777777" w:rsidR="004D63E1" w:rsidRDefault="004D63E1">
      <w:pPr>
        <w:jc w:val="left"/>
        <w:rPr>
          <w:rFonts w:ascii="Microsoft YaHei" w:eastAsia="Microsoft YaHei" w:hAnsi="Microsoft YaHei" w:cs="Microsoft YaHei"/>
          <w:color w:val="333333"/>
          <w:sz w:val="22"/>
        </w:rPr>
      </w:pPr>
    </w:p>
    <w:p w14:paraId="07C3DC8A" w14:textId="77777777" w:rsidR="004D63E1" w:rsidRDefault="004D63E1">
      <w:pPr>
        <w:spacing w:before="60" w:after="60"/>
        <w:jc w:val="left"/>
        <w:rPr>
          <w:rFonts w:ascii="Microsoft YaHei" w:eastAsia="Microsoft YaHei" w:hAnsi="Microsoft YaHei" w:cs="Microsoft YaHei"/>
          <w:color w:val="333333"/>
          <w:sz w:val="22"/>
        </w:rPr>
      </w:pPr>
    </w:p>
    <w:p w14:paraId="7FF04D75" w14:textId="77777777" w:rsidR="004D63E1" w:rsidRDefault="004D63E1">
      <w:pPr>
        <w:pBdr>
          <w:bottom w:val="single" w:sz="8" w:space="1" w:color="000000"/>
          <w:between w:val="single" w:sz="8" w:space="1" w:color="000000"/>
        </w:pBdr>
        <w:spacing w:before="60" w:after="60"/>
        <w:jc w:val="left"/>
        <w:rPr>
          <w:rFonts w:ascii="Microsoft YaHei" w:eastAsia="Microsoft YaHei" w:hAnsi="Microsoft YaHei" w:cs="Microsoft YaHei"/>
          <w:color w:val="333333"/>
          <w:sz w:val="22"/>
        </w:rPr>
      </w:pPr>
    </w:p>
    <w:p w14:paraId="40D86B9A" w14:textId="77777777" w:rsidR="004D63E1" w:rsidRDefault="00810F60">
      <w:pPr>
        <w:pStyle w:val="3"/>
        <w:rPr>
          <w:rFonts w:ascii="Microsoft YaHei" w:eastAsia="Microsoft YaHei" w:hAnsi="Microsoft YaHei" w:cs="Microsoft YaHei"/>
        </w:rPr>
      </w:pPr>
      <w:bookmarkStart w:id="74" w:name="_Toc98205646"/>
      <w:r>
        <w:rPr>
          <w:rFonts w:ascii="Microsoft YaHei" w:eastAsia="Microsoft YaHei" w:hAnsi="Microsoft YaHei" w:cs="Microsoft YaHei"/>
        </w:rPr>
        <w:lastRenderedPageBreak/>
        <w:t>II.</w:t>
      </w:r>
      <w:r>
        <w:rPr>
          <w:rFonts w:ascii="Microsoft YaHei" w:eastAsia="Microsoft YaHei" w:hAnsi="Microsoft YaHei" w:cs="Microsoft YaHei"/>
        </w:rPr>
        <w:t>中国</w:t>
      </w:r>
      <w:r>
        <w:rPr>
          <w:rFonts w:ascii="Microsoft YaHei" w:eastAsia="Microsoft YaHei" w:hAnsi="Microsoft YaHei" w:cs="Microsoft YaHei"/>
        </w:rPr>
        <w:t>OSS</w:t>
      </w:r>
      <w:r>
        <w:rPr>
          <w:rFonts w:ascii="Microsoft YaHei" w:eastAsia="Microsoft YaHei" w:hAnsi="Microsoft YaHei" w:cs="Microsoft YaHei"/>
        </w:rPr>
        <w:t>で活発度トップ</w:t>
      </w:r>
      <w:r>
        <w:rPr>
          <w:rFonts w:ascii="Microsoft YaHei" w:eastAsia="Microsoft YaHei" w:hAnsi="Microsoft YaHei" w:cs="Microsoft YaHei"/>
        </w:rPr>
        <w:t>30</w:t>
      </w:r>
      <w:bookmarkEnd w:id="74"/>
    </w:p>
    <w:p w14:paraId="49A4D494" w14:textId="77777777" w:rsidR="004D63E1" w:rsidRDefault="00810F60">
      <w:pPr>
        <w:spacing w:before="60" w:after="60"/>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41566D3F" wp14:editId="2BA9E84C">
            <wp:extent cx="5760720" cy="6572250"/>
            <wp:effectExtent l="0" t="0" r="0" b="0"/>
            <wp:docPr id="154" name="image15.png" descr="テーブル&#10;&#10;自動的に生成された説明"/>
            <wp:cNvGraphicFramePr/>
            <a:graphic xmlns:a="http://schemas.openxmlformats.org/drawingml/2006/main">
              <a:graphicData uri="http://schemas.openxmlformats.org/drawingml/2006/picture">
                <pic:pic xmlns:pic="http://schemas.openxmlformats.org/drawingml/2006/picture">
                  <pic:nvPicPr>
                    <pic:cNvPr id="0" name="image15.png" descr="テーブル&#10;&#10;自動的に生成された説明"/>
                    <pic:cNvPicPr preferRelativeResize="0"/>
                  </pic:nvPicPr>
                  <pic:blipFill>
                    <a:blip r:embed="rId58"/>
                    <a:srcRect/>
                    <a:stretch>
                      <a:fillRect/>
                    </a:stretch>
                  </pic:blipFill>
                  <pic:spPr>
                    <a:xfrm>
                      <a:off x="0" y="0"/>
                      <a:ext cx="5760720" cy="6572250"/>
                    </a:xfrm>
                    <a:prstGeom prst="rect">
                      <a:avLst/>
                    </a:prstGeom>
                    <a:ln/>
                  </pic:spPr>
                </pic:pic>
              </a:graphicData>
            </a:graphic>
          </wp:inline>
        </w:drawing>
      </w:r>
      <w:r>
        <w:t xml:space="preserve"> </w:t>
      </w:r>
      <w:r>
        <w:rPr>
          <w:rFonts w:ascii="Microsoft YaHei" w:eastAsia="Microsoft YaHei" w:hAnsi="Microsoft YaHei" w:cs="Microsoft YaHei"/>
          <w:noProof/>
          <w:color w:val="333333"/>
          <w:sz w:val="22"/>
        </w:rPr>
        <w:lastRenderedPageBreak/>
        <w:drawing>
          <wp:inline distT="0" distB="0" distL="0" distR="0" wp14:anchorId="3041805B" wp14:editId="5BE5E73E">
            <wp:extent cx="5760720" cy="6523355"/>
            <wp:effectExtent l="0" t="0" r="0" b="0"/>
            <wp:docPr id="155" name="image3.png" descr="テーブル&#10;&#10;自動的に生成された説明"/>
            <wp:cNvGraphicFramePr/>
            <a:graphic xmlns:a="http://schemas.openxmlformats.org/drawingml/2006/main">
              <a:graphicData uri="http://schemas.openxmlformats.org/drawingml/2006/picture">
                <pic:pic xmlns:pic="http://schemas.openxmlformats.org/drawingml/2006/picture">
                  <pic:nvPicPr>
                    <pic:cNvPr id="0" name="image3.png" descr="テーブル&#10;&#10;自動的に生成された説明"/>
                    <pic:cNvPicPr preferRelativeResize="0"/>
                  </pic:nvPicPr>
                  <pic:blipFill>
                    <a:blip r:embed="rId59"/>
                    <a:srcRect/>
                    <a:stretch>
                      <a:fillRect/>
                    </a:stretch>
                  </pic:blipFill>
                  <pic:spPr>
                    <a:xfrm>
                      <a:off x="0" y="0"/>
                      <a:ext cx="5760720" cy="6523355"/>
                    </a:xfrm>
                    <a:prstGeom prst="rect">
                      <a:avLst/>
                    </a:prstGeom>
                    <a:ln/>
                  </pic:spPr>
                </pic:pic>
              </a:graphicData>
            </a:graphic>
          </wp:inline>
        </w:drawing>
      </w:r>
    </w:p>
    <w:p w14:paraId="537BFF3E" w14:textId="77777777" w:rsidR="004D63E1" w:rsidRDefault="00810F60">
      <w:pPr>
        <w:pStyle w:val="4"/>
        <w:rPr>
          <w:rFonts w:ascii="Microsoft YaHei" w:eastAsia="Microsoft YaHei" w:hAnsi="Microsoft YaHei" w:cs="Microsoft YaHei"/>
        </w:rPr>
      </w:pPr>
      <w:bookmarkStart w:id="75" w:name="_Toc98205647"/>
      <w:proofErr w:type="spellStart"/>
      <w:r>
        <w:rPr>
          <w:rFonts w:ascii="Microsoft YaHei" w:eastAsia="Microsoft YaHei" w:hAnsi="Microsoft YaHei" w:cs="Microsoft YaHei"/>
        </w:rPr>
        <w:lastRenderedPageBreak/>
        <w:t>PaddlePaddle</w:t>
      </w:r>
      <w:proofErr w:type="spellEnd"/>
      <w:r>
        <w:rPr>
          <w:rFonts w:ascii="Microsoft YaHei" w:eastAsia="Microsoft YaHei" w:hAnsi="Microsoft YaHei" w:cs="Microsoft YaHei"/>
        </w:rPr>
        <w:t>/Paddle</w:t>
      </w:r>
      <w:r>
        <w:rPr>
          <w:rFonts w:ascii="Microsoft YaHei" w:eastAsia="Microsoft YaHei" w:hAnsi="Microsoft YaHei" w:cs="Microsoft YaHei"/>
        </w:rPr>
        <w:t>の作業時間分布</w:t>
      </w:r>
      <w:bookmarkEnd w:id="75"/>
    </w:p>
    <w:p w14:paraId="56FBC051"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1DE51A9B" wp14:editId="793A610E">
            <wp:extent cx="5760720" cy="1922124"/>
            <wp:effectExtent l="0" t="0" r="0" b="0"/>
            <wp:docPr id="19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0"/>
                    <a:srcRect/>
                    <a:stretch>
                      <a:fillRect/>
                    </a:stretch>
                  </pic:blipFill>
                  <pic:spPr>
                    <a:xfrm>
                      <a:off x="0" y="0"/>
                      <a:ext cx="5760720" cy="1922124"/>
                    </a:xfrm>
                    <a:prstGeom prst="rect">
                      <a:avLst/>
                    </a:prstGeom>
                    <a:ln/>
                  </pic:spPr>
                </pic:pic>
              </a:graphicData>
            </a:graphic>
          </wp:inline>
        </w:drawing>
      </w:r>
    </w:p>
    <w:p w14:paraId="130DD89E" w14:textId="77777777" w:rsidR="004D63E1" w:rsidRDefault="00810F60">
      <w:pPr>
        <w:pStyle w:val="4"/>
        <w:rPr>
          <w:rFonts w:ascii="Microsoft YaHei" w:eastAsia="Microsoft YaHei" w:hAnsi="Microsoft YaHei" w:cs="Microsoft YaHei"/>
        </w:rPr>
      </w:pPr>
      <w:bookmarkStart w:id="76" w:name="_Toc98205648"/>
      <w:r>
        <w:rPr>
          <w:rFonts w:ascii="Microsoft YaHei" w:eastAsia="Microsoft YaHei" w:hAnsi="Microsoft YaHei" w:cs="Microsoft YaHei"/>
        </w:rPr>
        <w:t>ant-design/ant-design</w:t>
      </w:r>
      <w:r>
        <w:rPr>
          <w:rFonts w:ascii="Microsoft YaHei" w:eastAsia="Microsoft YaHei" w:hAnsi="Microsoft YaHei" w:cs="Microsoft YaHei"/>
        </w:rPr>
        <w:t>作業時間分布</w:t>
      </w:r>
      <w:bookmarkEnd w:id="76"/>
    </w:p>
    <w:p w14:paraId="153BDC2D"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4FAA517E" wp14:editId="54052EE8">
            <wp:extent cx="5760720" cy="1922124"/>
            <wp:effectExtent l="0" t="0" r="0" b="0"/>
            <wp:docPr id="19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1"/>
                    <a:srcRect/>
                    <a:stretch>
                      <a:fillRect/>
                    </a:stretch>
                  </pic:blipFill>
                  <pic:spPr>
                    <a:xfrm>
                      <a:off x="0" y="0"/>
                      <a:ext cx="5760720" cy="1922124"/>
                    </a:xfrm>
                    <a:prstGeom prst="rect">
                      <a:avLst/>
                    </a:prstGeom>
                    <a:ln/>
                  </pic:spPr>
                </pic:pic>
              </a:graphicData>
            </a:graphic>
          </wp:inline>
        </w:drawing>
      </w:r>
    </w:p>
    <w:p w14:paraId="5F87E8A1" w14:textId="77777777" w:rsidR="008A0D0E" w:rsidRDefault="00810F60">
      <w:pPr>
        <w:pStyle w:val="4"/>
        <w:rPr>
          <w:rFonts w:ascii="Microsoft YaHei" w:eastAsiaTheme="minorEastAsia" w:hAnsi="Microsoft YaHei" w:cs="Microsoft YaHei"/>
        </w:rPr>
      </w:pPr>
      <w:bookmarkStart w:id="77" w:name="_Toc98205649"/>
      <w:proofErr w:type="spellStart"/>
      <w:r>
        <w:rPr>
          <w:rFonts w:ascii="Microsoft YaHei" w:eastAsia="Microsoft YaHei" w:hAnsi="Microsoft YaHei" w:cs="Microsoft YaHei"/>
        </w:rPr>
        <w:t>pingcap</w:t>
      </w:r>
      <w:proofErr w:type="spellEnd"/>
      <w:r>
        <w:rPr>
          <w:rFonts w:ascii="Microsoft YaHei" w:eastAsia="Microsoft YaHei" w:hAnsi="Microsoft YaHei" w:cs="Microsoft YaHei"/>
        </w:rPr>
        <w:t>/</w:t>
      </w:r>
      <w:proofErr w:type="spellStart"/>
      <w:r>
        <w:rPr>
          <w:rFonts w:ascii="Microsoft YaHei" w:eastAsia="Microsoft YaHei" w:hAnsi="Microsoft YaHei" w:cs="Microsoft YaHei"/>
        </w:rPr>
        <w:t>tidb</w:t>
      </w:r>
      <w:proofErr w:type="spellEnd"/>
      <w:r>
        <w:rPr>
          <w:rFonts w:ascii="Microsoft YaHei" w:eastAsia="Microsoft YaHei" w:hAnsi="Microsoft YaHei" w:cs="Microsoft YaHei"/>
        </w:rPr>
        <w:t>の作業時間分布</w:t>
      </w:r>
      <w:bookmarkEnd w:id="77"/>
    </w:p>
    <w:p w14:paraId="347A555C" w14:textId="53863ABB" w:rsidR="004D63E1" w:rsidRDefault="00810F60" w:rsidP="008A0D0E">
      <w:r>
        <w:rPr>
          <w:noProof/>
        </w:rPr>
        <w:drawing>
          <wp:inline distT="0" distB="0" distL="0" distR="0" wp14:anchorId="65E555D7" wp14:editId="2A1B17F6">
            <wp:extent cx="5760720" cy="1922124"/>
            <wp:effectExtent l="0" t="0" r="0" b="0"/>
            <wp:docPr id="19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2"/>
                    <a:srcRect/>
                    <a:stretch>
                      <a:fillRect/>
                    </a:stretch>
                  </pic:blipFill>
                  <pic:spPr>
                    <a:xfrm>
                      <a:off x="0" y="0"/>
                      <a:ext cx="5760720" cy="1922124"/>
                    </a:xfrm>
                    <a:prstGeom prst="rect">
                      <a:avLst/>
                    </a:prstGeom>
                    <a:ln/>
                  </pic:spPr>
                </pic:pic>
              </a:graphicData>
            </a:graphic>
          </wp:inline>
        </w:drawing>
      </w:r>
    </w:p>
    <w:p w14:paraId="542967F0" w14:textId="77777777" w:rsidR="004D63E1" w:rsidRDefault="00810F60">
      <w:pPr>
        <w:pStyle w:val="3"/>
        <w:rPr>
          <w:rFonts w:ascii="Microsoft YaHei" w:eastAsia="Microsoft YaHei" w:hAnsi="Microsoft YaHei" w:cs="Microsoft YaHei"/>
          <w:color w:val="4CC2EE"/>
        </w:rPr>
      </w:pPr>
      <w:bookmarkStart w:id="78" w:name="_Toc98205650"/>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bookmarkEnd w:id="78"/>
    </w:p>
    <w:p w14:paraId="538540E5" w14:textId="77777777" w:rsidR="004D63E1" w:rsidRDefault="00810F6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王栄：</w:t>
      </w:r>
      <w:r>
        <w:rPr>
          <w:rFonts w:ascii="Microsoft YaHei" w:eastAsia="Microsoft YaHei" w:hAnsi="Microsoft YaHei" w:cs="Microsoft YaHei"/>
          <w:color w:val="9D9D9D"/>
          <w:sz w:val="22"/>
        </w:rPr>
        <w:t>同じ大きなプロジェクトのリポジトリを一つの単位として集約することで、私たちや開発者がより多くの中国のトップオープンソースプロジェクトを見ることができるようになるので、今後のリストに期待しています。</w:t>
      </w:r>
    </w:p>
    <w:p w14:paraId="3A1781CF" w14:textId="77777777" w:rsidR="004D63E1" w:rsidRDefault="00810F6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lastRenderedPageBreak/>
        <w:t>段西華：</w:t>
      </w:r>
      <w:r>
        <w:rPr>
          <w:rFonts w:ascii="Microsoft YaHei" w:eastAsia="Microsoft YaHei" w:hAnsi="Microsoft YaHei" w:cs="Microsoft YaHei"/>
          <w:color w:val="9D9D9D"/>
          <w:sz w:val="22"/>
        </w:rPr>
        <w:t>私はアクターとコメントは、プロジェクトの活動を測定するためにも偏っているように思えます。</w:t>
      </w:r>
      <w:r>
        <w:rPr>
          <w:rFonts w:ascii="Microsoft YaHei" w:eastAsia="Microsoft YaHei" w:hAnsi="Microsoft YaHei" w:cs="Microsoft YaHei"/>
          <w:color w:val="9D9D9D"/>
          <w:sz w:val="22"/>
        </w:rPr>
        <w:t>node.js</w:t>
      </w:r>
      <w:r>
        <w:rPr>
          <w:rFonts w:ascii="Microsoft YaHei" w:eastAsia="Microsoft YaHei" w:hAnsi="Microsoft YaHei" w:cs="Microsoft YaHei"/>
          <w:color w:val="9D9D9D"/>
          <w:sz w:val="22"/>
        </w:rPr>
        <w:t>や、</w:t>
      </w:r>
      <w:r>
        <w:rPr>
          <w:rFonts w:ascii="Microsoft YaHei" w:eastAsia="Microsoft YaHei" w:hAnsi="Microsoft YaHei" w:cs="Microsoft YaHei"/>
          <w:color w:val="9D9D9D"/>
          <w:sz w:val="22"/>
        </w:rPr>
        <w:t>Java</w:t>
      </w:r>
      <w:r>
        <w:rPr>
          <w:rFonts w:ascii="Microsoft YaHei" w:eastAsia="Microsoft YaHei" w:hAnsi="Microsoft YaHei" w:cs="Microsoft YaHei"/>
          <w:color w:val="9D9D9D"/>
          <w:sz w:val="22"/>
        </w:rPr>
        <w:t>の</w:t>
      </w:r>
      <w:proofErr w:type="spellStart"/>
      <w:r>
        <w:rPr>
          <w:rFonts w:ascii="Microsoft YaHei" w:eastAsia="Microsoft YaHei" w:hAnsi="Microsoft YaHei" w:cs="Microsoft YaHei"/>
          <w:color w:val="9D9D9D"/>
          <w:sz w:val="22"/>
        </w:rPr>
        <w:t>fastjson</w:t>
      </w:r>
      <w:proofErr w:type="spellEnd"/>
      <w:r>
        <w:rPr>
          <w:rFonts w:ascii="Microsoft YaHei" w:eastAsia="Microsoft YaHei" w:hAnsi="Microsoft YaHei" w:cs="Microsoft YaHei"/>
          <w:color w:val="9D9D9D"/>
          <w:sz w:val="22"/>
        </w:rPr>
        <w:t>などの小さいツールによる</w:t>
      </w:r>
      <w:r>
        <w:rPr>
          <w:rFonts w:ascii="Microsoft YaHei" w:eastAsia="Microsoft YaHei" w:hAnsi="Microsoft YaHei" w:cs="Microsoft YaHei"/>
          <w:color w:val="9D9D9D"/>
          <w:sz w:val="22"/>
        </w:rPr>
        <w:t>OSS</w:t>
      </w:r>
      <w:r>
        <w:rPr>
          <w:rFonts w:ascii="Microsoft YaHei" w:eastAsia="Microsoft YaHei" w:hAnsi="Microsoft YaHei" w:cs="Microsoft YaHei"/>
          <w:color w:val="9D9D9D"/>
          <w:sz w:val="22"/>
        </w:rPr>
        <w:t>は、一般的にこれらの</w:t>
      </w:r>
      <w:r>
        <w:rPr>
          <w:rFonts w:ascii="Microsoft YaHei" w:eastAsia="Microsoft YaHei" w:hAnsi="Microsoft YaHei" w:cs="Microsoft YaHei"/>
          <w:color w:val="9D9D9D"/>
          <w:sz w:val="22"/>
        </w:rPr>
        <w:t>2</w:t>
      </w:r>
      <w:r>
        <w:rPr>
          <w:rFonts w:ascii="Microsoft YaHei" w:eastAsia="Microsoft YaHei" w:hAnsi="Microsoft YaHei" w:cs="Microsoft YaHei"/>
          <w:color w:val="9D9D9D"/>
          <w:sz w:val="22"/>
        </w:rPr>
        <w:t>つの数字は非常に大きくはないが、どこでも使用され、</w:t>
      </w:r>
      <w:r>
        <w:rPr>
          <w:rFonts w:ascii="Microsoft YaHei" w:eastAsia="Microsoft YaHei" w:hAnsi="Microsoft YaHei" w:cs="Microsoft YaHei"/>
          <w:color w:val="9D9D9D"/>
          <w:sz w:val="22"/>
        </w:rPr>
        <w:t>Star</w:t>
      </w:r>
      <w:r>
        <w:rPr>
          <w:rFonts w:ascii="Microsoft YaHei" w:eastAsia="Microsoft YaHei" w:hAnsi="Microsoft YaHei" w:cs="Microsoft YaHei"/>
          <w:color w:val="9D9D9D"/>
          <w:sz w:val="22"/>
        </w:rPr>
        <w:t>の数もかなり多いです。公平を期すために、上記の数字をコードの行数</w:t>
      </w:r>
      <w:r>
        <w:rPr>
          <w:rFonts w:ascii="Microsoft YaHei" w:eastAsia="Microsoft YaHei" w:hAnsi="Microsoft YaHei" w:cs="Microsoft YaHei"/>
          <w:color w:val="9D9D9D"/>
          <w:sz w:val="22"/>
        </w:rPr>
        <w:t>で割って考えてもいいと思います。さらに、フォークと派生後の</w:t>
      </w:r>
      <w:r>
        <w:rPr>
          <w:rFonts w:ascii="Microsoft YaHei" w:eastAsia="Microsoft YaHei" w:hAnsi="Microsoft YaHei" w:cs="Microsoft YaHei"/>
          <w:color w:val="9D9D9D"/>
          <w:sz w:val="22"/>
        </w:rPr>
        <w:t>Star</w:t>
      </w:r>
      <w:r>
        <w:rPr>
          <w:rFonts w:ascii="Microsoft YaHei" w:eastAsia="Microsoft YaHei" w:hAnsi="Microsoft YaHei" w:cs="Microsoft YaHei"/>
          <w:color w:val="9D9D9D"/>
          <w:sz w:val="22"/>
        </w:rPr>
        <w:t>数はかなり説得力があります。</w:t>
      </w:r>
    </w:p>
    <w:p w14:paraId="32DBBC44" w14:textId="77777777" w:rsidR="004D63E1" w:rsidRDefault="004D63E1">
      <w:pPr>
        <w:spacing w:before="60" w:after="60" w:line="312" w:lineRule="auto"/>
        <w:ind w:left="420"/>
        <w:jc w:val="left"/>
        <w:rPr>
          <w:rFonts w:ascii="Microsoft YaHei" w:eastAsia="Microsoft YaHei" w:hAnsi="Microsoft YaHei" w:cs="Microsoft YaHei"/>
          <w:b/>
          <w:color w:val="9D9D9D"/>
          <w:sz w:val="22"/>
        </w:rPr>
      </w:pPr>
    </w:p>
    <w:p w14:paraId="32D23CEB" w14:textId="77777777" w:rsidR="004D63E1" w:rsidRDefault="004D63E1">
      <w:pPr>
        <w:pBdr>
          <w:bottom w:val="single" w:sz="8" w:space="1" w:color="000000"/>
          <w:between w:val="single" w:sz="8" w:space="1" w:color="000000"/>
        </w:pBdr>
        <w:jc w:val="left"/>
        <w:rPr>
          <w:rFonts w:ascii="Microsoft YaHei" w:eastAsia="Microsoft YaHei" w:hAnsi="Microsoft YaHei" w:cs="Microsoft YaHei"/>
          <w:color w:val="000000"/>
          <w:sz w:val="22"/>
        </w:rPr>
      </w:pPr>
    </w:p>
    <w:p w14:paraId="4677D066" w14:textId="77777777" w:rsidR="004D63E1" w:rsidRDefault="00810F60">
      <w:pPr>
        <w:pStyle w:val="3"/>
        <w:rPr>
          <w:rFonts w:ascii="Microsoft YaHei" w:eastAsia="Microsoft YaHei" w:hAnsi="Microsoft YaHei" w:cs="Microsoft YaHei"/>
        </w:rPr>
      </w:pPr>
      <w:bookmarkStart w:id="79" w:name="_Toc98205651"/>
      <w:r>
        <w:rPr>
          <w:rFonts w:ascii="Microsoft YaHei" w:eastAsia="Microsoft YaHei" w:hAnsi="Microsoft YaHei" w:cs="Microsoft YaHei"/>
        </w:rPr>
        <w:lastRenderedPageBreak/>
        <w:t>III.</w:t>
      </w:r>
      <w:r>
        <w:rPr>
          <w:rFonts w:ascii="Microsoft YaHei" w:eastAsia="Microsoft YaHei" w:hAnsi="Microsoft YaHei" w:cs="Microsoft YaHei"/>
        </w:rPr>
        <w:t>中国企業のオープンソースデータの分析（活動順）</w:t>
      </w:r>
      <w:bookmarkEnd w:id="79"/>
    </w:p>
    <w:p w14:paraId="7D82A866" w14:textId="77777777" w:rsidR="004D63E1" w:rsidRDefault="00810F60">
      <w:pPr>
        <w:jc w:val="left"/>
        <w:rPr>
          <w:rFonts w:ascii="Microsoft YaHei" w:eastAsia="Microsoft YaHei" w:hAnsi="Microsoft YaHei" w:cs="Microsoft YaHei"/>
          <w:color w:val="000000"/>
          <w:sz w:val="22"/>
        </w:rPr>
      </w:pPr>
      <w:r>
        <w:rPr>
          <w:rFonts w:ascii="Microsoft YaHei" w:eastAsia="Microsoft YaHei" w:hAnsi="Microsoft YaHei" w:cs="Microsoft YaHei"/>
          <w:noProof/>
          <w:color w:val="000000"/>
          <w:sz w:val="22"/>
        </w:rPr>
        <w:drawing>
          <wp:inline distT="0" distB="0" distL="0" distR="0" wp14:anchorId="6C72FFB2" wp14:editId="12C84CDF">
            <wp:extent cx="5760720" cy="6585585"/>
            <wp:effectExtent l="0" t="0" r="0" b="0"/>
            <wp:docPr id="194" name="image44.png" descr="テーブル&#10;&#10;自動的に生成された説明"/>
            <wp:cNvGraphicFramePr/>
            <a:graphic xmlns:a="http://schemas.openxmlformats.org/drawingml/2006/main">
              <a:graphicData uri="http://schemas.openxmlformats.org/drawingml/2006/picture">
                <pic:pic xmlns:pic="http://schemas.openxmlformats.org/drawingml/2006/picture">
                  <pic:nvPicPr>
                    <pic:cNvPr id="0" name="image44.png" descr="テーブル&#10;&#10;自動的に生成された説明"/>
                    <pic:cNvPicPr preferRelativeResize="0"/>
                  </pic:nvPicPr>
                  <pic:blipFill>
                    <a:blip r:embed="rId63"/>
                    <a:srcRect/>
                    <a:stretch>
                      <a:fillRect/>
                    </a:stretch>
                  </pic:blipFill>
                  <pic:spPr>
                    <a:xfrm>
                      <a:off x="0" y="0"/>
                      <a:ext cx="5760720" cy="6585585"/>
                    </a:xfrm>
                    <a:prstGeom prst="rect">
                      <a:avLst/>
                    </a:prstGeom>
                    <a:ln/>
                  </pic:spPr>
                </pic:pic>
              </a:graphicData>
            </a:graphic>
          </wp:inline>
        </w:drawing>
      </w:r>
    </w:p>
    <w:p w14:paraId="18835EF9" w14:textId="77777777" w:rsidR="004D63E1" w:rsidRDefault="00810F60">
      <w:pPr>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lastRenderedPageBreak/>
        <w:drawing>
          <wp:inline distT="114300" distB="114300" distL="114300" distR="114300" wp14:anchorId="2939CE92" wp14:editId="29B67C6D">
            <wp:extent cx="5760410" cy="6629400"/>
            <wp:effectExtent l="0" t="0" r="0" b="0"/>
            <wp:docPr id="15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4"/>
                    <a:srcRect/>
                    <a:stretch>
                      <a:fillRect/>
                    </a:stretch>
                  </pic:blipFill>
                  <pic:spPr>
                    <a:xfrm>
                      <a:off x="0" y="0"/>
                      <a:ext cx="5760410" cy="6629400"/>
                    </a:xfrm>
                    <a:prstGeom prst="rect">
                      <a:avLst/>
                    </a:prstGeom>
                    <a:ln/>
                  </pic:spPr>
                </pic:pic>
              </a:graphicData>
            </a:graphic>
          </wp:inline>
        </w:drawing>
      </w:r>
    </w:p>
    <w:p w14:paraId="02DF2B23" w14:textId="77777777" w:rsidR="004D63E1" w:rsidRDefault="004D63E1">
      <w:pPr>
        <w:pBdr>
          <w:bottom w:val="single" w:sz="8" w:space="1" w:color="000000"/>
          <w:between w:val="single" w:sz="8" w:space="1" w:color="000000"/>
        </w:pBdr>
        <w:spacing w:before="60" w:after="60" w:line="312" w:lineRule="auto"/>
        <w:jc w:val="left"/>
        <w:rPr>
          <w:rFonts w:ascii="Microsoft YaHei" w:eastAsia="Microsoft YaHei" w:hAnsi="Microsoft YaHei" w:cs="Microsoft YaHei"/>
          <w:color w:val="333333"/>
          <w:sz w:val="22"/>
        </w:rPr>
      </w:pPr>
    </w:p>
    <w:p w14:paraId="6A7FA184" w14:textId="77777777" w:rsidR="008A0D0E" w:rsidRDefault="00810F60">
      <w:pPr>
        <w:pStyle w:val="3"/>
      </w:pPr>
      <w:bookmarkStart w:id="80" w:name="_Toc98205652"/>
      <w:r>
        <w:rPr>
          <w:rFonts w:ascii="Microsoft YaHei" w:eastAsia="Microsoft YaHei" w:hAnsi="Microsoft YaHei" w:cs="Microsoft YaHei"/>
        </w:rPr>
        <w:lastRenderedPageBreak/>
        <w:t xml:space="preserve">IV. Apache Foundation </w:t>
      </w:r>
      <w:r>
        <w:rPr>
          <w:rFonts w:ascii="Microsoft YaHei" w:eastAsia="Microsoft YaHei" w:hAnsi="Microsoft YaHei" w:cs="Microsoft YaHei"/>
        </w:rPr>
        <w:t>中国におけるプロジェクト活動の分析</w:t>
      </w:r>
      <w:r>
        <w:rPr>
          <w:rFonts w:ascii="Microsoft YaHei" w:eastAsia="Microsoft YaHei" w:hAnsi="Microsoft YaHei" w:cs="Microsoft YaHei"/>
        </w:rPr>
        <w:t xml:space="preserve"> </w:t>
      </w:r>
      <w:r>
        <w:rPr>
          <w:rFonts w:ascii="Microsoft YaHei" w:eastAsia="Microsoft YaHei" w:hAnsi="Microsoft YaHei" w:cs="Microsoft YaHei"/>
        </w:rPr>
        <w:t>トップ</w:t>
      </w:r>
      <w:r>
        <w:rPr>
          <w:rFonts w:ascii="Microsoft YaHei" w:eastAsia="Microsoft YaHei" w:hAnsi="Microsoft YaHei" w:cs="Microsoft YaHei"/>
        </w:rPr>
        <w:t>20</w:t>
      </w:r>
      <w:bookmarkEnd w:id="80"/>
      <w:r>
        <w:t xml:space="preserve"> </w:t>
      </w:r>
    </w:p>
    <w:p w14:paraId="4686856D" w14:textId="7DDB8B65" w:rsidR="004D63E1" w:rsidRDefault="00810F60" w:rsidP="008A0D0E">
      <w:r>
        <w:rPr>
          <w:noProof/>
        </w:rPr>
        <w:drawing>
          <wp:inline distT="0" distB="0" distL="0" distR="0" wp14:anchorId="58D01CB7" wp14:editId="42EA7E62">
            <wp:extent cx="5760720" cy="6597015"/>
            <wp:effectExtent l="0" t="0" r="0" b="0"/>
            <wp:docPr id="195" name="image59.png" descr="テーブル&#10;&#10;自動的に生成された説明"/>
            <wp:cNvGraphicFramePr/>
            <a:graphic xmlns:a="http://schemas.openxmlformats.org/drawingml/2006/main">
              <a:graphicData uri="http://schemas.openxmlformats.org/drawingml/2006/picture">
                <pic:pic xmlns:pic="http://schemas.openxmlformats.org/drawingml/2006/picture">
                  <pic:nvPicPr>
                    <pic:cNvPr id="0" name="image59.png" descr="テーブル&#10;&#10;自動的に生成された説明"/>
                    <pic:cNvPicPr preferRelativeResize="0"/>
                  </pic:nvPicPr>
                  <pic:blipFill>
                    <a:blip r:embed="rId65"/>
                    <a:srcRect/>
                    <a:stretch>
                      <a:fillRect/>
                    </a:stretch>
                  </pic:blipFill>
                  <pic:spPr>
                    <a:xfrm>
                      <a:off x="0" y="0"/>
                      <a:ext cx="5760720" cy="6597015"/>
                    </a:xfrm>
                    <a:prstGeom prst="rect">
                      <a:avLst/>
                    </a:prstGeom>
                    <a:ln/>
                  </pic:spPr>
                </pic:pic>
              </a:graphicData>
            </a:graphic>
          </wp:inline>
        </w:drawing>
      </w:r>
      <w:r>
        <w:t xml:space="preserve"> </w:t>
      </w:r>
      <w:r>
        <w:rPr>
          <w:noProof/>
        </w:rPr>
        <w:lastRenderedPageBreak/>
        <w:drawing>
          <wp:inline distT="114300" distB="114300" distL="114300" distR="114300" wp14:anchorId="38FF50A4" wp14:editId="35C571A8">
            <wp:extent cx="5760410" cy="6540500"/>
            <wp:effectExtent l="0" t="0" r="0" b="0"/>
            <wp:docPr id="18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6"/>
                    <a:srcRect/>
                    <a:stretch>
                      <a:fillRect/>
                    </a:stretch>
                  </pic:blipFill>
                  <pic:spPr>
                    <a:xfrm>
                      <a:off x="0" y="0"/>
                      <a:ext cx="5760410" cy="6540500"/>
                    </a:xfrm>
                    <a:prstGeom prst="rect">
                      <a:avLst/>
                    </a:prstGeom>
                    <a:ln/>
                  </pic:spPr>
                </pic:pic>
              </a:graphicData>
            </a:graphic>
          </wp:inline>
        </w:drawing>
      </w:r>
    </w:p>
    <w:p w14:paraId="31B98AC8" w14:textId="77777777" w:rsidR="004D63E1" w:rsidRDefault="004D63E1">
      <w:pPr>
        <w:pStyle w:val="4"/>
        <w:rPr>
          <w:rFonts w:ascii="Microsoft YaHei" w:eastAsia="Microsoft YaHei" w:hAnsi="Microsoft YaHei" w:cs="Microsoft YaHei"/>
        </w:rPr>
      </w:pPr>
      <w:bookmarkStart w:id="81" w:name="_heading=h.k95nwzav09no" w:colFirst="0" w:colLast="0"/>
      <w:bookmarkEnd w:id="81"/>
    </w:p>
    <w:p w14:paraId="360DDF84" w14:textId="77777777" w:rsidR="004D63E1" w:rsidRDefault="00810F60">
      <w:pPr>
        <w:pStyle w:val="4"/>
        <w:rPr>
          <w:rFonts w:ascii="Microsoft YaHei" w:eastAsia="Microsoft YaHei" w:hAnsi="Microsoft YaHei" w:cs="Microsoft YaHei"/>
        </w:rPr>
      </w:pPr>
      <w:bookmarkStart w:id="82" w:name="_Toc98205653"/>
      <w:proofErr w:type="spellStart"/>
      <w:r>
        <w:rPr>
          <w:rFonts w:ascii="Microsoft YaHei" w:eastAsia="Microsoft YaHei" w:hAnsi="Microsoft YaHei" w:cs="Microsoft YaHei"/>
        </w:rPr>
        <w:t>apache</w:t>
      </w:r>
      <w:proofErr w:type="spellEnd"/>
      <w:r>
        <w:rPr>
          <w:rFonts w:ascii="Microsoft YaHei" w:eastAsia="Microsoft YaHei" w:hAnsi="Microsoft YaHei" w:cs="Microsoft YaHei"/>
        </w:rPr>
        <w:t>/</w:t>
      </w:r>
      <w:proofErr w:type="spellStart"/>
      <w:r>
        <w:rPr>
          <w:rFonts w:ascii="Microsoft YaHei" w:eastAsia="Microsoft YaHei" w:hAnsi="Microsoft YaHei" w:cs="Microsoft YaHei"/>
        </w:rPr>
        <w:t>echarts</w:t>
      </w:r>
      <w:proofErr w:type="spellEnd"/>
      <w:r>
        <w:rPr>
          <w:rFonts w:ascii="Microsoft YaHei" w:eastAsia="Microsoft YaHei" w:hAnsi="Microsoft YaHei" w:cs="Microsoft YaHei"/>
        </w:rPr>
        <w:t xml:space="preserve"> </w:t>
      </w:r>
      <w:r>
        <w:rPr>
          <w:rFonts w:ascii="Microsoft YaHei" w:eastAsia="Microsoft YaHei" w:hAnsi="Microsoft YaHei" w:cs="Microsoft YaHei"/>
        </w:rPr>
        <w:t>の作業時間分布</w:t>
      </w:r>
      <w:bookmarkEnd w:id="82"/>
    </w:p>
    <w:p w14:paraId="4D44A205"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72A5F7D8" wp14:editId="6422140D">
            <wp:extent cx="5760720" cy="1922124"/>
            <wp:effectExtent l="0" t="0" r="0" b="0"/>
            <wp:docPr id="19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7"/>
                    <a:srcRect/>
                    <a:stretch>
                      <a:fillRect/>
                    </a:stretch>
                  </pic:blipFill>
                  <pic:spPr>
                    <a:xfrm>
                      <a:off x="0" y="0"/>
                      <a:ext cx="5760720" cy="1922124"/>
                    </a:xfrm>
                    <a:prstGeom prst="rect">
                      <a:avLst/>
                    </a:prstGeom>
                    <a:ln/>
                  </pic:spPr>
                </pic:pic>
              </a:graphicData>
            </a:graphic>
          </wp:inline>
        </w:drawing>
      </w:r>
    </w:p>
    <w:p w14:paraId="5D087634" w14:textId="77777777" w:rsidR="004D63E1" w:rsidRDefault="00810F60">
      <w:pPr>
        <w:pStyle w:val="4"/>
        <w:rPr>
          <w:rFonts w:ascii="Microsoft YaHei" w:eastAsia="Microsoft YaHei" w:hAnsi="Microsoft YaHei" w:cs="Microsoft YaHei"/>
        </w:rPr>
      </w:pPr>
      <w:bookmarkStart w:id="83" w:name="_Toc98205654"/>
      <w:proofErr w:type="spellStart"/>
      <w:r>
        <w:rPr>
          <w:rFonts w:ascii="Microsoft YaHei" w:eastAsia="Microsoft YaHei" w:hAnsi="Microsoft YaHei" w:cs="Microsoft YaHei"/>
        </w:rPr>
        <w:t>apache</w:t>
      </w:r>
      <w:proofErr w:type="spellEnd"/>
      <w:r>
        <w:rPr>
          <w:rFonts w:ascii="Microsoft YaHei" w:eastAsia="Microsoft YaHei" w:hAnsi="Microsoft YaHei" w:cs="Microsoft YaHei"/>
        </w:rPr>
        <w:t>/</w:t>
      </w:r>
      <w:proofErr w:type="spellStart"/>
      <w:r>
        <w:rPr>
          <w:rFonts w:ascii="Microsoft YaHei" w:eastAsia="Microsoft YaHei" w:hAnsi="Microsoft YaHei" w:cs="Microsoft YaHei"/>
        </w:rPr>
        <w:t>skywalking</w:t>
      </w:r>
      <w:proofErr w:type="spellEnd"/>
      <w:r>
        <w:rPr>
          <w:rFonts w:ascii="Microsoft YaHei" w:eastAsia="Microsoft YaHei" w:hAnsi="Microsoft YaHei" w:cs="Microsoft YaHei"/>
        </w:rPr>
        <w:t>の作業時間分布</w:t>
      </w:r>
      <w:bookmarkEnd w:id="83"/>
    </w:p>
    <w:p w14:paraId="28AB814F"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0A6816DC" wp14:editId="5641AB1F">
            <wp:extent cx="5760720" cy="1922124"/>
            <wp:effectExtent l="0" t="0" r="0" b="0"/>
            <wp:docPr id="19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8"/>
                    <a:srcRect/>
                    <a:stretch>
                      <a:fillRect/>
                    </a:stretch>
                  </pic:blipFill>
                  <pic:spPr>
                    <a:xfrm>
                      <a:off x="0" y="0"/>
                      <a:ext cx="5760720" cy="1922124"/>
                    </a:xfrm>
                    <a:prstGeom prst="rect">
                      <a:avLst/>
                    </a:prstGeom>
                    <a:ln/>
                  </pic:spPr>
                </pic:pic>
              </a:graphicData>
            </a:graphic>
          </wp:inline>
        </w:drawing>
      </w:r>
    </w:p>
    <w:p w14:paraId="568C7410" w14:textId="77777777" w:rsidR="004D63E1" w:rsidRDefault="00810F60">
      <w:pPr>
        <w:pStyle w:val="4"/>
        <w:rPr>
          <w:rFonts w:ascii="Microsoft YaHei" w:eastAsia="Microsoft YaHei" w:hAnsi="Microsoft YaHei" w:cs="Microsoft YaHei"/>
        </w:rPr>
      </w:pPr>
      <w:bookmarkStart w:id="84" w:name="_Toc98205655"/>
      <w:proofErr w:type="spellStart"/>
      <w:r>
        <w:rPr>
          <w:rFonts w:ascii="Microsoft YaHei" w:eastAsia="Microsoft YaHei" w:hAnsi="Microsoft YaHei" w:cs="Microsoft YaHei"/>
        </w:rPr>
        <w:t>apache</w:t>
      </w:r>
      <w:proofErr w:type="spellEnd"/>
      <w:r>
        <w:rPr>
          <w:rFonts w:ascii="Microsoft YaHei" w:eastAsia="Microsoft YaHei" w:hAnsi="Microsoft YaHei" w:cs="Microsoft YaHei"/>
        </w:rPr>
        <w:t>/ozone</w:t>
      </w:r>
      <w:r>
        <w:rPr>
          <w:rFonts w:ascii="Microsoft YaHei" w:eastAsia="Microsoft YaHei" w:hAnsi="Microsoft YaHei" w:cs="Microsoft YaHei"/>
        </w:rPr>
        <w:t>の作業時間分布</w:t>
      </w:r>
      <w:bookmarkEnd w:id="84"/>
    </w:p>
    <w:p w14:paraId="654D64C6"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304E9CC1" wp14:editId="52E05F72">
            <wp:extent cx="5760720" cy="1922124"/>
            <wp:effectExtent l="0" t="0" r="0" b="0"/>
            <wp:docPr id="19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9"/>
                    <a:srcRect/>
                    <a:stretch>
                      <a:fillRect/>
                    </a:stretch>
                  </pic:blipFill>
                  <pic:spPr>
                    <a:xfrm>
                      <a:off x="0" y="0"/>
                      <a:ext cx="5760720" cy="1922124"/>
                    </a:xfrm>
                    <a:prstGeom prst="rect">
                      <a:avLst/>
                    </a:prstGeom>
                    <a:ln/>
                  </pic:spPr>
                </pic:pic>
              </a:graphicData>
            </a:graphic>
          </wp:inline>
        </w:drawing>
      </w:r>
    </w:p>
    <w:p w14:paraId="651FED66"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14E34A5C" w14:textId="77777777" w:rsidR="004D63E1" w:rsidRDefault="004D63E1">
      <w:pPr>
        <w:pBdr>
          <w:bottom w:val="single" w:sz="8" w:space="1" w:color="000000"/>
          <w:between w:val="single" w:sz="8" w:space="1" w:color="000000"/>
        </w:pBdr>
        <w:spacing w:before="60" w:after="60" w:line="312" w:lineRule="auto"/>
        <w:jc w:val="left"/>
        <w:rPr>
          <w:rFonts w:ascii="Microsoft YaHei" w:eastAsia="Microsoft YaHei" w:hAnsi="Microsoft YaHei" w:cs="Microsoft YaHei"/>
          <w:color w:val="333333"/>
          <w:sz w:val="22"/>
        </w:rPr>
      </w:pPr>
    </w:p>
    <w:p w14:paraId="6EA858E7" w14:textId="77777777" w:rsidR="004D63E1" w:rsidRDefault="00810F60">
      <w:pPr>
        <w:pStyle w:val="3"/>
        <w:rPr>
          <w:rFonts w:ascii="Microsoft YaHei" w:eastAsia="Microsoft YaHei" w:hAnsi="Microsoft YaHei" w:cs="Microsoft YaHei"/>
        </w:rPr>
      </w:pPr>
      <w:bookmarkStart w:id="85" w:name="_Toc98205656"/>
      <w:r>
        <w:rPr>
          <w:rFonts w:ascii="Microsoft YaHei" w:eastAsia="Microsoft YaHei" w:hAnsi="Microsoft YaHei" w:cs="Microsoft YaHei"/>
        </w:rPr>
        <w:lastRenderedPageBreak/>
        <w:t>V. CNCF</w:t>
      </w:r>
      <w:r>
        <w:rPr>
          <w:rFonts w:ascii="Microsoft YaHei" w:eastAsia="Microsoft YaHei" w:hAnsi="Microsoft YaHei" w:cs="Microsoft YaHei"/>
        </w:rPr>
        <w:t>中国プロジェクト活動分析トップ</w:t>
      </w:r>
      <w:r>
        <w:rPr>
          <w:rFonts w:ascii="Microsoft YaHei" w:eastAsia="Microsoft YaHei" w:hAnsi="Microsoft YaHei" w:cs="Microsoft YaHei"/>
        </w:rPr>
        <w:t>20</w:t>
      </w:r>
      <w:bookmarkEnd w:id="85"/>
    </w:p>
    <w:p w14:paraId="4B677992" w14:textId="77777777" w:rsidR="004D63E1" w:rsidRDefault="00810F60">
      <w:r>
        <w:rPr>
          <w:noProof/>
        </w:rPr>
        <w:drawing>
          <wp:inline distT="0" distB="0" distL="0" distR="0" wp14:anchorId="04BA6F43" wp14:editId="7F4AFE74">
            <wp:extent cx="5760720" cy="6523355"/>
            <wp:effectExtent l="0" t="0" r="0" b="0"/>
            <wp:docPr id="190" name="image3.png" descr="テーブル&#10;&#10;自動的に生成された説明"/>
            <wp:cNvGraphicFramePr/>
            <a:graphic xmlns:a="http://schemas.openxmlformats.org/drawingml/2006/main">
              <a:graphicData uri="http://schemas.openxmlformats.org/drawingml/2006/picture">
                <pic:pic xmlns:pic="http://schemas.openxmlformats.org/drawingml/2006/picture">
                  <pic:nvPicPr>
                    <pic:cNvPr id="0" name="image3.png" descr="テーブル&#10;&#10;自動的に生成された説明"/>
                    <pic:cNvPicPr preferRelativeResize="0"/>
                  </pic:nvPicPr>
                  <pic:blipFill>
                    <a:blip r:embed="rId59"/>
                    <a:srcRect/>
                    <a:stretch>
                      <a:fillRect/>
                    </a:stretch>
                  </pic:blipFill>
                  <pic:spPr>
                    <a:xfrm>
                      <a:off x="0" y="0"/>
                      <a:ext cx="5760720" cy="6523355"/>
                    </a:xfrm>
                    <a:prstGeom prst="rect">
                      <a:avLst/>
                    </a:prstGeom>
                    <a:ln/>
                  </pic:spPr>
                </pic:pic>
              </a:graphicData>
            </a:graphic>
          </wp:inline>
        </w:drawing>
      </w:r>
    </w:p>
    <w:p w14:paraId="5BAFC65B" w14:textId="77777777" w:rsidR="004D63E1" w:rsidRDefault="00810F60">
      <w:pPr>
        <w:pStyle w:val="4"/>
        <w:rPr>
          <w:rFonts w:ascii="Microsoft YaHei" w:eastAsia="Microsoft YaHei" w:hAnsi="Microsoft YaHei" w:cs="Microsoft YaHei"/>
        </w:rPr>
      </w:pPr>
      <w:bookmarkStart w:id="86" w:name="_Toc98205657"/>
      <w:r>
        <w:rPr>
          <w:rFonts w:ascii="Microsoft YaHei" w:eastAsia="Microsoft YaHei" w:hAnsi="Microsoft YaHei" w:cs="Microsoft YaHei"/>
        </w:rPr>
        <w:lastRenderedPageBreak/>
        <w:t>GOHARBOR/HARBOR</w:t>
      </w:r>
      <w:r>
        <w:rPr>
          <w:rFonts w:ascii="Microsoft YaHei" w:eastAsia="Microsoft YaHei" w:hAnsi="Microsoft YaHei" w:cs="Microsoft YaHei"/>
        </w:rPr>
        <w:t>の作業時間分布</w:t>
      </w:r>
      <w:bookmarkEnd w:id="86"/>
    </w:p>
    <w:p w14:paraId="0159759E"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7B10B347" wp14:editId="4ABAB6D5">
            <wp:extent cx="5760720" cy="1922124"/>
            <wp:effectExtent l="0" t="0" r="0" b="0"/>
            <wp:docPr id="17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0"/>
                    <a:srcRect/>
                    <a:stretch>
                      <a:fillRect/>
                    </a:stretch>
                  </pic:blipFill>
                  <pic:spPr>
                    <a:xfrm>
                      <a:off x="0" y="0"/>
                      <a:ext cx="5760720" cy="1922124"/>
                    </a:xfrm>
                    <a:prstGeom prst="rect">
                      <a:avLst/>
                    </a:prstGeom>
                    <a:ln/>
                  </pic:spPr>
                </pic:pic>
              </a:graphicData>
            </a:graphic>
          </wp:inline>
        </w:drawing>
      </w:r>
      <w:r>
        <w:t xml:space="preserve"> </w:t>
      </w:r>
      <w:r>
        <w:rPr>
          <w:rFonts w:ascii="Microsoft YaHei" w:eastAsia="Microsoft YaHei" w:hAnsi="Microsoft YaHei" w:cs="Microsoft YaHei"/>
          <w:noProof/>
          <w:color w:val="333333"/>
          <w:sz w:val="22"/>
        </w:rPr>
        <w:drawing>
          <wp:inline distT="0" distB="0" distL="0" distR="0" wp14:anchorId="7804F5F2" wp14:editId="715C4CAE">
            <wp:extent cx="5760720" cy="4267200"/>
            <wp:effectExtent l="0" t="0" r="0" b="0"/>
            <wp:docPr id="180" name="image35.png" descr="テーブル&#10;&#10;自動的に生成された説明"/>
            <wp:cNvGraphicFramePr/>
            <a:graphic xmlns:a="http://schemas.openxmlformats.org/drawingml/2006/main">
              <a:graphicData uri="http://schemas.openxmlformats.org/drawingml/2006/picture">
                <pic:pic xmlns:pic="http://schemas.openxmlformats.org/drawingml/2006/picture">
                  <pic:nvPicPr>
                    <pic:cNvPr id="0" name="image35.png" descr="テーブル&#10;&#10;自動的に生成された説明"/>
                    <pic:cNvPicPr preferRelativeResize="0"/>
                  </pic:nvPicPr>
                  <pic:blipFill>
                    <a:blip r:embed="rId71"/>
                    <a:srcRect/>
                    <a:stretch>
                      <a:fillRect/>
                    </a:stretch>
                  </pic:blipFill>
                  <pic:spPr>
                    <a:xfrm>
                      <a:off x="0" y="0"/>
                      <a:ext cx="5760720" cy="4267200"/>
                    </a:xfrm>
                    <a:prstGeom prst="rect">
                      <a:avLst/>
                    </a:prstGeom>
                    <a:ln/>
                  </pic:spPr>
                </pic:pic>
              </a:graphicData>
            </a:graphic>
          </wp:inline>
        </w:drawing>
      </w:r>
    </w:p>
    <w:p w14:paraId="6001D8BB" w14:textId="77777777" w:rsidR="004D63E1" w:rsidRDefault="00810F60">
      <w:pPr>
        <w:pStyle w:val="4"/>
        <w:rPr>
          <w:rFonts w:ascii="Microsoft YaHei" w:eastAsia="Microsoft YaHei" w:hAnsi="Microsoft YaHei" w:cs="Microsoft YaHei"/>
        </w:rPr>
      </w:pPr>
      <w:bookmarkStart w:id="87" w:name="_Toc98205658"/>
      <w:proofErr w:type="spellStart"/>
      <w:r>
        <w:rPr>
          <w:rFonts w:ascii="Microsoft YaHei" w:eastAsia="Microsoft YaHei" w:hAnsi="Microsoft YaHei" w:cs="Microsoft YaHei"/>
        </w:rPr>
        <w:lastRenderedPageBreak/>
        <w:t>oam</w:t>
      </w:r>
      <w:proofErr w:type="spellEnd"/>
      <w:r>
        <w:rPr>
          <w:rFonts w:ascii="Microsoft YaHei" w:eastAsia="Microsoft YaHei" w:hAnsi="Microsoft YaHei" w:cs="Microsoft YaHei"/>
        </w:rPr>
        <w:t>-dev/</w:t>
      </w:r>
      <w:proofErr w:type="spellStart"/>
      <w:r>
        <w:rPr>
          <w:rFonts w:ascii="Microsoft YaHei" w:eastAsia="Microsoft YaHei" w:hAnsi="Microsoft YaHei" w:cs="Microsoft YaHei"/>
        </w:rPr>
        <w:t>kubevela</w:t>
      </w:r>
      <w:proofErr w:type="spellEnd"/>
      <w:r>
        <w:rPr>
          <w:rFonts w:ascii="Microsoft YaHei" w:eastAsia="Microsoft YaHei" w:hAnsi="Microsoft YaHei" w:cs="Microsoft YaHei"/>
        </w:rPr>
        <w:t>の作業時間分布</w:t>
      </w:r>
      <w:bookmarkEnd w:id="87"/>
    </w:p>
    <w:p w14:paraId="41E46FD3"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7CF6B481" wp14:editId="1F77BE76">
            <wp:extent cx="5760720" cy="1922124"/>
            <wp:effectExtent l="0" t="0" r="0" b="0"/>
            <wp:docPr id="18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2"/>
                    <a:srcRect/>
                    <a:stretch>
                      <a:fillRect/>
                    </a:stretch>
                  </pic:blipFill>
                  <pic:spPr>
                    <a:xfrm>
                      <a:off x="0" y="0"/>
                      <a:ext cx="5760720" cy="1922124"/>
                    </a:xfrm>
                    <a:prstGeom prst="rect">
                      <a:avLst/>
                    </a:prstGeom>
                    <a:ln/>
                  </pic:spPr>
                </pic:pic>
              </a:graphicData>
            </a:graphic>
          </wp:inline>
        </w:drawing>
      </w:r>
    </w:p>
    <w:p w14:paraId="73A2DA8D" w14:textId="77777777" w:rsidR="004D63E1" w:rsidRDefault="00810F60">
      <w:pPr>
        <w:pStyle w:val="4"/>
        <w:rPr>
          <w:rFonts w:ascii="Microsoft YaHei" w:eastAsia="Microsoft YaHei" w:hAnsi="Microsoft YaHei" w:cs="Microsoft YaHei"/>
        </w:rPr>
      </w:pPr>
      <w:bookmarkStart w:id="88" w:name="_Toc98205659"/>
      <w:proofErr w:type="spellStart"/>
      <w:r>
        <w:rPr>
          <w:rFonts w:ascii="Microsoft YaHei" w:eastAsia="Microsoft YaHei" w:hAnsi="Microsoft YaHei" w:cs="Microsoft YaHei"/>
        </w:rPr>
        <w:t>kubeovn</w:t>
      </w:r>
      <w:proofErr w:type="spellEnd"/>
      <w:r>
        <w:rPr>
          <w:rFonts w:ascii="Microsoft YaHei" w:eastAsia="Microsoft YaHei" w:hAnsi="Microsoft YaHei" w:cs="Microsoft YaHei"/>
        </w:rPr>
        <w:t>/</w:t>
      </w:r>
      <w:proofErr w:type="spellStart"/>
      <w:r>
        <w:rPr>
          <w:rFonts w:ascii="Microsoft YaHei" w:eastAsia="Microsoft YaHei" w:hAnsi="Microsoft YaHei" w:cs="Microsoft YaHei"/>
        </w:rPr>
        <w:t>kube-ovn</w:t>
      </w:r>
      <w:proofErr w:type="spellEnd"/>
      <w:r>
        <w:rPr>
          <w:rFonts w:ascii="Microsoft YaHei" w:eastAsia="Microsoft YaHei" w:hAnsi="Microsoft YaHei" w:cs="Microsoft YaHei"/>
        </w:rPr>
        <w:t>の作業時間分布</w:t>
      </w:r>
      <w:bookmarkEnd w:id="88"/>
    </w:p>
    <w:p w14:paraId="49A73873"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4FD2899C" wp14:editId="5AF61038">
            <wp:extent cx="5760720" cy="1922124"/>
            <wp:effectExtent l="0" t="0" r="0" b="0"/>
            <wp:docPr id="18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3"/>
                    <a:srcRect/>
                    <a:stretch>
                      <a:fillRect/>
                    </a:stretch>
                  </pic:blipFill>
                  <pic:spPr>
                    <a:xfrm>
                      <a:off x="0" y="0"/>
                      <a:ext cx="5760720" cy="1922124"/>
                    </a:xfrm>
                    <a:prstGeom prst="rect">
                      <a:avLst/>
                    </a:prstGeom>
                    <a:ln/>
                  </pic:spPr>
                </pic:pic>
              </a:graphicData>
            </a:graphic>
          </wp:inline>
        </w:drawing>
      </w:r>
    </w:p>
    <w:p w14:paraId="2F2D7CE7"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7F1D7DAF" w14:textId="77777777" w:rsidR="004D63E1" w:rsidRDefault="004D63E1">
      <w:pPr>
        <w:pBdr>
          <w:bottom w:val="single" w:sz="8" w:space="1" w:color="000000"/>
          <w:between w:val="single" w:sz="8" w:space="1" w:color="000000"/>
        </w:pBdr>
        <w:spacing w:before="60" w:after="60" w:line="312" w:lineRule="auto"/>
        <w:jc w:val="left"/>
        <w:rPr>
          <w:rFonts w:ascii="Microsoft YaHei" w:eastAsia="Microsoft YaHei" w:hAnsi="Microsoft YaHei" w:cs="Microsoft YaHei"/>
          <w:color w:val="333333"/>
          <w:sz w:val="22"/>
        </w:rPr>
      </w:pPr>
    </w:p>
    <w:p w14:paraId="296BA5A0" w14:textId="77777777" w:rsidR="004D63E1" w:rsidRDefault="00810F60">
      <w:pPr>
        <w:pStyle w:val="3"/>
        <w:rPr>
          <w:rFonts w:ascii="Microsoft YaHei" w:eastAsia="Microsoft YaHei" w:hAnsi="Microsoft YaHei" w:cs="Microsoft YaHei"/>
        </w:rPr>
      </w:pPr>
      <w:bookmarkStart w:id="89" w:name="_Toc98205660"/>
      <w:r>
        <w:rPr>
          <w:rFonts w:ascii="Microsoft YaHei" w:eastAsia="Microsoft YaHei" w:hAnsi="Microsoft YaHei" w:cs="Microsoft YaHei"/>
        </w:rPr>
        <w:lastRenderedPageBreak/>
        <w:t xml:space="preserve">VI. Linux Foundation </w:t>
      </w:r>
      <w:r>
        <w:rPr>
          <w:rFonts w:ascii="Microsoft YaHei" w:eastAsia="Microsoft YaHei" w:hAnsi="Microsoft YaHei" w:cs="Microsoft YaHei"/>
        </w:rPr>
        <w:t>中国のプロジェクト活動ランキング</w:t>
      </w:r>
      <w:r>
        <w:rPr>
          <w:rFonts w:ascii="Microsoft YaHei" w:eastAsia="Microsoft YaHei" w:hAnsi="Microsoft YaHei" w:cs="Microsoft YaHei"/>
        </w:rPr>
        <w:t xml:space="preserve"> </w:t>
      </w:r>
      <w:r>
        <w:rPr>
          <w:rFonts w:ascii="Microsoft YaHei" w:eastAsia="Microsoft YaHei" w:hAnsi="Microsoft YaHei" w:cs="Microsoft YaHei"/>
        </w:rPr>
        <w:t>トップ</w:t>
      </w:r>
      <w:r>
        <w:rPr>
          <w:rFonts w:ascii="Microsoft YaHei" w:eastAsia="Microsoft YaHei" w:hAnsi="Microsoft YaHei" w:cs="Microsoft YaHei"/>
        </w:rPr>
        <w:t>20</w:t>
      </w:r>
      <w:bookmarkEnd w:id="89"/>
    </w:p>
    <w:p w14:paraId="21BDB921" w14:textId="77777777" w:rsidR="004D63E1" w:rsidRDefault="00810F60">
      <w:r>
        <w:rPr>
          <w:noProof/>
        </w:rPr>
        <w:drawing>
          <wp:inline distT="0" distB="0" distL="0" distR="0" wp14:anchorId="2CD9196C" wp14:editId="1FB11F59">
            <wp:extent cx="5760720" cy="4131310"/>
            <wp:effectExtent l="0" t="0" r="0" b="0"/>
            <wp:docPr id="184" name="image39.png" descr="テーブル&#10;&#10;自動的に生成された説明"/>
            <wp:cNvGraphicFramePr/>
            <a:graphic xmlns:a="http://schemas.openxmlformats.org/drawingml/2006/main">
              <a:graphicData uri="http://schemas.openxmlformats.org/drawingml/2006/picture">
                <pic:pic xmlns:pic="http://schemas.openxmlformats.org/drawingml/2006/picture">
                  <pic:nvPicPr>
                    <pic:cNvPr id="0" name="image39.png" descr="テーブル&#10;&#10;自動的に生成された説明"/>
                    <pic:cNvPicPr preferRelativeResize="0"/>
                  </pic:nvPicPr>
                  <pic:blipFill>
                    <a:blip r:embed="rId74"/>
                    <a:srcRect/>
                    <a:stretch>
                      <a:fillRect/>
                    </a:stretch>
                  </pic:blipFill>
                  <pic:spPr>
                    <a:xfrm>
                      <a:off x="0" y="0"/>
                      <a:ext cx="5760720" cy="4131310"/>
                    </a:xfrm>
                    <a:prstGeom prst="rect">
                      <a:avLst/>
                    </a:prstGeom>
                    <a:ln/>
                  </pic:spPr>
                </pic:pic>
              </a:graphicData>
            </a:graphic>
          </wp:inline>
        </w:drawing>
      </w:r>
    </w:p>
    <w:p w14:paraId="0673DDD7" w14:textId="77777777" w:rsidR="004D63E1" w:rsidRDefault="00810F60">
      <w:r>
        <w:rPr>
          <w:noProof/>
        </w:rPr>
        <w:drawing>
          <wp:inline distT="0" distB="0" distL="0" distR="0" wp14:anchorId="690C6E60" wp14:editId="1CF338EF">
            <wp:extent cx="5760720" cy="4124325"/>
            <wp:effectExtent l="0" t="0" r="0" b="0"/>
            <wp:docPr id="185" name="image40.png" descr="テーブル&#10;&#10;自動的に生成された説明"/>
            <wp:cNvGraphicFramePr/>
            <a:graphic xmlns:a="http://schemas.openxmlformats.org/drawingml/2006/main">
              <a:graphicData uri="http://schemas.openxmlformats.org/drawingml/2006/picture">
                <pic:pic xmlns:pic="http://schemas.openxmlformats.org/drawingml/2006/picture">
                  <pic:nvPicPr>
                    <pic:cNvPr id="0" name="image40.png" descr="テーブル&#10;&#10;自動的に生成された説明"/>
                    <pic:cNvPicPr preferRelativeResize="0"/>
                  </pic:nvPicPr>
                  <pic:blipFill>
                    <a:blip r:embed="rId75"/>
                    <a:srcRect/>
                    <a:stretch>
                      <a:fillRect/>
                    </a:stretch>
                  </pic:blipFill>
                  <pic:spPr>
                    <a:xfrm>
                      <a:off x="0" y="0"/>
                      <a:ext cx="5760720" cy="4124325"/>
                    </a:xfrm>
                    <a:prstGeom prst="rect">
                      <a:avLst/>
                    </a:prstGeom>
                    <a:ln/>
                  </pic:spPr>
                </pic:pic>
              </a:graphicData>
            </a:graphic>
          </wp:inline>
        </w:drawing>
      </w:r>
    </w:p>
    <w:p w14:paraId="26123316" w14:textId="77777777" w:rsidR="004D63E1" w:rsidRDefault="00810F60">
      <w:pPr>
        <w:pStyle w:val="4"/>
        <w:rPr>
          <w:rFonts w:ascii="Microsoft YaHei" w:eastAsia="Microsoft YaHei" w:hAnsi="Microsoft YaHei" w:cs="Microsoft YaHei"/>
        </w:rPr>
      </w:pPr>
      <w:bookmarkStart w:id="90" w:name="_Toc98205661"/>
      <w:r>
        <w:rPr>
          <w:rFonts w:ascii="Microsoft YaHei" w:eastAsia="Microsoft YaHei" w:hAnsi="Microsoft YaHei" w:cs="Microsoft YaHei"/>
        </w:rPr>
        <w:lastRenderedPageBreak/>
        <w:t>milvus-io/milvus</w:t>
      </w:r>
      <w:r>
        <w:rPr>
          <w:rFonts w:ascii="Microsoft YaHei" w:eastAsia="Microsoft YaHei" w:hAnsi="Microsoft YaHei" w:cs="Microsoft YaHei"/>
        </w:rPr>
        <w:t>の作業時間分布</w:t>
      </w:r>
      <w:bookmarkEnd w:id="90"/>
    </w:p>
    <w:p w14:paraId="233E8C64"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39DBFD6B" wp14:editId="4795CE7B">
            <wp:extent cx="5760720" cy="1922124"/>
            <wp:effectExtent l="0" t="0" r="0" b="0"/>
            <wp:docPr id="18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6"/>
                    <a:srcRect/>
                    <a:stretch>
                      <a:fillRect/>
                    </a:stretch>
                  </pic:blipFill>
                  <pic:spPr>
                    <a:xfrm>
                      <a:off x="0" y="0"/>
                      <a:ext cx="5760720" cy="1922124"/>
                    </a:xfrm>
                    <a:prstGeom prst="rect">
                      <a:avLst/>
                    </a:prstGeom>
                    <a:ln/>
                  </pic:spPr>
                </pic:pic>
              </a:graphicData>
            </a:graphic>
          </wp:inline>
        </w:drawing>
      </w:r>
    </w:p>
    <w:p w14:paraId="319C910D" w14:textId="77777777" w:rsidR="004D63E1" w:rsidRDefault="00810F60">
      <w:pPr>
        <w:pStyle w:val="4"/>
        <w:rPr>
          <w:rFonts w:ascii="Microsoft YaHei" w:eastAsia="Microsoft YaHei" w:hAnsi="Microsoft YaHei" w:cs="Microsoft YaHei"/>
        </w:rPr>
      </w:pPr>
      <w:bookmarkStart w:id="91" w:name="_Toc98205662"/>
      <w:proofErr w:type="spellStart"/>
      <w:r>
        <w:rPr>
          <w:rFonts w:ascii="Microsoft YaHei" w:eastAsia="Microsoft YaHei" w:hAnsi="Microsoft YaHei" w:cs="Microsoft YaHei"/>
        </w:rPr>
        <w:t>onnx</w:t>
      </w:r>
      <w:proofErr w:type="spellEnd"/>
      <w:r>
        <w:rPr>
          <w:rFonts w:ascii="Microsoft YaHei" w:eastAsia="Microsoft YaHei" w:hAnsi="Microsoft YaHei" w:cs="Microsoft YaHei"/>
        </w:rPr>
        <w:t>/</w:t>
      </w:r>
      <w:proofErr w:type="spellStart"/>
      <w:r>
        <w:rPr>
          <w:rFonts w:ascii="Microsoft YaHei" w:eastAsia="Microsoft YaHei" w:hAnsi="Microsoft YaHei" w:cs="Microsoft YaHei"/>
        </w:rPr>
        <w:t>onnx</w:t>
      </w:r>
      <w:proofErr w:type="spellEnd"/>
      <w:r>
        <w:rPr>
          <w:rFonts w:ascii="Microsoft YaHei" w:eastAsia="Microsoft YaHei" w:hAnsi="Microsoft YaHei" w:cs="Microsoft YaHei"/>
        </w:rPr>
        <w:t>の作業時間分布</w:t>
      </w:r>
      <w:bookmarkEnd w:id="91"/>
    </w:p>
    <w:p w14:paraId="5E756674"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591F3201" wp14:editId="1CCE2ABB">
            <wp:extent cx="5760720" cy="1922124"/>
            <wp:effectExtent l="0" t="0" r="0" b="0"/>
            <wp:docPr id="18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7"/>
                    <a:srcRect/>
                    <a:stretch>
                      <a:fillRect/>
                    </a:stretch>
                  </pic:blipFill>
                  <pic:spPr>
                    <a:xfrm>
                      <a:off x="0" y="0"/>
                      <a:ext cx="5760720" cy="1922124"/>
                    </a:xfrm>
                    <a:prstGeom prst="rect">
                      <a:avLst/>
                    </a:prstGeom>
                    <a:ln/>
                  </pic:spPr>
                </pic:pic>
              </a:graphicData>
            </a:graphic>
          </wp:inline>
        </w:drawing>
      </w:r>
    </w:p>
    <w:p w14:paraId="58E85BF6"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651CD4D1" w14:textId="77777777" w:rsidR="004D63E1" w:rsidRDefault="00810F60">
      <w:pPr>
        <w:pStyle w:val="4"/>
        <w:rPr>
          <w:rFonts w:ascii="Microsoft YaHei" w:eastAsia="Microsoft YaHei" w:hAnsi="Microsoft YaHei" w:cs="Microsoft YaHei"/>
        </w:rPr>
      </w:pPr>
      <w:bookmarkStart w:id="92" w:name="_Toc98205663"/>
      <w:proofErr w:type="spellStart"/>
      <w:r>
        <w:rPr>
          <w:rFonts w:ascii="Microsoft YaHei" w:eastAsia="Microsoft YaHei" w:hAnsi="Microsoft YaHei" w:cs="Microsoft YaHei"/>
        </w:rPr>
        <w:t>kubeflow</w:t>
      </w:r>
      <w:proofErr w:type="spellEnd"/>
      <w:r>
        <w:rPr>
          <w:rFonts w:ascii="Microsoft YaHei" w:eastAsia="Microsoft YaHei" w:hAnsi="Microsoft YaHei" w:cs="Microsoft YaHei"/>
        </w:rPr>
        <w:t>/</w:t>
      </w:r>
      <w:proofErr w:type="spellStart"/>
      <w:r>
        <w:rPr>
          <w:rFonts w:ascii="Microsoft YaHei" w:eastAsia="Microsoft YaHei" w:hAnsi="Microsoft YaHei" w:cs="Microsoft YaHei"/>
        </w:rPr>
        <w:t>kfserving</w:t>
      </w:r>
      <w:proofErr w:type="spellEnd"/>
      <w:r>
        <w:rPr>
          <w:rFonts w:ascii="Microsoft YaHei" w:eastAsia="Microsoft YaHei" w:hAnsi="Microsoft YaHei" w:cs="Microsoft YaHei"/>
        </w:rPr>
        <w:t>の作業時間分布</w:t>
      </w:r>
      <w:bookmarkEnd w:id="92"/>
    </w:p>
    <w:p w14:paraId="1E1D37B6"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2C49FDA9" wp14:editId="2D94F8F0">
            <wp:extent cx="5760720" cy="1922124"/>
            <wp:effectExtent l="0" t="0" r="0" b="0"/>
            <wp:docPr id="18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8"/>
                    <a:srcRect/>
                    <a:stretch>
                      <a:fillRect/>
                    </a:stretch>
                  </pic:blipFill>
                  <pic:spPr>
                    <a:xfrm>
                      <a:off x="0" y="0"/>
                      <a:ext cx="5760720" cy="1922124"/>
                    </a:xfrm>
                    <a:prstGeom prst="rect">
                      <a:avLst/>
                    </a:prstGeom>
                    <a:ln/>
                  </pic:spPr>
                </pic:pic>
              </a:graphicData>
            </a:graphic>
          </wp:inline>
        </w:drawing>
      </w:r>
    </w:p>
    <w:p w14:paraId="61EEF62A" w14:textId="77777777" w:rsidR="004D63E1" w:rsidRDefault="00810F60">
      <w:pPr>
        <w:pStyle w:val="3"/>
        <w:rPr>
          <w:rFonts w:ascii="Microsoft YaHei" w:eastAsia="Microsoft YaHei" w:hAnsi="Microsoft YaHei" w:cs="Microsoft YaHei"/>
          <w:color w:val="4CC2EE"/>
        </w:rPr>
      </w:pPr>
      <w:bookmarkStart w:id="93" w:name="_Toc98205664"/>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bookmarkEnd w:id="93"/>
    </w:p>
    <w:p w14:paraId="27669A2D" w14:textId="77777777" w:rsidR="004D63E1" w:rsidRDefault="004D63E1">
      <w:pPr>
        <w:spacing w:before="60" w:after="60"/>
        <w:jc w:val="left"/>
        <w:rPr>
          <w:rFonts w:ascii="Microsoft YaHei" w:eastAsia="Microsoft YaHei" w:hAnsi="Microsoft YaHei" w:cs="Microsoft YaHei"/>
          <w:color w:val="333333"/>
          <w:sz w:val="22"/>
        </w:rPr>
      </w:pPr>
    </w:p>
    <w:p w14:paraId="26357FEC" w14:textId="77777777" w:rsidR="004D63E1" w:rsidRDefault="004D63E1">
      <w:pPr>
        <w:pBdr>
          <w:bottom w:val="single" w:sz="12" w:space="1" w:color="000000"/>
          <w:between w:val="single" w:sz="12" w:space="1" w:color="000000"/>
        </w:pBdr>
        <w:spacing w:before="60" w:after="60"/>
        <w:jc w:val="left"/>
        <w:rPr>
          <w:rFonts w:ascii="Microsoft YaHei" w:eastAsia="Microsoft YaHei" w:hAnsi="Microsoft YaHei" w:cs="Microsoft YaHei"/>
          <w:color w:val="333333"/>
          <w:sz w:val="22"/>
        </w:rPr>
      </w:pPr>
    </w:p>
    <w:p w14:paraId="6D7956D3" w14:textId="77777777" w:rsidR="004D63E1" w:rsidRDefault="00810F60">
      <w:pPr>
        <w:pStyle w:val="2"/>
        <w:rPr>
          <w:rFonts w:ascii="Microsoft YaHei" w:eastAsia="Microsoft YaHei" w:hAnsi="Microsoft YaHei" w:cs="Microsoft YaHei"/>
        </w:rPr>
      </w:pPr>
      <w:bookmarkStart w:id="94" w:name="_Toc98205665"/>
      <w:proofErr w:type="spellStart"/>
      <w:r>
        <w:rPr>
          <w:rFonts w:ascii="Microsoft YaHei" w:eastAsia="Microsoft YaHei" w:hAnsi="Microsoft YaHei" w:cs="Microsoft YaHei"/>
        </w:rPr>
        <w:t>Gitee</w:t>
      </w:r>
      <w:proofErr w:type="spellEnd"/>
      <w:r>
        <w:rPr>
          <w:rFonts w:ascii="Microsoft YaHei" w:eastAsia="Microsoft YaHei" w:hAnsi="Microsoft YaHei" w:cs="Microsoft YaHei"/>
        </w:rPr>
        <w:t>データ</w:t>
      </w:r>
      <w:bookmarkEnd w:id="94"/>
    </w:p>
    <w:p w14:paraId="6304D18A" w14:textId="77777777" w:rsidR="004D63E1" w:rsidRDefault="00810F60">
      <w:pPr>
        <w:pStyle w:val="3"/>
        <w:rPr>
          <w:rFonts w:ascii="Microsoft YaHei" w:eastAsia="Microsoft YaHei" w:hAnsi="Microsoft YaHei" w:cs="Microsoft YaHei"/>
        </w:rPr>
      </w:pPr>
      <w:bookmarkStart w:id="95" w:name="_Toc98205666"/>
      <w:r>
        <w:rPr>
          <w:rFonts w:ascii="Microsoft YaHei" w:eastAsia="Microsoft YaHei" w:hAnsi="Microsoft YaHei" w:cs="Microsoft YaHei"/>
        </w:rPr>
        <w:t>1.</w:t>
      </w:r>
      <w:r>
        <w:rPr>
          <w:rFonts w:ascii="Microsoft YaHei" w:eastAsia="Microsoft YaHei" w:hAnsi="Microsoft YaHei" w:cs="Microsoft YaHei"/>
        </w:rPr>
        <w:t>概要</w:t>
      </w:r>
      <w:bookmarkEnd w:id="95"/>
    </w:p>
    <w:p w14:paraId="4AE782C2" w14:textId="77777777" w:rsidR="004D63E1" w:rsidRDefault="00810F60">
      <w:pPr>
        <w:spacing w:before="60" w:after="60" w:line="312" w:lineRule="auto"/>
        <w:jc w:val="left"/>
        <w:rPr>
          <w:rFonts w:ascii="Microsoft YaHei" w:eastAsia="Microsoft YaHei" w:hAnsi="Microsoft YaHei" w:cs="Microsoft YaHei"/>
          <w:color w:val="333333"/>
          <w:sz w:val="22"/>
        </w:rPr>
      </w:pPr>
      <w:proofErr w:type="spellStart"/>
      <w:r>
        <w:rPr>
          <w:rFonts w:ascii="Microsoft YaHei" w:eastAsia="Microsoft YaHei" w:hAnsi="Microsoft YaHei" w:cs="Microsoft YaHei"/>
          <w:color w:val="333333"/>
          <w:sz w:val="22"/>
        </w:rPr>
        <w:t>Gitee</w:t>
      </w:r>
      <w:proofErr w:type="spellEnd"/>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OS China</w:t>
      </w:r>
      <w:r>
        <w:rPr>
          <w:rFonts w:ascii="Microsoft YaHei" w:eastAsia="Microsoft YaHei" w:hAnsi="Microsoft YaHei" w:cs="Microsoft YaHei"/>
          <w:color w:val="333333"/>
          <w:sz w:val="22"/>
        </w:rPr>
        <w:t>社のコードホスティングプラットフォームで、これまでに</w:t>
      </w:r>
      <w:r>
        <w:rPr>
          <w:rFonts w:ascii="Microsoft YaHei" w:eastAsia="Microsoft YaHei" w:hAnsi="Microsoft YaHei" w:cs="Microsoft YaHei"/>
          <w:color w:val="333333"/>
          <w:sz w:val="22"/>
        </w:rPr>
        <w:t>800</w:t>
      </w:r>
      <w:r>
        <w:rPr>
          <w:rFonts w:ascii="Microsoft YaHei" w:eastAsia="Microsoft YaHei" w:hAnsi="Microsoft YaHei" w:cs="Microsoft YaHei"/>
          <w:color w:val="333333"/>
          <w:sz w:val="22"/>
        </w:rPr>
        <w:t>万人以上の開発者が利用しています。私たちは、中国におけるオープンソースの進化を観察するための「ローカル・プラットフォーム」を提供することを目的として、</w:t>
      </w:r>
      <w:proofErr w:type="spellStart"/>
      <w:r>
        <w:rPr>
          <w:rFonts w:ascii="Microsoft YaHei" w:eastAsia="Microsoft YaHei" w:hAnsi="Microsoft YaHei" w:cs="Microsoft YaHei"/>
          <w:color w:val="333333"/>
          <w:sz w:val="22"/>
        </w:rPr>
        <w:t>Gitee</w:t>
      </w:r>
      <w:proofErr w:type="spellEnd"/>
      <w:r>
        <w:rPr>
          <w:rFonts w:ascii="Microsoft YaHei" w:eastAsia="Microsoft YaHei" w:hAnsi="Microsoft YaHei" w:cs="Microsoft YaHei"/>
          <w:color w:val="333333"/>
          <w:sz w:val="22"/>
        </w:rPr>
        <w:t>でホストされているオープンソース・プロジェクトの統計的分析を行い、プログラミング言語や機能分布の変化の傾向を理解し、</w:t>
      </w:r>
      <w:proofErr w:type="spellStart"/>
      <w:r>
        <w:rPr>
          <w:rFonts w:ascii="Microsoft YaHei" w:eastAsia="Microsoft YaHei" w:hAnsi="Microsoft YaHei" w:cs="Microsoft YaHei"/>
          <w:color w:val="333333"/>
          <w:sz w:val="22"/>
        </w:rPr>
        <w:t>Gitee</w:t>
      </w:r>
      <w:proofErr w:type="spellEnd"/>
      <w:r>
        <w:rPr>
          <w:rFonts w:ascii="Microsoft YaHei" w:eastAsia="Microsoft YaHei" w:hAnsi="Microsoft YaHei" w:cs="Microsoft YaHei"/>
          <w:color w:val="333333"/>
          <w:sz w:val="22"/>
        </w:rPr>
        <w:t>上での開発者のオープンソースへの参加を分析しました。</w:t>
      </w:r>
    </w:p>
    <w:p w14:paraId="2E902E56"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6C4E5542" w14:textId="77777777" w:rsidR="004D63E1" w:rsidRDefault="00810F60">
      <w:pPr>
        <w:pStyle w:val="3"/>
        <w:rPr>
          <w:rFonts w:ascii="Microsoft YaHei" w:eastAsia="Microsoft YaHei" w:hAnsi="Microsoft YaHei" w:cs="Microsoft YaHei"/>
        </w:rPr>
      </w:pPr>
      <w:bookmarkStart w:id="96" w:name="_Toc98205667"/>
      <w:r>
        <w:rPr>
          <w:rFonts w:ascii="Microsoft YaHei" w:eastAsia="Microsoft YaHei" w:hAnsi="Microsoft YaHei" w:cs="Microsoft YaHei"/>
        </w:rPr>
        <w:t>2.</w:t>
      </w:r>
      <w:r>
        <w:rPr>
          <w:rFonts w:ascii="Microsoft YaHei" w:eastAsia="Microsoft YaHei" w:hAnsi="Microsoft YaHei" w:cs="Microsoft YaHei"/>
        </w:rPr>
        <w:t>主な内容と調査結果</w:t>
      </w:r>
      <w:bookmarkEnd w:id="96"/>
    </w:p>
    <w:p w14:paraId="1429B1C7" w14:textId="77777777" w:rsidR="004D63E1" w:rsidRDefault="00810F60">
      <w:pPr>
        <w:pStyle w:val="4"/>
        <w:rPr>
          <w:rFonts w:ascii="Microsoft YaHei" w:eastAsia="Microsoft YaHei" w:hAnsi="Microsoft YaHei" w:cs="Microsoft YaHei"/>
        </w:rPr>
      </w:pPr>
      <w:bookmarkStart w:id="97" w:name="_Toc98205668"/>
      <w:r>
        <w:rPr>
          <w:rFonts w:ascii="Microsoft YaHei" w:eastAsia="Microsoft YaHei" w:hAnsi="Microsoft YaHei" w:cs="Microsoft YaHei"/>
        </w:rPr>
        <w:t xml:space="preserve">2.1 </w:t>
      </w:r>
      <w:r>
        <w:rPr>
          <w:rFonts w:ascii="Microsoft YaHei" w:eastAsia="Microsoft YaHei" w:hAnsi="Microsoft YaHei" w:cs="Microsoft YaHei"/>
        </w:rPr>
        <w:t>一般的な傾向</w:t>
      </w:r>
      <w:bookmarkEnd w:id="97"/>
    </w:p>
    <w:p w14:paraId="1E95C8E1" w14:textId="77777777" w:rsidR="004D63E1" w:rsidRDefault="00810F60">
      <w:pPr>
        <w:numPr>
          <w:ilvl w:val="0"/>
          <w:numId w:val="15"/>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年には、</w:t>
      </w:r>
      <w:proofErr w:type="spellStart"/>
      <w:r>
        <w:rPr>
          <w:rFonts w:ascii="Microsoft YaHei" w:eastAsia="Microsoft YaHei" w:hAnsi="Microsoft YaHei" w:cs="Microsoft YaHei"/>
          <w:color w:val="333333"/>
          <w:sz w:val="22"/>
        </w:rPr>
        <w:t>Gitee</w:t>
      </w:r>
      <w:proofErr w:type="spellEnd"/>
      <w:r>
        <w:rPr>
          <w:rFonts w:ascii="Microsoft YaHei" w:eastAsia="Microsoft YaHei" w:hAnsi="Microsoft YaHei" w:cs="Microsoft YaHei"/>
          <w:color w:val="333333"/>
          <w:sz w:val="22"/>
        </w:rPr>
        <w:t>でホストされているコードリポジトリは</w:t>
      </w:r>
      <w:r>
        <w:rPr>
          <w:rFonts w:ascii="Microsoft YaHei" w:eastAsia="Microsoft YaHei" w:hAnsi="Microsoft YaHei" w:cs="Microsoft YaHei"/>
          <w:color w:val="333333"/>
          <w:sz w:val="22"/>
        </w:rPr>
        <w:t>2,000</w:t>
      </w:r>
      <w:r>
        <w:rPr>
          <w:rFonts w:ascii="Microsoft YaHei" w:eastAsia="Microsoft YaHei" w:hAnsi="Microsoft YaHei" w:cs="Microsoft YaHei"/>
          <w:color w:val="333333"/>
          <w:sz w:val="22"/>
        </w:rPr>
        <w:t>万を超える。</w:t>
      </w:r>
    </w:p>
    <w:p w14:paraId="7348324E" w14:textId="77777777" w:rsidR="004D63E1" w:rsidRDefault="00810F60">
      <w:pPr>
        <w:numPr>
          <w:ilvl w:val="0"/>
          <w:numId w:val="15"/>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年には</w:t>
      </w:r>
      <w:proofErr w:type="spellStart"/>
      <w:r>
        <w:rPr>
          <w:rFonts w:ascii="Microsoft YaHei" w:eastAsia="Microsoft YaHei" w:hAnsi="Microsoft YaHei" w:cs="Microsoft YaHei"/>
          <w:color w:val="333333"/>
          <w:sz w:val="22"/>
        </w:rPr>
        <w:t>Gitee</w:t>
      </w:r>
      <w:proofErr w:type="spellEnd"/>
      <w:r>
        <w:rPr>
          <w:rFonts w:ascii="Microsoft YaHei" w:eastAsia="Microsoft YaHei" w:hAnsi="Microsoft YaHei" w:cs="Microsoft YaHei"/>
          <w:color w:val="333333"/>
          <w:sz w:val="22"/>
        </w:rPr>
        <w:t>の総ユーザー数が</w:t>
      </w:r>
      <w:r>
        <w:rPr>
          <w:rFonts w:ascii="Microsoft YaHei" w:eastAsia="Microsoft YaHei" w:hAnsi="Microsoft YaHei" w:cs="Microsoft YaHei"/>
          <w:color w:val="333333"/>
          <w:sz w:val="22"/>
        </w:rPr>
        <w:t>800</w:t>
      </w:r>
      <w:r>
        <w:rPr>
          <w:rFonts w:ascii="Microsoft YaHei" w:eastAsia="Microsoft YaHei" w:hAnsi="Microsoft YaHei" w:cs="Microsoft YaHei"/>
          <w:color w:val="333333"/>
          <w:sz w:val="22"/>
        </w:rPr>
        <w:t>万人を超える。</w:t>
      </w:r>
    </w:p>
    <w:p w14:paraId="33BEE0FC" w14:textId="77777777" w:rsidR="004D63E1" w:rsidRDefault="004D63E1">
      <w:pPr>
        <w:spacing w:after="160"/>
        <w:jc w:val="left"/>
        <w:rPr>
          <w:rFonts w:ascii="Microsoft YaHei" w:eastAsia="Microsoft YaHei" w:hAnsi="Microsoft YaHei" w:cs="Microsoft YaHei"/>
          <w:b/>
          <w:sz w:val="24"/>
          <w:szCs w:val="24"/>
          <w:highlight w:val="white"/>
        </w:rPr>
      </w:pPr>
    </w:p>
    <w:p w14:paraId="3CC9E6C2" w14:textId="77777777" w:rsidR="004D63E1" w:rsidRDefault="00810F60">
      <w:pPr>
        <w:pStyle w:val="4"/>
        <w:rPr>
          <w:rFonts w:ascii="Microsoft YaHei" w:eastAsia="Microsoft YaHei" w:hAnsi="Microsoft YaHei" w:cs="Microsoft YaHei"/>
        </w:rPr>
      </w:pPr>
      <w:bookmarkStart w:id="98" w:name="_Toc98205669"/>
      <w:r>
        <w:rPr>
          <w:rFonts w:ascii="Microsoft YaHei" w:eastAsia="Microsoft YaHei" w:hAnsi="Microsoft YaHei" w:cs="Microsoft YaHei"/>
        </w:rPr>
        <w:t xml:space="preserve">2.2 </w:t>
      </w:r>
      <w:r>
        <w:rPr>
          <w:rFonts w:ascii="Microsoft YaHei" w:eastAsia="Microsoft YaHei" w:hAnsi="Microsoft YaHei" w:cs="Microsoft YaHei"/>
        </w:rPr>
        <w:t>一般的な言語傾向</w:t>
      </w:r>
      <w:bookmarkEnd w:id="98"/>
    </w:p>
    <w:p w14:paraId="28A677B2"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471EE009" wp14:editId="068592BD">
            <wp:extent cx="5685013" cy="2072820"/>
            <wp:effectExtent l="0" t="0" r="0" b="0"/>
            <wp:docPr id="177" name="image28.png" descr="テーブル&#10;&#10;自動的に生成された説明"/>
            <wp:cNvGraphicFramePr/>
            <a:graphic xmlns:a="http://schemas.openxmlformats.org/drawingml/2006/main">
              <a:graphicData uri="http://schemas.openxmlformats.org/drawingml/2006/picture">
                <pic:pic xmlns:pic="http://schemas.openxmlformats.org/drawingml/2006/picture">
                  <pic:nvPicPr>
                    <pic:cNvPr id="0" name="image28.png" descr="テーブル&#10;&#10;自動的に生成された説明"/>
                    <pic:cNvPicPr preferRelativeResize="0"/>
                  </pic:nvPicPr>
                  <pic:blipFill>
                    <a:blip r:embed="rId79"/>
                    <a:srcRect/>
                    <a:stretch>
                      <a:fillRect/>
                    </a:stretch>
                  </pic:blipFill>
                  <pic:spPr>
                    <a:xfrm>
                      <a:off x="0" y="0"/>
                      <a:ext cx="5685013" cy="2072820"/>
                    </a:xfrm>
                    <a:prstGeom prst="rect">
                      <a:avLst/>
                    </a:prstGeom>
                    <a:ln/>
                  </pic:spPr>
                </pic:pic>
              </a:graphicData>
            </a:graphic>
          </wp:inline>
        </w:drawing>
      </w:r>
    </w:p>
    <w:p w14:paraId="154AABA1"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注：</w:t>
      </w:r>
      <w:r>
        <w:rPr>
          <w:rFonts w:ascii="Microsoft YaHei" w:eastAsia="Microsoft YaHei" w:hAnsi="Microsoft YaHei" w:cs="Microsoft YaHei"/>
          <w:color w:val="333333"/>
          <w:sz w:val="22"/>
        </w:rPr>
        <w:t>Android</w:t>
      </w:r>
      <w:r>
        <w:rPr>
          <w:rFonts w:ascii="Microsoft YaHei" w:eastAsia="Microsoft YaHei" w:hAnsi="Microsoft YaHei" w:cs="Microsoft YaHei"/>
          <w:color w:val="333333"/>
          <w:sz w:val="22"/>
        </w:rPr>
        <w:t>の開発言語</w:t>
      </w:r>
      <w:r>
        <w:rPr>
          <w:rFonts w:ascii="Microsoft YaHei" w:eastAsia="Microsoft YaHei" w:hAnsi="Microsoft YaHei" w:cs="Microsoft YaHei"/>
          <w:color w:val="1A1A1A"/>
          <w:sz w:val="22"/>
        </w:rPr>
        <w:t>は</w:t>
      </w:r>
      <w:r>
        <w:rPr>
          <w:rFonts w:ascii="Microsoft YaHei" w:eastAsia="Microsoft YaHei" w:hAnsi="Microsoft YaHei" w:cs="Microsoft YaHei"/>
          <w:color w:val="1A1A1A"/>
          <w:sz w:val="22"/>
        </w:rPr>
        <w:t>Java</w:t>
      </w:r>
      <w:r>
        <w:rPr>
          <w:rFonts w:ascii="Microsoft YaHei" w:eastAsia="Microsoft YaHei" w:hAnsi="Microsoft YaHei" w:cs="Microsoft YaHei"/>
          <w:color w:val="1A1A1A"/>
          <w:sz w:val="22"/>
        </w:rPr>
        <w:t>と</w:t>
      </w:r>
      <w:r>
        <w:rPr>
          <w:rFonts w:ascii="Microsoft YaHei" w:eastAsia="Microsoft YaHei" w:hAnsi="Microsoft YaHei" w:cs="Microsoft YaHei"/>
          <w:color w:val="1A1A1A"/>
          <w:sz w:val="22"/>
        </w:rPr>
        <w:t>Kotlin</w:t>
      </w:r>
      <w:r>
        <w:rPr>
          <w:rFonts w:ascii="Microsoft YaHei" w:eastAsia="Microsoft YaHei" w:hAnsi="Microsoft YaHei" w:cs="Microsoft YaHei"/>
          <w:color w:val="1A1A1A"/>
          <w:sz w:val="22"/>
        </w:rPr>
        <w:t>ですが、ここではバッ</w:t>
      </w:r>
      <w:r>
        <w:rPr>
          <w:rFonts w:ascii="Microsoft YaHei" w:eastAsia="Microsoft YaHei" w:hAnsi="Microsoft YaHei" w:cs="Microsoft YaHei"/>
          <w:color w:val="333333"/>
          <w:sz w:val="22"/>
        </w:rPr>
        <w:t>クエンドの</w:t>
      </w:r>
      <w:r>
        <w:rPr>
          <w:rFonts w:ascii="Microsoft YaHei" w:eastAsia="Microsoft YaHei" w:hAnsi="Microsoft YaHei" w:cs="Microsoft YaHei"/>
          <w:color w:val="333333"/>
          <w:sz w:val="22"/>
        </w:rPr>
        <w:t>Java</w:t>
      </w:r>
      <w:r>
        <w:rPr>
          <w:rFonts w:ascii="Microsoft YaHei" w:eastAsia="Microsoft YaHei" w:hAnsi="Microsoft YaHei" w:cs="Microsoft YaHei"/>
          <w:color w:val="333333"/>
          <w:sz w:val="22"/>
        </w:rPr>
        <w:t>と区別するために</w:t>
      </w:r>
      <w:r>
        <w:rPr>
          <w:rFonts w:ascii="Microsoft YaHei" w:eastAsia="Microsoft YaHei" w:hAnsi="Microsoft YaHei" w:cs="Microsoft YaHei"/>
          <w:color w:val="333333"/>
          <w:sz w:val="22"/>
        </w:rPr>
        <w:t>Android</w:t>
      </w:r>
      <w:r>
        <w:rPr>
          <w:rFonts w:ascii="Microsoft YaHei" w:eastAsia="Microsoft YaHei" w:hAnsi="Microsoft YaHei" w:cs="Microsoft YaHei"/>
          <w:color w:val="333333"/>
          <w:sz w:val="22"/>
        </w:rPr>
        <w:t>を一般的な用語として使用しています。</w:t>
      </w:r>
    </w:p>
    <w:p w14:paraId="6CA6E94C"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5A50F016"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国内で圧倒的に多く使用されている</w:t>
      </w:r>
      <w:r>
        <w:rPr>
          <w:rFonts w:ascii="Microsoft YaHei" w:eastAsia="Microsoft YaHei" w:hAnsi="Microsoft YaHei" w:cs="Microsoft YaHei"/>
          <w:color w:val="333333"/>
          <w:sz w:val="22"/>
        </w:rPr>
        <w:t>Java</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年も引き続き好調で、すでに多くのプロジェクトがある</w:t>
      </w:r>
      <w:r>
        <w:rPr>
          <w:rFonts w:ascii="Microsoft YaHei" w:eastAsia="Microsoft YaHei" w:hAnsi="Microsoft YaHei" w:cs="Microsoft YaHei"/>
          <w:color w:val="333333"/>
          <w:sz w:val="22"/>
        </w:rPr>
        <w:t>にもかかわらず、リポジトリ数は良好な成長傾向にあり、</w:t>
      </w:r>
      <w:r>
        <w:rPr>
          <w:rFonts w:ascii="Microsoft YaHei" w:eastAsia="Microsoft YaHei" w:hAnsi="Microsoft YaHei" w:cs="Microsoft YaHei"/>
          <w:color w:val="333333"/>
          <w:sz w:val="22"/>
        </w:rPr>
        <w:t>Java</w:t>
      </w:r>
      <w:r>
        <w:rPr>
          <w:rFonts w:ascii="Microsoft YaHei" w:eastAsia="Microsoft YaHei" w:hAnsi="Microsoft YaHei" w:cs="Microsoft YaHei"/>
          <w:color w:val="333333"/>
          <w:sz w:val="22"/>
        </w:rPr>
        <w:t>を使用しているリポジトリ数は、</w:t>
      </w:r>
      <w:r>
        <w:rPr>
          <w:rFonts w:ascii="Microsoft YaHei" w:eastAsia="Microsoft YaHei" w:hAnsi="Microsoft YaHei" w:cs="Microsoft YaHei"/>
          <w:color w:val="333333"/>
          <w:sz w:val="22"/>
        </w:rPr>
        <w:t>2020</w:t>
      </w:r>
      <w:r>
        <w:rPr>
          <w:rFonts w:ascii="Microsoft YaHei" w:eastAsia="Microsoft YaHei" w:hAnsi="Microsoft YaHei" w:cs="Microsoft YaHei"/>
          <w:color w:val="333333"/>
          <w:sz w:val="22"/>
        </w:rPr>
        <w:t>年にはシェア</w:t>
      </w:r>
      <w:r>
        <w:rPr>
          <w:rFonts w:ascii="Microsoft YaHei" w:eastAsia="Microsoft YaHei" w:hAnsi="Microsoft YaHei" w:cs="Microsoft YaHei"/>
          <w:color w:val="333333"/>
          <w:sz w:val="22"/>
        </w:rPr>
        <w:t>37</w:t>
      </w:r>
      <w:r>
        <w:rPr>
          <w:rFonts w:ascii="Microsoft YaHei" w:eastAsia="Microsoft YaHei" w:hAnsi="Microsoft YaHei" w:cs="Microsoft YaHei"/>
          <w:color w:val="333333"/>
          <w:sz w:val="22"/>
        </w:rPr>
        <w:t>％を超え、</w:t>
      </w:r>
      <w:r>
        <w:rPr>
          <w:rFonts w:ascii="Microsoft YaHei" w:eastAsia="Microsoft YaHei" w:hAnsi="Microsoft YaHei" w:cs="Microsoft YaHei"/>
          <w:color w:val="333333"/>
          <w:sz w:val="22"/>
        </w:rPr>
        <w:t>2019</w:t>
      </w:r>
      <w:r>
        <w:rPr>
          <w:rFonts w:ascii="Microsoft YaHei" w:eastAsia="Microsoft YaHei" w:hAnsi="Microsoft YaHei" w:cs="Microsoft YaHei"/>
          <w:color w:val="333333"/>
          <w:sz w:val="22"/>
        </w:rPr>
        <w:t>年には</w:t>
      </w:r>
      <w:r>
        <w:rPr>
          <w:rFonts w:ascii="Microsoft YaHei" w:eastAsia="Microsoft YaHei" w:hAnsi="Microsoft YaHei" w:cs="Microsoft YaHei"/>
          <w:color w:val="333333"/>
          <w:sz w:val="22"/>
        </w:rPr>
        <w:t>50</w:t>
      </w:r>
      <w:r>
        <w:rPr>
          <w:rFonts w:ascii="Microsoft YaHei" w:eastAsia="Microsoft YaHei" w:hAnsi="Microsoft YaHei" w:cs="Microsoft YaHei"/>
          <w:color w:val="333333"/>
          <w:sz w:val="22"/>
        </w:rPr>
        <w:t>％前後に戻っています。</w:t>
      </w:r>
    </w:p>
    <w:p w14:paraId="6E174FFC"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0F646824"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モバイル言語（</w:t>
      </w:r>
      <w:r>
        <w:rPr>
          <w:rFonts w:ascii="Microsoft YaHei" w:eastAsia="Microsoft YaHei" w:hAnsi="Microsoft YaHei" w:cs="Microsoft YaHei"/>
          <w:color w:val="333333"/>
          <w:sz w:val="22"/>
        </w:rPr>
        <w:t>Android/Objective-C/Swift</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年にかつての栄光を取り戻そうと奮闘しており、</w:t>
      </w:r>
      <w:r>
        <w:rPr>
          <w:rFonts w:ascii="Microsoft YaHei" w:eastAsia="Microsoft YaHei" w:hAnsi="Microsoft YaHei" w:cs="Microsoft YaHei"/>
          <w:color w:val="333333"/>
          <w:sz w:val="22"/>
        </w:rPr>
        <w:t>Android</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1.89</w:t>
      </w:r>
      <w:r>
        <w:rPr>
          <w:rFonts w:ascii="Microsoft YaHei" w:eastAsia="Microsoft YaHei" w:hAnsi="Microsoft YaHei" w:cs="Microsoft YaHei"/>
          <w:color w:val="333333"/>
          <w:sz w:val="22"/>
        </w:rPr>
        <w:t>％で</w:t>
      </w:r>
      <w:r>
        <w:rPr>
          <w:rFonts w:ascii="Microsoft YaHei" w:eastAsia="Microsoft YaHei" w:hAnsi="Microsoft YaHei" w:cs="Microsoft YaHei"/>
          <w:color w:val="333333"/>
          <w:sz w:val="22"/>
        </w:rPr>
        <w:t>10</w:t>
      </w:r>
      <w:r>
        <w:rPr>
          <w:rFonts w:ascii="Microsoft YaHei" w:eastAsia="Microsoft YaHei" w:hAnsi="Microsoft YaHei" w:cs="Microsoft YaHei"/>
          <w:color w:val="333333"/>
          <w:sz w:val="22"/>
        </w:rPr>
        <w:t>位にとどまっていますが、これはクロスプラットフォーム開発フレームワークや各種アプレットの人気が高まっていることと無関係ではありません。この問題には注目しておくべきでしょう。</w:t>
      </w:r>
    </w:p>
    <w:p w14:paraId="19FBEEA5"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70FEE0F1" w14:textId="77777777" w:rsidR="004D63E1" w:rsidRDefault="00810F60">
      <w:pPr>
        <w:pStyle w:val="4"/>
        <w:rPr>
          <w:rFonts w:ascii="Microsoft YaHei" w:eastAsia="Microsoft YaHei" w:hAnsi="Microsoft YaHei" w:cs="Microsoft YaHei"/>
        </w:rPr>
      </w:pPr>
      <w:bookmarkStart w:id="99" w:name="_Toc98205670"/>
      <w:r>
        <w:rPr>
          <w:rFonts w:ascii="Microsoft YaHei" w:eastAsia="Microsoft YaHei" w:hAnsi="Microsoft YaHei" w:cs="Microsoft YaHei"/>
        </w:rPr>
        <w:t xml:space="preserve">2.3 </w:t>
      </w:r>
      <w:r>
        <w:rPr>
          <w:rFonts w:ascii="Microsoft YaHei" w:eastAsia="Microsoft YaHei" w:hAnsi="Microsoft YaHei" w:cs="Microsoft YaHei"/>
        </w:rPr>
        <w:t>急成長</w:t>
      </w:r>
      <w:r>
        <w:rPr>
          <w:rFonts w:ascii="Microsoft YaHei" w:eastAsia="Microsoft YaHei" w:hAnsi="Microsoft YaHei" w:cs="Microsoft YaHei"/>
        </w:rPr>
        <w:t>している言語</w:t>
      </w:r>
      <w:bookmarkEnd w:id="99"/>
    </w:p>
    <w:p w14:paraId="7D0875CF" w14:textId="77777777" w:rsidR="004D63E1" w:rsidRDefault="00810F60">
      <w:r>
        <w:rPr>
          <w:noProof/>
        </w:rPr>
        <w:drawing>
          <wp:inline distT="0" distB="0" distL="0" distR="0" wp14:anchorId="4D5B0B7D" wp14:editId="38D4A868">
            <wp:extent cx="5654530" cy="2568163"/>
            <wp:effectExtent l="0" t="0" r="0" b="0"/>
            <wp:docPr id="178" name="image23.png" descr="テーブル&#10;&#10;自動的に生成された説明"/>
            <wp:cNvGraphicFramePr/>
            <a:graphic xmlns:a="http://schemas.openxmlformats.org/drawingml/2006/main">
              <a:graphicData uri="http://schemas.openxmlformats.org/drawingml/2006/picture">
                <pic:pic xmlns:pic="http://schemas.openxmlformats.org/drawingml/2006/picture">
                  <pic:nvPicPr>
                    <pic:cNvPr id="0" name="image23.png" descr="テーブル&#10;&#10;自動的に生成された説明"/>
                    <pic:cNvPicPr preferRelativeResize="0"/>
                  </pic:nvPicPr>
                  <pic:blipFill>
                    <a:blip r:embed="rId80"/>
                    <a:srcRect/>
                    <a:stretch>
                      <a:fillRect/>
                    </a:stretch>
                  </pic:blipFill>
                  <pic:spPr>
                    <a:xfrm>
                      <a:off x="0" y="0"/>
                      <a:ext cx="5654530" cy="2568163"/>
                    </a:xfrm>
                    <a:prstGeom prst="rect">
                      <a:avLst/>
                    </a:prstGeom>
                    <a:ln/>
                  </pic:spPr>
                </pic:pic>
              </a:graphicData>
            </a:graphic>
          </wp:inline>
        </w:drawing>
      </w:r>
    </w:p>
    <w:p w14:paraId="489C7492" w14:textId="77777777" w:rsidR="004D63E1" w:rsidRDefault="00810F60">
      <w:pPr>
        <w:numPr>
          <w:ilvl w:val="0"/>
          <w:numId w:val="15"/>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Rust</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年連続で</w:t>
      </w:r>
      <w:r>
        <w:rPr>
          <w:rFonts w:ascii="Microsoft YaHei" w:eastAsia="Microsoft YaHei" w:hAnsi="Microsoft YaHei" w:cs="Microsoft YaHei"/>
          <w:color w:val="333333"/>
          <w:sz w:val="22"/>
        </w:rPr>
        <w:t>110</w:t>
      </w:r>
      <w:r>
        <w:rPr>
          <w:rFonts w:ascii="Microsoft YaHei" w:eastAsia="Microsoft YaHei" w:hAnsi="Microsoft YaHei" w:cs="Microsoft YaHei"/>
          <w:color w:val="333333"/>
          <w:sz w:val="22"/>
        </w:rPr>
        <w:t>％以上の成長率を記録しています。</w:t>
      </w:r>
    </w:p>
    <w:p w14:paraId="3530CDF2" w14:textId="77777777" w:rsidR="004D63E1" w:rsidRDefault="00810F60">
      <w:pPr>
        <w:numPr>
          <w:ilvl w:val="0"/>
          <w:numId w:val="15"/>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また、</w:t>
      </w:r>
      <w:r>
        <w:rPr>
          <w:rFonts w:ascii="Microsoft YaHei" w:eastAsia="Microsoft YaHei" w:hAnsi="Microsoft YaHei" w:cs="Microsoft YaHei"/>
          <w:color w:val="333333"/>
          <w:sz w:val="22"/>
        </w:rPr>
        <w:t>Verilog</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年連続で最も成長している言語のリストに入っています。</w:t>
      </w:r>
    </w:p>
    <w:p w14:paraId="2C598CA4" w14:textId="77777777" w:rsidR="004D63E1" w:rsidRDefault="00810F60">
      <w:pPr>
        <w:numPr>
          <w:ilvl w:val="0"/>
          <w:numId w:val="15"/>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TypeScript</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年連続で最も成長している言語に選ばれており、</w:t>
      </w:r>
      <w:proofErr w:type="spellStart"/>
      <w:r>
        <w:rPr>
          <w:rFonts w:ascii="Microsoft YaHei" w:eastAsia="Microsoft YaHei" w:hAnsi="Microsoft YaHei" w:cs="Microsoft YaHei"/>
          <w:color w:val="333333"/>
          <w:sz w:val="22"/>
        </w:rPr>
        <w:t>Gitee</w:t>
      </w:r>
      <w:proofErr w:type="spellEnd"/>
      <w:r>
        <w:rPr>
          <w:rFonts w:ascii="Microsoft YaHei" w:eastAsia="Microsoft YaHei" w:hAnsi="Microsoft YaHei" w:cs="Microsoft YaHei"/>
          <w:color w:val="333333"/>
          <w:sz w:val="22"/>
        </w:rPr>
        <w:t>の全リポジトリにおける採用言語のシェアは年々増加しており、</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年には</w:t>
      </w:r>
      <w:r>
        <w:rPr>
          <w:rFonts w:ascii="Microsoft YaHei" w:eastAsia="Microsoft YaHei" w:hAnsi="Microsoft YaHei" w:cs="Microsoft YaHei"/>
          <w:color w:val="333333"/>
          <w:sz w:val="22"/>
        </w:rPr>
        <w:t>13</w:t>
      </w:r>
      <w:r>
        <w:rPr>
          <w:rFonts w:ascii="Microsoft YaHei" w:eastAsia="Microsoft YaHei" w:hAnsi="Microsoft YaHei" w:cs="Microsoft YaHei"/>
          <w:color w:val="333333"/>
          <w:sz w:val="22"/>
        </w:rPr>
        <w:t>位に達しています。</w:t>
      </w:r>
    </w:p>
    <w:p w14:paraId="02752D40" w14:textId="77777777" w:rsidR="004D63E1" w:rsidRDefault="00810F60">
      <w:pPr>
        <w:pStyle w:val="4"/>
        <w:rPr>
          <w:rFonts w:ascii="Microsoft YaHei" w:eastAsia="Microsoft YaHei" w:hAnsi="Microsoft YaHei" w:cs="Microsoft YaHei"/>
          <w:color w:val="4CC2EE"/>
        </w:rPr>
      </w:pPr>
      <w:bookmarkStart w:id="100" w:name="_Toc98205671"/>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bookmarkEnd w:id="100"/>
    </w:p>
    <w:p w14:paraId="6455902B" w14:textId="77777777" w:rsidR="004D63E1" w:rsidRDefault="00810F6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段夕华：</w:t>
      </w:r>
      <w:r>
        <w:rPr>
          <w:rFonts w:ascii="Microsoft YaHei" w:eastAsia="Microsoft YaHei" w:hAnsi="Microsoft YaHei" w:cs="Microsoft YaHei"/>
          <w:color w:val="9D9D9D"/>
          <w:sz w:val="22"/>
        </w:rPr>
        <w:t>Erlang</w:t>
      </w:r>
      <w:r>
        <w:rPr>
          <w:rFonts w:ascii="Microsoft YaHei" w:eastAsia="Microsoft YaHei" w:hAnsi="Microsoft YaHei" w:cs="Microsoft YaHei"/>
          <w:color w:val="9D9D9D"/>
          <w:sz w:val="22"/>
        </w:rPr>
        <w:t>と</w:t>
      </w:r>
      <w:r>
        <w:rPr>
          <w:rFonts w:ascii="Microsoft YaHei" w:eastAsia="Microsoft YaHei" w:hAnsi="Microsoft YaHei" w:cs="Microsoft YaHei"/>
          <w:color w:val="9D9D9D"/>
          <w:sz w:val="22"/>
        </w:rPr>
        <w:t>Pascal</w:t>
      </w:r>
      <w:r>
        <w:rPr>
          <w:rFonts w:ascii="Microsoft YaHei" w:eastAsia="Microsoft YaHei" w:hAnsi="Microsoft YaHei" w:cs="Microsoft YaHei"/>
          <w:color w:val="9D9D9D"/>
          <w:sz w:val="22"/>
        </w:rPr>
        <w:t>の成長率が高いのは、それまでのベースが低かったことと大</w:t>
      </w:r>
      <w:r>
        <w:rPr>
          <w:rFonts w:ascii="Microsoft YaHei" w:eastAsia="Microsoft YaHei" w:hAnsi="Microsoft YaHei" w:cs="Microsoft YaHei"/>
          <w:color w:val="9D9D9D"/>
          <w:sz w:val="22"/>
        </w:rPr>
        <w:lastRenderedPageBreak/>
        <w:t>いに関係があるはずです。</w:t>
      </w:r>
    </w:p>
    <w:p w14:paraId="4188AA00" w14:textId="77777777" w:rsidR="004D63E1" w:rsidRDefault="004D63E1">
      <w:pPr>
        <w:spacing w:before="60" w:after="60" w:line="312" w:lineRule="auto"/>
        <w:ind w:left="420"/>
        <w:jc w:val="left"/>
        <w:rPr>
          <w:rFonts w:ascii="Microsoft YaHei" w:eastAsia="Microsoft YaHei" w:hAnsi="Microsoft YaHei" w:cs="Microsoft YaHei"/>
          <w:color w:val="9D9D9D"/>
          <w:sz w:val="22"/>
        </w:rPr>
      </w:pPr>
    </w:p>
    <w:p w14:paraId="32EE8D74" w14:textId="77777777" w:rsidR="004D63E1" w:rsidRDefault="00810F60">
      <w:pPr>
        <w:pStyle w:val="4"/>
        <w:rPr>
          <w:rFonts w:ascii="Microsoft YaHei" w:eastAsia="Microsoft YaHei" w:hAnsi="Microsoft YaHei" w:cs="Microsoft YaHei"/>
        </w:rPr>
      </w:pPr>
      <w:bookmarkStart w:id="101" w:name="_Toc98205672"/>
      <w:r>
        <w:rPr>
          <w:rFonts w:ascii="Microsoft YaHei" w:eastAsia="Microsoft YaHei" w:hAnsi="Microsoft YaHei" w:cs="Microsoft YaHei"/>
        </w:rPr>
        <w:t xml:space="preserve">2.4 </w:t>
      </w:r>
      <w:r>
        <w:rPr>
          <w:rFonts w:ascii="Microsoft YaHei" w:eastAsia="Microsoft YaHei" w:hAnsi="Microsoft YaHei" w:cs="Microsoft YaHei"/>
        </w:rPr>
        <w:t>新規オープンソースプロジェクト分野の分布</w:t>
      </w:r>
      <w:bookmarkEnd w:id="101"/>
    </w:p>
    <w:p w14:paraId="04B5719D" w14:textId="77777777" w:rsidR="004D63E1" w:rsidRDefault="00810F60">
      <w:pPr>
        <w:spacing w:before="480" w:after="480"/>
        <w:jc w:val="left"/>
        <w:rPr>
          <w:rFonts w:ascii="Microsoft YaHei" w:eastAsia="Microsoft YaHei" w:hAnsi="Microsoft YaHei" w:cs="Microsoft YaHei"/>
          <w:color w:val="3E3E3E"/>
          <w:sz w:val="22"/>
          <w:highlight w:val="white"/>
        </w:rPr>
      </w:pPr>
      <w:r>
        <w:rPr>
          <w:rFonts w:ascii="Microsoft YaHei" w:eastAsia="Microsoft YaHei" w:hAnsi="Microsoft YaHei" w:cs="Microsoft YaHei"/>
          <w:noProof/>
          <w:color w:val="3E3E3E"/>
          <w:sz w:val="22"/>
          <w:highlight w:val="white"/>
        </w:rPr>
        <w:drawing>
          <wp:inline distT="0" distB="0" distL="0" distR="0" wp14:anchorId="514D6A22" wp14:editId="21ED77B7">
            <wp:extent cx="5616427" cy="1722269"/>
            <wp:effectExtent l="0" t="0" r="0" b="0"/>
            <wp:docPr id="221" name="image80.png" descr="グラフィカル ユーザー インターフェイス&#10;&#10;中程度の精度で自動的に生成された説明"/>
            <wp:cNvGraphicFramePr/>
            <a:graphic xmlns:a="http://schemas.openxmlformats.org/drawingml/2006/main">
              <a:graphicData uri="http://schemas.openxmlformats.org/drawingml/2006/picture">
                <pic:pic xmlns:pic="http://schemas.openxmlformats.org/drawingml/2006/picture">
                  <pic:nvPicPr>
                    <pic:cNvPr id="0" name="image80.png" descr="グラフィカル ユーザー インターフェイス&#10;&#10;中程度の精度で自動的に生成された説明"/>
                    <pic:cNvPicPr preferRelativeResize="0"/>
                  </pic:nvPicPr>
                  <pic:blipFill>
                    <a:blip r:embed="rId81"/>
                    <a:srcRect/>
                    <a:stretch>
                      <a:fillRect/>
                    </a:stretch>
                  </pic:blipFill>
                  <pic:spPr>
                    <a:xfrm>
                      <a:off x="0" y="0"/>
                      <a:ext cx="5616427" cy="1722269"/>
                    </a:xfrm>
                    <a:prstGeom prst="rect">
                      <a:avLst/>
                    </a:prstGeom>
                    <a:ln/>
                  </pic:spPr>
                </pic:pic>
              </a:graphicData>
            </a:graphic>
          </wp:inline>
        </w:drawing>
      </w:r>
    </w:p>
    <w:p w14:paraId="3FD438AD" w14:textId="77777777" w:rsidR="004D63E1" w:rsidRDefault="00810F60">
      <w:pPr>
        <w:spacing w:before="480" w:after="480"/>
        <w:jc w:val="left"/>
        <w:rPr>
          <w:rFonts w:ascii="Microsoft YaHei" w:eastAsia="Microsoft YaHei" w:hAnsi="Microsoft YaHei" w:cs="Microsoft YaHei"/>
          <w:color w:val="333333"/>
          <w:sz w:val="22"/>
        </w:rPr>
      </w:pPr>
      <w:r>
        <w:rPr>
          <w:rFonts w:ascii="Microsoft YaHei" w:eastAsia="Microsoft YaHei" w:hAnsi="Microsoft YaHei" w:cs="Microsoft YaHei"/>
          <w:color w:val="3E3E3E"/>
          <w:sz w:val="22"/>
          <w:highlight w:val="white"/>
        </w:rPr>
        <w:t>新規オープンソースプロジェクトの上位</w:t>
      </w:r>
      <w:r>
        <w:rPr>
          <w:rFonts w:ascii="Microsoft YaHei" w:eastAsia="Microsoft YaHei" w:hAnsi="Microsoft YaHei" w:cs="Microsoft YaHei"/>
          <w:color w:val="3E3E3E"/>
          <w:sz w:val="22"/>
          <w:highlight w:val="white"/>
        </w:rPr>
        <w:t>5</w:t>
      </w:r>
      <w:r>
        <w:rPr>
          <w:rFonts w:ascii="Microsoft YaHei" w:eastAsia="Microsoft YaHei" w:hAnsi="Microsoft YaHei" w:cs="Microsoft YaHei"/>
          <w:color w:val="3E3E3E"/>
          <w:sz w:val="22"/>
          <w:highlight w:val="white"/>
        </w:rPr>
        <w:t>分野は</w:t>
      </w:r>
      <w:r>
        <w:rPr>
          <w:rFonts w:ascii="Microsoft YaHei" w:eastAsia="Microsoft YaHei" w:hAnsi="Microsoft YaHei" w:cs="Microsoft YaHei"/>
          <w:color w:val="3E3E3E"/>
          <w:sz w:val="22"/>
          <w:highlight w:val="white"/>
        </w:rPr>
        <w:t>2020</w:t>
      </w:r>
      <w:r>
        <w:rPr>
          <w:rFonts w:ascii="Microsoft YaHei" w:eastAsia="Microsoft YaHei" w:hAnsi="Microsoft YaHei" w:cs="Microsoft YaHei"/>
          <w:color w:val="3E3E3E"/>
          <w:sz w:val="22"/>
          <w:highlight w:val="white"/>
        </w:rPr>
        <w:t>年と同じで、</w:t>
      </w:r>
      <w:r>
        <w:rPr>
          <w:rFonts w:ascii="Microsoft YaHei" w:eastAsia="Microsoft YaHei" w:hAnsi="Microsoft YaHei" w:cs="Microsoft YaHei"/>
          <w:color w:val="3E3E3E"/>
          <w:sz w:val="22"/>
          <w:highlight w:val="white"/>
        </w:rPr>
        <w:t>2021</w:t>
      </w:r>
      <w:r>
        <w:rPr>
          <w:rFonts w:ascii="Microsoft YaHei" w:eastAsia="Microsoft YaHei" w:hAnsi="Microsoft YaHei" w:cs="Microsoft YaHei"/>
          <w:color w:val="3E3E3E"/>
          <w:sz w:val="22"/>
          <w:highlight w:val="white"/>
        </w:rPr>
        <w:t>年には</w:t>
      </w:r>
      <w:proofErr w:type="spellStart"/>
      <w:r>
        <w:rPr>
          <w:rFonts w:ascii="Microsoft YaHei" w:eastAsia="Microsoft YaHei" w:hAnsi="Microsoft YaHei" w:cs="Microsoft YaHei"/>
          <w:color w:val="3E3E3E"/>
          <w:sz w:val="22"/>
          <w:highlight w:val="white"/>
        </w:rPr>
        <w:t>HarmonyOS</w:t>
      </w:r>
      <w:proofErr w:type="spellEnd"/>
      <w:r>
        <w:rPr>
          <w:rFonts w:ascii="Microsoft YaHei" w:eastAsia="Microsoft YaHei" w:hAnsi="Microsoft YaHei" w:cs="Microsoft YaHei"/>
          <w:color w:val="3E3E3E"/>
          <w:sz w:val="22"/>
          <w:highlight w:val="white"/>
        </w:rPr>
        <w:t>関連のオープンソースプロジェクトが急成長しており、新規プロジェクト数で全分野中</w:t>
      </w:r>
      <w:r>
        <w:rPr>
          <w:rFonts w:ascii="Microsoft YaHei" w:eastAsia="Microsoft YaHei" w:hAnsi="Microsoft YaHei" w:cs="Microsoft YaHei"/>
          <w:color w:val="3E3E3E"/>
          <w:sz w:val="22"/>
          <w:highlight w:val="white"/>
        </w:rPr>
        <w:t>6</w:t>
      </w:r>
      <w:r>
        <w:rPr>
          <w:rFonts w:ascii="Microsoft YaHei" w:eastAsia="Microsoft YaHei" w:hAnsi="Microsoft YaHei" w:cs="Microsoft YaHei"/>
          <w:color w:val="3E3E3E"/>
          <w:sz w:val="22"/>
          <w:highlight w:val="white"/>
        </w:rPr>
        <w:t>位となっていることは注目に値します。</w:t>
      </w:r>
      <w:r>
        <w:rPr>
          <w:rFonts w:ascii="Microsoft YaHei" w:eastAsia="Microsoft YaHei" w:hAnsi="Microsoft YaHei" w:cs="Microsoft YaHei"/>
          <w:color w:val="3E3E3E"/>
          <w:sz w:val="22"/>
          <w:highlight w:val="white"/>
        </w:rPr>
        <w:t xml:space="preserve"> </w:t>
      </w:r>
      <w:proofErr w:type="spellStart"/>
      <w:r>
        <w:rPr>
          <w:rFonts w:ascii="Microsoft YaHei" w:eastAsia="Microsoft YaHei" w:hAnsi="Microsoft YaHei" w:cs="Microsoft YaHei"/>
          <w:color w:val="3E3E3E"/>
          <w:sz w:val="22"/>
          <w:highlight w:val="white"/>
        </w:rPr>
        <w:t>OpenHarmony</w:t>
      </w:r>
      <w:proofErr w:type="spellEnd"/>
      <w:r>
        <w:rPr>
          <w:rFonts w:ascii="Microsoft YaHei" w:eastAsia="Microsoft YaHei" w:hAnsi="Microsoft YaHei" w:cs="Microsoft YaHei"/>
          <w:color w:val="3E3E3E"/>
          <w:sz w:val="22"/>
          <w:highlight w:val="white"/>
        </w:rPr>
        <w:t>の生態は、オープンソース化されてからまだ</w:t>
      </w:r>
      <w:r>
        <w:rPr>
          <w:rFonts w:ascii="Microsoft YaHei" w:eastAsia="Microsoft YaHei" w:hAnsi="Microsoft YaHei" w:cs="Microsoft YaHei"/>
          <w:color w:val="3E3E3E"/>
          <w:sz w:val="22"/>
          <w:highlight w:val="white"/>
        </w:rPr>
        <w:t>2</w:t>
      </w:r>
      <w:r>
        <w:rPr>
          <w:rFonts w:ascii="Microsoft YaHei" w:eastAsia="Microsoft YaHei" w:hAnsi="Microsoft YaHei" w:cs="Microsoft YaHei"/>
          <w:color w:val="3E3E3E"/>
          <w:sz w:val="22"/>
          <w:highlight w:val="white"/>
        </w:rPr>
        <w:t>年であるにもかかわらず、高い成長を維持しており、今後の発展は開発者にとっ</w:t>
      </w:r>
      <w:r>
        <w:rPr>
          <w:rFonts w:ascii="Microsoft YaHei" w:eastAsia="Microsoft YaHei" w:hAnsi="Microsoft YaHei" w:cs="Microsoft YaHei"/>
          <w:color w:val="3E3E3E"/>
          <w:sz w:val="22"/>
          <w:highlight w:val="white"/>
        </w:rPr>
        <w:t>て注目に値します。</w:t>
      </w:r>
    </w:p>
    <w:p w14:paraId="4B8F17DE" w14:textId="77777777" w:rsidR="004D63E1" w:rsidRDefault="00810F60">
      <w:pPr>
        <w:pStyle w:val="4"/>
        <w:rPr>
          <w:rFonts w:ascii="Microsoft YaHei" w:eastAsia="Microsoft YaHei" w:hAnsi="Microsoft YaHei" w:cs="Microsoft YaHei"/>
        </w:rPr>
      </w:pPr>
      <w:bookmarkStart w:id="102" w:name="_Toc98205673"/>
      <w:r>
        <w:rPr>
          <w:rFonts w:ascii="Microsoft YaHei" w:eastAsia="Microsoft YaHei" w:hAnsi="Microsoft YaHei" w:cs="Microsoft YaHei"/>
        </w:rPr>
        <w:t xml:space="preserve">2.5 </w:t>
      </w:r>
      <w:r>
        <w:rPr>
          <w:rFonts w:ascii="Microsoft YaHei" w:eastAsia="Microsoft YaHei" w:hAnsi="Microsoft YaHei" w:cs="Microsoft YaHei"/>
        </w:rPr>
        <w:t>開発者がその年に最も注目したユーザー</w:t>
      </w:r>
      <w:bookmarkEnd w:id="102"/>
    </w:p>
    <w:p w14:paraId="4B938361"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2E166765" wp14:editId="2C896536">
            <wp:extent cx="5654530" cy="2530059"/>
            <wp:effectExtent l="0" t="0" r="0" b="0"/>
            <wp:docPr id="222" name="image74.png" descr="テーブル&#10;&#10;自動的に生成された説明"/>
            <wp:cNvGraphicFramePr/>
            <a:graphic xmlns:a="http://schemas.openxmlformats.org/drawingml/2006/main">
              <a:graphicData uri="http://schemas.openxmlformats.org/drawingml/2006/picture">
                <pic:pic xmlns:pic="http://schemas.openxmlformats.org/drawingml/2006/picture">
                  <pic:nvPicPr>
                    <pic:cNvPr id="0" name="image74.png" descr="テーブル&#10;&#10;自動的に生成された説明"/>
                    <pic:cNvPicPr preferRelativeResize="0"/>
                  </pic:nvPicPr>
                  <pic:blipFill>
                    <a:blip r:embed="rId82"/>
                    <a:srcRect/>
                    <a:stretch>
                      <a:fillRect/>
                    </a:stretch>
                  </pic:blipFill>
                  <pic:spPr>
                    <a:xfrm>
                      <a:off x="0" y="0"/>
                      <a:ext cx="5654530" cy="2530059"/>
                    </a:xfrm>
                    <a:prstGeom prst="rect">
                      <a:avLst/>
                    </a:prstGeom>
                    <a:ln/>
                  </pic:spPr>
                </pic:pic>
              </a:graphicData>
            </a:graphic>
          </wp:inline>
        </w:drawing>
      </w:r>
      <w:r>
        <w:rPr>
          <w:rFonts w:ascii="Microsoft YaHei" w:eastAsia="Microsoft YaHei" w:hAnsi="Microsoft YaHei" w:cs="Microsoft YaHei"/>
          <w:color w:val="333333"/>
          <w:sz w:val="22"/>
        </w:rPr>
        <w:t xml:space="preserve"> 2021</w:t>
      </w:r>
      <w:r>
        <w:rPr>
          <w:rFonts w:ascii="Microsoft YaHei" w:eastAsia="Microsoft YaHei" w:hAnsi="Microsoft YaHei" w:cs="Microsoft YaHei"/>
          <w:color w:val="333333"/>
          <w:sz w:val="22"/>
        </w:rPr>
        <w:t>年には、有名なオープンソースプロジェクトの作者に加えて、開発者に人気のある新しいユーザーが数多く登場しました。例えば、</w:t>
      </w:r>
      <w:proofErr w:type="spellStart"/>
      <w:r>
        <w:rPr>
          <w:rFonts w:ascii="Microsoft YaHei" w:eastAsia="Microsoft YaHei" w:hAnsi="Microsoft YaHei" w:cs="Microsoft YaHei"/>
          <w:color w:val="333333"/>
          <w:sz w:val="22"/>
        </w:rPr>
        <w:t>BiliBili</w:t>
      </w:r>
      <w:proofErr w:type="spellEnd"/>
      <w:r>
        <w:rPr>
          <w:rFonts w:ascii="Microsoft YaHei" w:eastAsia="Microsoft YaHei" w:hAnsi="Microsoft YaHei" w:cs="Microsoft YaHei"/>
          <w:color w:val="333333"/>
          <w:sz w:val="22"/>
        </w:rPr>
        <w:t>の有名な技術系ブロガーである稚晖君は、</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年後半に</w:t>
      </w:r>
      <w:proofErr w:type="spellStart"/>
      <w:r>
        <w:rPr>
          <w:rFonts w:ascii="Microsoft YaHei" w:eastAsia="Microsoft YaHei" w:hAnsi="Microsoft YaHei" w:cs="Microsoft YaHei"/>
          <w:color w:val="333333"/>
          <w:sz w:val="22"/>
        </w:rPr>
        <w:t>Gitee</w:t>
      </w:r>
      <w:proofErr w:type="spellEnd"/>
      <w:r>
        <w:rPr>
          <w:rFonts w:ascii="Microsoft YaHei" w:eastAsia="Microsoft YaHei" w:hAnsi="Microsoft YaHei" w:cs="Microsoft YaHei"/>
          <w:color w:val="333333"/>
          <w:sz w:val="22"/>
        </w:rPr>
        <w:t>に参加したことでファンが急増し、その年に最もフォローされた</w:t>
      </w:r>
      <w:r>
        <w:rPr>
          <w:rFonts w:ascii="Microsoft YaHei" w:eastAsia="Microsoft YaHei" w:hAnsi="Microsoft YaHei" w:cs="Microsoft YaHei"/>
          <w:color w:val="333333"/>
          <w:sz w:val="22"/>
        </w:rPr>
        <w:lastRenderedPageBreak/>
        <w:t>ユーザーとして</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位に躍り出ました。</w:t>
      </w:r>
    </w:p>
    <w:p w14:paraId="7523F102"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7EE1D295"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さらに、ランキングを見てもわかるように、質の高いプロジェクトの著者に加えて、ナレッジブロガーも注目されています。多くのナレッジブロガーは、コ</w:t>
      </w:r>
      <w:r>
        <w:rPr>
          <w:rFonts w:ascii="Microsoft YaHei" w:eastAsia="Microsoft YaHei" w:hAnsi="Microsoft YaHei" w:cs="Microsoft YaHei"/>
          <w:color w:val="333333"/>
          <w:sz w:val="22"/>
        </w:rPr>
        <w:t>ードリポジトリを学習教材の公開場所として利用し、読者や視聴者が自由に利用できるようにしています。</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コードリポジトリの利用は、もはやコードの保存にとどまらず、この新しい知識共有の形は、開発者の間でますます人気が高まっています。</w:t>
      </w:r>
    </w:p>
    <w:p w14:paraId="38589DE2"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3AADB567"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注：ユーザーの紹介は、紹介先のリポジトリのテクノロジースタックに基づいて行われます。</w:t>
      </w:r>
    </w:p>
    <w:p w14:paraId="35150324"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022643F0" w14:textId="77777777" w:rsidR="004D63E1" w:rsidRDefault="00810F60">
      <w:pPr>
        <w:pStyle w:val="4"/>
        <w:rPr>
          <w:rFonts w:ascii="Microsoft YaHei" w:eastAsia="Microsoft YaHei" w:hAnsi="Microsoft YaHei" w:cs="Microsoft YaHei"/>
        </w:rPr>
      </w:pPr>
      <w:bookmarkStart w:id="103" w:name="_Toc98205674"/>
      <w:r>
        <w:rPr>
          <w:rFonts w:ascii="Microsoft YaHei" w:eastAsia="Microsoft YaHei" w:hAnsi="Microsoft YaHei" w:cs="Microsoft YaHei"/>
        </w:rPr>
        <w:t xml:space="preserve">2.6 </w:t>
      </w:r>
      <w:r>
        <w:rPr>
          <w:rFonts w:ascii="Microsoft YaHei" w:eastAsia="Microsoft YaHei" w:hAnsi="Microsoft YaHei" w:cs="Microsoft YaHei"/>
        </w:rPr>
        <w:t>最も開発者をに注目されている組織</w:t>
      </w:r>
      <w:bookmarkEnd w:id="103"/>
    </w:p>
    <w:p w14:paraId="11090916"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2DFC8217" wp14:editId="4B176C0B">
            <wp:extent cx="5760720" cy="1557655"/>
            <wp:effectExtent l="0" t="0" r="0" b="0"/>
            <wp:docPr id="223" name="image70.png" descr="テーブル&#10;&#10;自動的に生成された説明"/>
            <wp:cNvGraphicFramePr/>
            <a:graphic xmlns:a="http://schemas.openxmlformats.org/drawingml/2006/main">
              <a:graphicData uri="http://schemas.openxmlformats.org/drawingml/2006/picture">
                <pic:pic xmlns:pic="http://schemas.openxmlformats.org/drawingml/2006/picture">
                  <pic:nvPicPr>
                    <pic:cNvPr id="0" name="image70.png" descr="テーブル&#10;&#10;自動的に生成された説明"/>
                    <pic:cNvPicPr preferRelativeResize="0"/>
                  </pic:nvPicPr>
                  <pic:blipFill>
                    <a:blip r:embed="rId83"/>
                    <a:srcRect/>
                    <a:stretch>
                      <a:fillRect/>
                    </a:stretch>
                  </pic:blipFill>
                  <pic:spPr>
                    <a:xfrm>
                      <a:off x="0" y="0"/>
                      <a:ext cx="5760720" cy="1557655"/>
                    </a:xfrm>
                    <a:prstGeom prst="rect">
                      <a:avLst/>
                    </a:prstGeom>
                    <a:ln/>
                  </pic:spPr>
                </pic:pic>
              </a:graphicData>
            </a:graphic>
          </wp:inline>
        </w:drawing>
      </w:r>
    </w:p>
    <w:p w14:paraId="22AE3BA1"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年に</w:t>
      </w:r>
      <w:proofErr w:type="spellStart"/>
      <w:r>
        <w:rPr>
          <w:rFonts w:ascii="Microsoft YaHei" w:eastAsia="Microsoft YaHei" w:hAnsi="Microsoft YaHei" w:cs="Microsoft YaHei"/>
          <w:color w:val="333333"/>
          <w:sz w:val="22"/>
        </w:rPr>
        <w:t>Gitee</w:t>
      </w:r>
      <w:proofErr w:type="spellEnd"/>
      <w:r>
        <w:rPr>
          <w:rFonts w:ascii="Microsoft YaHei" w:eastAsia="Microsoft YaHei" w:hAnsi="Microsoft YaHei" w:cs="Microsoft YaHei"/>
          <w:color w:val="333333"/>
          <w:sz w:val="22"/>
        </w:rPr>
        <w:t>に登録されたオープンソース組織の数は</w:t>
      </w:r>
      <w:r>
        <w:rPr>
          <w:rFonts w:ascii="Microsoft YaHei" w:eastAsia="Microsoft YaHei" w:hAnsi="Microsoft YaHei" w:cs="Microsoft YaHei"/>
          <w:color w:val="333333"/>
          <w:sz w:val="22"/>
        </w:rPr>
        <w:t>25</w:t>
      </w:r>
      <w:r>
        <w:rPr>
          <w:rFonts w:ascii="Microsoft YaHei" w:eastAsia="Microsoft YaHei" w:hAnsi="Microsoft YaHei" w:cs="Microsoft YaHei"/>
          <w:color w:val="333333"/>
          <w:sz w:val="22"/>
        </w:rPr>
        <w:t>万を突破しました。</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中国国内のオープンソースプロジェクトで最も話題になっている</w:t>
      </w:r>
      <w:proofErr w:type="spellStart"/>
      <w:r>
        <w:rPr>
          <w:rFonts w:ascii="Microsoft YaHei" w:eastAsia="Microsoft YaHei" w:hAnsi="Microsoft YaHei" w:cs="Microsoft YaHei"/>
          <w:color w:val="333333"/>
          <w:sz w:val="22"/>
        </w:rPr>
        <w:t>OpenHarmony</w:t>
      </w:r>
      <w:proofErr w:type="spellEnd"/>
      <w:r>
        <w:rPr>
          <w:rFonts w:ascii="Microsoft YaHei" w:eastAsia="Microsoft YaHei" w:hAnsi="Microsoft YaHei" w:cs="Microsoft YaHei"/>
          <w:color w:val="333333"/>
          <w:sz w:val="22"/>
        </w:rPr>
        <w:t>も</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年に注目を集め、</w:t>
      </w:r>
      <w:proofErr w:type="spellStart"/>
      <w:r>
        <w:rPr>
          <w:rFonts w:ascii="Microsoft YaHei" w:eastAsia="Microsoft YaHei" w:hAnsi="Microsoft YaHei" w:cs="Microsoft YaHei"/>
          <w:color w:val="333333"/>
          <w:sz w:val="22"/>
        </w:rPr>
        <w:t>OpenHarmony</w:t>
      </w:r>
      <w:proofErr w:type="spellEnd"/>
      <w:r>
        <w:rPr>
          <w:rFonts w:ascii="Microsoft YaHei" w:eastAsia="Microsoft YaHei" w:hAnsi="Microsoft YaHei" w:cs="Microsoft YaHei"/>
          <w:color w:val="333333"/>
          <w:sz w:val="22"/>
        </w:rPr>
        <w:t xml:space="preserve"> 2.0</w:t>
      </w:r>
      <w:r>
        <w:rPr>
          <w:rFonts w:ascii="Microsoft YaHei" w:eastAsia="Microsoft YaHei" w:hAnsi="Microsoft YaHei" w:cs="Microsoft YaHei"/>
          <w:color w:val="333333"/>
          <w:sz w:val="22"/>
        </w:rPr>
        <w:t>のリリースによりその人気は新たな高みに達し、フォローされた</w:t>
      </w:r>
      <w:proofErr w:type="spellStart"/>
      <w:r>
        <w:rPr>
          <w:rFonts w:ascii="Microsoft YaHei" w:eastAsia="Microsoft YaHei" w:hAnsi="Microsoft YaHei" w:cs="Microsoft YaHei"/>
          <w:color w:val="333333"/>
          <w:sz w:val="22"/>
        </w:rPr>
        <w:t>OpenHarmony</w:t>
      </w:r>
      <w:proofErr w:type="spellEnd"/>
      <w:r>
        <w:rPr>
          <w:rFonts w:ascii="Microsoft YaHei" w:eastAsia="Microsoft YaHei" w:hAnsi="Microsoft YaHei" w:cs="Microsoft YaHei"/>
          <w:color w:val="333333"/>
          <w:sz w:val="22"/>
        </w:rPr>
        <w:t>組織の総数は</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万を超えました。</w:t>
      </w:r>
    </w:p>
    <w:p w14:paraId="11326788"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55BA904A"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年に国内の開発者が作ったオープンソース組織も注目されているのはありがたいことです。</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シンプルなプロジェクトの集まりから始まったこれらのオープンソース組織は、この</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年間でます</w:t>
      </w:r>
      <w:r>
        <w:rPr>
          <w:rFonts w:ascii="Microsoft YaHei" w:eastAsia="Microsoft YaHei" w:hAnsi="Microsoft YaHei" w:cs="Microsoft YaHei"/>
          <w:color w:val="333333"/>
          <w:sz w:val="22"/>
        </w:rPr>
        <w:t>ます成熟し、徐々により完全なオープンソースコミュニティを形成しており、国内のオープンソースエコシステムの発展のための重要な基盤を形成しているのは、このようなオープンソース組織です。</w:t>
      </w:r>
    </w:p>
    <w:p w14:paraId="713E5673"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7F87655F" w14:textId="77777777" w:rsidR="004D63E1" w:rsidRDefault="00810F60">
      <w:pPr>
        <w:pStyle w:val="4"/>
        <w:rPr>
          <w:rFonts w:ascii="Microsoft YaHei" w:eastAsia="Microsoft YaHei" w:hAnsi="Microsoft YaHei" w:cs="Microsoft YaHei"/>
        </w:rPr>
      </w:pPr>
      <w:bookmarkStart w:id="104" w:name="_Toc98205675"/>
      <w:r>
        <w:rPr>
          <w:rFonts w:ascii="Microsoft YaHei" w:eastAsia="Microsoft YaHei" w:hAnsi="Microsoft YaHei" w:cs="Microsoft YaHei"/>
        </w:rPr>
        <w:t xml:space="preserve">2.7 </w:t>
      </w:r>
      <w:proofErr w:type="spellStart"/>
      <w:r>
        <w:rPr>
          <w:rFonts w:ascii="Microsoft YaHei" w:eastAsia="Microsoft YaHei" w:hAnsi="Microsoft YaHei" w:cs="Microsoft YaHei"/>
        </w:rPr>
        <w:t>Gitee</w:t>
      </w:r>
      <w:proofErr w:type="spellEnd"/>
      <w:r>
        <w:rPr>
          <w:rFonts w:ascii="Microsoft YaHei" w:eastAsia="Microsoft YaHei" w:hAnsi="Microsoft YaHei" w:cs="Microsoft YaHei"/>
        </w:rPr>
        <w:t>指数</w:t>
      </w:r>
      <w:bookmarkEnd w:id="104"/>
    </w:p>
    <w:p w14:paraId="0848E76C" w14:textId="77777777" w:rsidR="004D63E1" w:rsidRDefault="00810F60">
      <w:pPr>
        <w:spacing w:before="60" w:after="60" w:line="312" w:lineRule="auto"/>
        <w:jc w:val="left"/>
        <w:rPr>
          <w:rFonts w:ascii="Microsoft YaHei" w:eastAsia="Microsoft YaHei" w:hAnsi="Microsoft YaHei" w:cs="Microsoft YaHei"/>
          <w:color w:val="333333"/>
          <w:sz w:val="22"/>
        </w:rPr>
      </w:pPr>
      <w:proofErr w:type="spellStart"/>
      <w:r>
        <w:rPr>
          <w:rFonts w:ascii="Microsoft YaHei" w:eastAsia="Microsoft YaHei" w:hAnsi="Microsoft YaHei" w:cs="Microsoft YaHei"/>
          <w:color w:val="333333"/>
          <w:sz w:val="22"/>
        </w:rPr>
        <w:t>Gitee</w:t>
      </w:r>
      <w:proofErr w:type="spellEnd"/>
      <w:r>
        <w:rPr>
          <w:rFonts w:ascii="Microsoft YaHei" w:eastAsia="Microsoft YaHei" w:hAnsi="Microsoft YaHei" w:cs="Microsoft YaHei"/>
          <w:color w:val="333333"/>
          <w:sz w:val="22"/>
        </w:rPr>
        <w:t>指数は、</w:t>
      </w:r>
      <w:r>
        <w:rPr>
          <w:rFonts w:ascii="Microsoft YaHei" w:eastAsia="Microsoft YaHei" w:hAnsi="Microsoft YaHei" w:cs="Microsoft YaHei"/>
          <w:color w:val="333333"/>
          <w:sz w:val="22"/>
        </w:rPr>
        <w:t>Stars</w:t>
      </w:r>
      <w:r>
        <w:rPr>
          <w:rFonts w:ascii="Microsoft YaHei" w:eastAsia="Microsoft YaHei" w:hAnsi="Microsoft YaHei" w:cs="Microsoft YaHei"/>
          <w:color w:val="333333"/>
          <w:sz w:val="22"/>
        </w:rPr>
        <w:t>数に加えて、</w:t>
      </w:r>
      <w:proofErr w:type="spellStart"/>
      <w:r>
        <w:rPr>
          <w:rFonts w:ascii="Microsoft YaHei" w:eastAsia="Microsoft YaHei" w:hAnsi="Microsoft YaHei" w:cs="Microsoft YaHei"/>
          <w:color w:val="333333"/>
          <w:sz w:val="22"/>
        </w:rPr>
        <w:t>Gitee</w:t>
      </w:r>
      <w:proofErr w:type="spellEnd"/>
      <w:r>
        <w:rPr>
          <w:rFonts w:ascii="Microsoft YaHei" w:eastAsia="Microsoft YaHei" w:hAnsi="Microsoft YaHei" w:cs="Microsoft YaHei"/>
          <w:color w:val="333333"/>
          <w:sz w:val="22"/>
        </w:rPr>
        <w:t>上のオープンソース・プロジェクトの質を示す重要な指標です。星の数が多くても</w:t>
      </w:r>
      <w:proofErr w:type="spellStart"/>
      <w:r>
        <w:rPr>
          <w:rFonts w:ascii="Microsoft YaHei" w:eastAsia="Microsoft YaHei" w:hAnsi="Microsoft YaHei" w:cs="Microsoft YaHei"/>
          <w:color w:val="333333"/>
          <w:sz w:val="22"/>
        </w:rPr>
        <w:t>Gitee</w:t>
      </w:r>
      <w:proofErr w:type="spellEnd"/>
      <w:r>
        <w:rPr>
          <w:rFonts w:ascii="Microsoft YaHei" w:eastAsia="Microsoft YaHei" w:hAnsi="Microsoft YaHei" w:cs="Microsoft YaHei"/>
          <w:color w:val="333333"/>
          <w:sz w:val="22"/>
        </w:rPr>
        <w:t>指数</w:t>
      </w:r>
      <w:r>
        <w:rPr>
          <w:rFonts w:ascii="Microsoft YaHei" w:eastAsia="Microsoft YaHei" w:hAnsi="Microsoft YaHei" w:cs="Microsoft YaHei"/>
          <w:color w:val="333333"/>
          <w:sz w:val="22"/>
        </w:rPr>
        <w:t>が低ければ、そのプロジェクトはおそらく「古い」か「保守されていない」ということになります。一方、星の数が少なくても</w:t>
      </w:r>
      <w:proofErr w:type="spellStart"/>
      <w:r>
        <w:rPr>
          <w:rFonts w:ascii="Microsoft YaHei" w:eastAsia="Microsoft YaHei" w:hAnsi="Microsoft YaHei" w:cs="Microsoft YaHei"/>
          <w:color w:val="333333"/>
          <w:sz w:val="22"/>
        </w:rPr>
        <w:t>Gitee</w:t>
      </w:r>
      <w:proofErr w:type="spellEnd"/>
      <w:r>
        <w:rPr>
          <w:rFonts w:ascii="Microsoft YaHei" w:eastAsia="Microsoft YaHei" w:hAnsi="Microsoft YaHei" w:cs="Microsoft YaHei"/>
          <w:color w:val="333333"/>
          <w:sz w:val="22"/>
        </w:rPr>
        <w:t>指数が高ければ、そのプロジェクトは「潜在的な」プロジェクトということになります。スターの数は多くないが、</w:t>
      </w:r>
      <w:proofErr w:type="spellStart"/>
      <w:r>
        <w:rPr>
          <w:rFonts w:ascii="Microsoft YaHei" w:eastAsia="Microsoft YaHei" w:hAnsi="Microsoft YaHei" w:cs="Microsoft YaHei"/>
          <w:color w:val="333333"/>
          <w:sz w:val="22"/>
        </w:rPr>
        <w:t>Gitee</w:t>
      </w:r>
      <w:proofErr w:type="spellEnd"/>
      <w:r>
        <w:rPr>
          <w:rFonts w:ascii="Microsoft YaHei" w:eastAsia="Microsoft YaHei" w:hAnsi="Microsoft YaHei" w:cs="Microsoft YaHei"/>
          <w:color w:val="333333"/>
          <w:sz w:val="22"/>
        </w:rPr>
        <w:t>指数が高いプロジェクトは「潜在的な」プロジェクトであり、常に注意を払う必要があります。</w:t>
      </w:r>
    </w:p>
    <w:p w14:paraId="6FE2E217"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6E086D9C" w14:textId="77777777" w:rsidR="004D63E1" w:rsidRDefault="00810F60">
      <w:pPr>
        <w:spacing w:before="60" w:after="60" w:line="312" w:lineRule="auto"/>
        <w:jc w:val="left"/>
        <w:rPr>
          <w:rFonts w:ascii="Microsoft YaHei" w:eastAsia="Microsoft YaHei" w:hAnsi="Microsoft YaHei" w:cs="Microsoft YaHei"/>
          <w:color w:val="333333"/>
          <w:sz w:val="22"/>
        </w:rPr>
      </w:pPr>
      <w:proofErr w:type="spellStart"/>
      <w:r>
        <w:rPr>
          <w:rFonts w:ascii="Microsoft YaHei" w:eastAsia="Microsoft YaHei" w:hAnsi="Microsoft YaHei" w:cs="Microsoft YaHei"/>
          <w:color w:val="333333"/>
          <w:sz w:val="22"/>
        </w:rPr>
        <w:t>Gitee</w:t>
      </w:r>
      <w:proofErr w:type="spellEnd"/>
      <w:r>
        <w:rPr>
          <w:rFonts w:ascii="Microsoft YaHei" w:eastAsia="Microsoft YaHei" w:hAnsi="Microsoft YaHei" w:cs="Microsoft YaHei"/>
          <w:color w:val="333333"/>
          <w:sz w:val="22"/>
        </w:rPr>
        <w:t>には、公式に推奨されている</w:t>
      </w:r>
      <w:r>
        <w:rPr>
          <w:rFonts w:ascii="Microsoft YaHei" w:eastAsia="Microsoft YaHei" w:hAnsi="Microsoft YaHei" w:cs="Microsoft YaHei"/>
          <w:color w:val="333333"/>
          <w:sz w:val="22"/>
        </w:rPr>
        <w:t>20,000</w:t>
      </w:r>
      <w:r>
        <w:rPr>
          <w:rFonts w:ascii="Microsoft YaHei" w:eastAsia="Microsoft YaHei" w:hAnsi="Microsoft YaHei" w:cs="Microsoft YaHei"/>
          <w:color w:val="333333"/>
          <w:sz w:val="22"/>
        </w:rPr>
        <w:t>以上の素晴らしいオープンソース・プロジェクトがあり、私たちはこの</w:t>
      </w:r>
      <w:r>
        <w:rPr>
          <w:rFonts w:ascii="Microsoft YaHei" w:eastAsia="Microsoft YaHei" w:hAnsi="Microsoft YaHei" w:cs="Microsoft YaHei"/>
          <w:color w:val="333333"/>
          <w:sz w:val="22"/>
        </w:rPr>
        <w:t>20,000</w:t>
      </w:r>
      <w:r>
        <w:rPr>
          <w:rFonts w:ascii="Microsoft YaHei" w:eastAsia="Microsoft YaHei" w:hAnsi="Microsoft YaHei" w:cs="Microsoft YaHei"/>
          <w:color w:val="333333"/>
          <w:sz w:val="22"/>
        </w:rPr>
        <w:t>以上のプロジェクトを</w:t>
      </w:r>
      <w:proofErr w:type="spellStart"/>
      <w:r>
        <w:rPr>
          <w:rFonts w:ascii="Microsoft YaHei" w:eastAsia="Microsoft YaHei" w:hAnsi="Microsoft YaHei" w:cs="Microsoft YaHei"/>
          <w:color w:val="333333"/>
          <w:sz w:val="22"/>
        </w:rPr>
        <w:t>Gitee</w:t>
      </w:r>
      <w:proofErr w:type="spellEnd"/>
      <w:r>
        <w:rPr>
          <w:rFonts w:ascii="Microsoft YaHei" w:eastAsia="Microsoft YaHei" w:hAnsi="Microsoft YaHei" w:cs="Microsoft YaHei"/>
          <w:color w:val="333333"/>
          <w:sz w:val="22"/>
        </w:rPr>
        <w:t>指数として分析しています。</w:t>
      </w:r>
    </w:p>
    <w:p w14:paraId="5461F12E"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4C6E6720"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注：</w:t>
      </w:r>
      <w:proofErr w:type="spellStart"/>
      <w:r>
        <w:rPr>
          <w:rFonts w:ascii="Microsoft YaHei" w:eastAsia="Microsoft YaHei" w:hAnsi="Microsoft YaHei" w:cs="Microsoft YaHei"/>
          <w:color w:val="333333"/>
          <w:sz w:val="22"/>
        </w:rPr>
        <w:t>Gitee</w:t>
      </w:r>
      <w:proofErr w:type="spellEnd"/>
      <w:r>
        <w:rPr>
          <w:rFonts w:ascii="Microsoft YaHei" w:eastAsia="Microsoft YaHei" w:hAnsi="Microsoft YaHei" w:cs="Microsoft YaHei"/>
          <w:color w:val="333333"/>
          <w:sz w:val="22"/>
        </w:rPr>
        <w:t>指数はサイト全体の相対値として評価されます。</w:t>
      </w:r>
    </w:p>
    <w:p w14:paraId="4277024E" w14:textId="77777777" w:rsidR="004D63E1" w:rsidRDefault="00810F60">
      <w:pPr>
        <w:pStyle w:val="5"/>
        <w:rPr>
          <w:rFonts w:ascii="Microsoft YaHei" w:eastAsia="Microsoft YaHei" w:hAnsi="Microsoft YaHei" w:cs="Microsoft YaHei"/>
        </w:rPr>
      </w:pPr>
      <w:bookmarkStart w:id="105" w:name="_Toc98205676"/>
      <w:r>
        <w:rPr>
          <w:rFonts w:ascii="Microsoft YaHei" w:eastAsia="Microsoft YaHei" w:hAnsi="Microsoft YaHei" w:cs="Microsoft YaHei"/>
        </w:rPr>
        <w:t xml:space="preserve">2.7.1 </w:t>
      </w:r>
      <w:proofErr w:type="spellStart"/>
      <w:r>
        <w:rPr>
          <w:rFonts w:ascii="Microsoft YaHei" w:eastAsia="Microsoft YaHei" w:hAnsi="Microsoft YaHei" w:cs="Microsoft YaHei"/>
        </w:rPr>
        <w:t>Gitee</w:t>
      </w:r>
      <w:proofErr w:type="spellEnd"/>
      <w:r>
        <w:rPr>
          <w:rFonts w:ascii="Microsoft YaHei" w:eastAsia="Microsoft YaHei" w:hAnsi="Microsoft YaHei" w:cs="Microsoft YaHei"/>
        </w:rPr>
        <w:t>指数の評価次元</w:t>
      </w:r>
      <w:bookmarkEnd w:id="105"/>
    </w:p>
    <w:p w14:paraId="6AA02F58" w14:textId="77777777" w:rsidR="004D63E1" w:rsidRDefault="00810F60">
      <w:pPr>
        <w:spacing w:before="60" w:after="60" w:line="312" w:lineRule="auto"/>
        <w:jc w:val="left"/>
        <w:rPr>
          <w:rFonts w:ascii="Microsoft YaHei" w:eastAsia="Microsoft YaHei" w:hAnsi="Microsoft YaHei" w:cs="Microsoft YaHei"/>
          <w:b/>
          <w:color w:val="333333"/>
          <w:sz w:val="22"/>
        </w:rPr>
      </w:pPr>
      <w:r>
        <w:rPr>
          <w:rFonts w:ascii="Microsoft YaHei" w:eastAsia="Microsoft YaHei" w:hAnsi="Microsoft YaHei" w:cs="Microsoft YaHei"/>
          <w:b/>
          <w:color w:val="333333"/>
          <w:sz w:val="22"/>
        </w:rPr>
        <w:t>1.</w:t>
      </w:r>
      <w:r>
        <w:rPr>
          <w:rFonts w:ascii="Microsoft YaHei" w:eastAsia="Microsoft YaHei" w:hAnsi="Microsoft YaHei" w:cs="Microsoft YaHei"/>
          <w:b/>
          <w:color w:val="333333"/>
          <w:sz w:val="22"/>
        </w:rPr>
        <w:t>影響</w:t>
      </w:r>
    </w:p>
    <w:p w14:paraId="1E4527F9"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これは、開発者が実際にそのプロジェクトに注目しているかどうかを判断するために使われます。</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スターの数が少ないのは、様々な理由で埋もれている可能性がありますし、スターのない時間が長いのは、そのプロジェクトが他の開発者に届いていない可能性があります。</w:t>
      </w:r>
    </w:p>
    <w:p w14:paraId="5E1B4F9A"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58C9A01C" w14:textId="77777777" w:rsidR="004D63E1" w:rsidRDefault="00810F60">
      <w:pPr>
        <w:spacing w:before="60" w:after="60" w:line="312" w:lineRule="auto"/>
        <w:jc w:val="left"/>
        <w:rPr>
          <w:rFonts w:ascii="Microsoft YaHei" w:eastAsia="Microsoft YaHei" w:hAnsi="Microsoft YaHei" w:cs="Microsoft YaHei"/>
          <w:b/>
          <w:color w:val="333333"/>
          <w:sz w:val="22"/>
        </w:rPr>
      </w:pPr>
      <w:r>
        <w:rPr>
          <w:rFonts w:ascii="Microsoft YaHei" w:eastAsia="Microsoft YaHei" w:hAnsi="Microsoft YaHei" w:cs="Microsoft YaHei"/>
          <w:b/>
          <w:color w:val="333333"/>
          <w:sz w:val="22"/>
        </w:rPr>
        <w:t>2.</w:t>
      </w:r>
      <w:r>
        <w:rPr>
          <w:rFonts w:ascii="Microsoft YaHei" w:eastAsia="Microsoft YaHei" w:hAnsi="Microsoft YaHei" w:cs="Microsoft YaHei"/>
          <w:b/>
          <w:color w:val="333333"/>
          <w:sz w:val="22"/>
        </w:rPr>
        <w:t>コードアクティビティ</w:t>
      </w:r>
    </w:p>
    <w:p w14:paraId="4A1031DB"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世界には、コードが荒廃し、メンテナがプロジェクトを放棄して、単にリポジトリをクリアするのを忘れてしまったようなプロジェクトがいく</w:t>
      </w:r>
      <w:r>
        <w:rPr>
          <w:rFonts w:ascii="Microsoft YaHei" w:eastAsia="Microsoft YaHei" w:hAnsi="Microsoft YaHei" w:cs="Microsoft YaHei"/>
          <w:color w:val="333333"/>
          <w:sz w:val="22"/>
        </w:rPr>
        <w:t>つかありますが、そのプロジェクトがしっかりと確立されていて、あまりメンテナンスを必要としないということもあります。</w:t>
      </w:r>
    </w:p>
    <w:p w14:paraId="6A5576AC"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6BB695B3" w14:textId="77777777" w:rsidR="004D63E1" w:rsidRDefault="00810F60">
      <w:pPr>
        <w:spacing w:before="60" w:after="60" w:line="312" w:lineRule="auto"/>
        <w:jc w:val="left"/>
        <w:rPr>
          <w:rFonts w:ascii="Microsoft YaHei" w:eastAsia="Microsoft YaHei" w:hAnsi="Microsoft YaHei" w:cs="Microsoft YaHei"/>
          <w:b/>
          <w:color w:val="333333"/>
          <w:sz w:val="22"/>
        </w:rPr>
      </w:pPr>
      <w:r>
        <w:rPr>
          <w:rFonts w:ascii="Microsoft YaHei" w:eastAsia="Microsoft YaHei" w:hAnsi="Microsoft YaHei" w:cs="Microsoft YaHei"/>
          <w:b/>
          <w:color w:val="333333"/>
          <w:sz w:val="22"/>
        </w:rPr>
        <w:t>3.</w:t>
      </w:r>
      <w:r>
        <w:rPr>
          <w:rFonts w:ascii="Microsoft YaHei" w:eastAsia="Microsoft YaHei" w:hAnsi="Microsoft YaHei" w:cs="Microsoft YaHei"/>
          <w:b/>
          <w:color w:val="333333"/>
          <w:sz w:val="22"/>
        </w:rPr>
        <w:t>コミュニティ活動</w:t>
      </w:r>
    </w:p>
    <w:p w14:paraId="5699DF79"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あるプロジェクトで</w:t>
      </w:r>
      <w:r>
        <w:rPr>
          <w:rFonts w:ascii="Microsoft YaHei" w:eastAsia="Microsoft YaHei" w:hAnsi="Microsoft YaHei" w:cs="Microsoft YaHei"/>
          <w:color w:val="333333"/>
          <w:sz w:val="22"/>
        </w:rPr>
        <w:t>Issue</w:t>
      </w:r>
      <w:r>
        <w:rPr>
          <w:rFonts w:ascii="Microsoft YaHei" w:eastAsia="Microsoft YaHei" w:hAnsi="Microsoft YaHei" w:cs="Microsoft YaHei"/>
          <w:color w:val="333333"/>
          <w:sz w:val="22"/>
        </w:rPr>
        <w:t>を提起し、短期間で回答が得られたことは、プロジェクトの作者</w:t>
      </w:r>
      <w:r>
        <w:rPr>
          <w:rFonts w:ascii="Microsoft YaHei" w:eastAsia="Microsoft YaHei" w:hAnsi="Microsoft YaHei" w:cs="Microsoft YaHei"/>
          <w:color w:val="333333"/>
          <w:sz w:val="22"/>
        </w:rPr>
        <w:lastRenderedPageBreak/>
        <w:t>とコミュニティ全体との交流の頻度を反映しており、とても嬉しいことです。</w:t>
      </w:r>
    </w:p>
    <w:p w14:paraId="681F1114"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0ADF0A3B" w14:textId="77777777" w:rsidR="004D63E1" w:rsidRDefault="00810F60">
      <w:pPr>
        <w:spacing w:before="60" w:after="60" w:line="312" w:lineRule="auto"/>
        <w:jc w:val="left"/>
        <w:rPr>
          <w:rFonts w:ascii="Microsoft YaHei" w:eastAsia="Microsoft YaHei" w:hAnsi="Microsoft YaHei" w:cs="Microsoft YaHei"/>
          <w:b/>
          <w:color w:val="333333"/>
          <w:sz w:val="22"/>
        </w:rPr>
      </w:pPr>
      <w:r>
        <w:rPr>
          <w:rFonts w:ascii="Microsoft YaHei" w:eastAsia="Microsoft YaHei" w:hAnsi="Microsoft YaHei" w:cs="Microsoft YaHei"/>
          <w:b/>
          <w:color w:val="333333"/>
          <w:sz w:val="22"/>
        </w:rPr>
        <w:t>4.</w:t>
      </w:r>
      <w:r>
        <w:rPr>
          <w:rFonts w:ascii="Microsoft YaHei" w:eastAsia="Microsoft YaHei" w:hAnsi="Microsoft YaHei" w:cs="Microsoft YaHei"/>
          <w:b/>
          <w:color w:val="333333"/>
          <w:sz w:val="22"/>
        </w:rPr>
        <w:t>チームの健康度</w:t>
      </w:r>
    </w:p>
    <w:p w14:paraId="2998245F"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また、実際のプロジェクトへの貢献者が数人しかいない場合、主要な貢献者がチームから離脱することがソフトウェアの休止の原因となることが多いため、この指標は貢献者の数と安定性に関係しており、これもか</w:t>
      </w:r>
      <w:r>
        <w:rPr>
          <w:rFonts w:ascii="Microsoft YaHei" w:eastAsia="Microsoft YaHei" w:hAnsi="Microsoft YaHei" w:cs="Microsoft YaHei"/>
          <w:color w:val="333333"/>
          <w:sz w:val="22"/>
        </w:rPr>
        <w:t>なり重要なポイントとなります。</w:t>
      </w:r>
    </w:p>
    <w:p w14:paraId="4CB8070F"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4AF3AD47" w14:textId="77777777" w:rsidR="004D63E1" w:rsidRDefault="00810F60">
      <w:pPr>
        <w:spacing w:before="60" w:after="60" w:line="312" w:lineRule="auto"/>
        <w:jc w:val="left"/>
        <w:rPr>
          <w:rFonts w:ascii="Microsoft YaHei" w:eastAsia="Microsoft YaHei" w:hAnsi="Microsoft YaHei" w:cs="Microsoft YaHei"/>
          <w:b/>
          <w:color w:val="333333"/>
          <w:sz w:val="22"/>
        </w:rPr>
      </w:pPr>
      <w:r>
        <w:rPr>
          <w:rFonts w:ascii="Microsoft YaHei" w:eastAsia="Microsoft YaHei" w:hAnsi="Microsoft YaHei" w:cs="Microsoft YaHei"/>
          <w:b/>
          <w:color w:val="333333"/>
          <w:sz w:val="22"/>
        </w:rPr>
        <w:t>5.</w:t>
      </w:r>
      <w:r>
        <w:rPr>
          <w:rFonts w:ascii="Microsoft YaHei" w:eastAsia="Microsoft YaHei" w:hAnsi="Microsoft YaHei" w:cs="Microsoft YaHei"/>
          <w:b/>
          <w:color w:val="333333"/>
          <w:sz w:val="22"/>
        </w:rPr>
        <w:t>どういうトレンドに影響されているか</w:t>
      </w:r>
    </w:p>
    <w:p w14:paraId="014B6D0A"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そのプロジェクトが最近ユーザーから受けた関心の度合いに関連する。</w:t>
      </w:r>
    </w:p>
    <w:p w14:paraId="45A2CFDB"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120CD962"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評価項目が揃うと、個々の項目に重み付けをする必要があり、各項目の具体的な重み付けを以下に示します。</w:t>
      </w:r>
    </w:p>
    <w:p w14:paraId="11FC34DC"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lastRenderedPageBreak/>
        <w:t>*</w:t>
      </w:r>
      <w:r>
        <w:rPr>
          <w:rFonts w:ascii="Microsoft YaHei" w:eastAsia="Microsoft YaHei" w:hAnsi="Microsoft YaHei" w:cs="Microsoft YaHei"/>
          <w:noProof/>
          <w:color w:val="333333"/>
          <w:sz w:val="22"/>
        </w:rPr>
        <w:drawing>
          <wp:inline distT="0" distB="0" distL="0" distR="0" wp14:anchorId="5C98CAF8" wp14:editId="6CAF784A">
            <wp:extent cx="5638800" cy="4924425"/>
            <wp:effectExtent l="0" t="0" r="0" b="0"/>
            <wp:docPr id="22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4"/>
                    <a:srcRect/>
                    <a:stretch>
                      <a:fillRect/>
                    </a:stretch>
                  </pic:blipFill>
                  <pic:spPr>
                    <a:xfrm>
                      <a:off x="0" y="0"/>
                      <a:ext cx="5638800" cy="4924425"/>
                    </a:xfrm>
                    <a:prstGeom prst="rect">
                      <a:avLst/>
                    </a:prstGeom>
                    <a:ln/>
                  </pic:spPr>
                </pic:pic>
              </a:graphicData>
            </a:graphic>
          </wp:inline>
        </w:drawing>
      </w:r>
    </w:p>
    <w:p w14:paraId="13848E80"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5F5B8F47" w14:textId="77777777" w:rsidR="004D63E1" w:rsidRDefault="00810F60">
      <w:pPr>
        <w:pStyle w:val="5"/>
        <w:rPr>
          <w:rFonts w:ascii="Microsoft YaHei" w:eastAsia="Microsoft YaHei" w:hAnsi="Microsoft YaHei" w:cs="Microsoft YaHei"/>
        </w:rPr>
      </w:pPr>
      <w:bookmarkStart w:id="106" w:name="_Toc98205677"/>
      <w:r>
        <w:rPr>
          <w:rFonts w:ascii="Microsoft YaHei" w:eastAsia="Microsoft YaHei" w:hAnsi="Microsoft YaHei" w:cs="Microsoft YaHei"/>
        </w:rPr>
        <w:t xml:space="preserve">2.7.2 </w:t>
      </w:r>
      <w:r>
        <w:rPr>
          <w:rFonts w:ascii="Microsoft YaHei" w:eastAsia="Microsoft YaHei" w:hAnsi="Microsoft YaHei" w:cs="Microsoft YaHei"/>
        </w:rPr>
        <w:t>年間の</w:t>
      </w:r>
      <w:proofErr w:type="spellStart"/>
      <w:r>
        <w:rPr>
          <w:rFonts w:ascii="Microsoft YaHei" w:eastAsia="Microsoft YaHei" w:hAnsi="Microsoft YaHei" w:cs="Microsoft YaHei"/>
        </w:rPr>
        <w:t>Gitee</w:t>
      </w:r>
      <w:proofErr w:type="spellEnd"/>
      <w:r>
        <w:rPr>
          <w:rFonts w:ascii="Microsoft YaHei" w:eastAsia="Microsoft YaHei" w:hAnsi="Microsoft YaHei" w:cs="Microsoft YaHei"/>
        </w:rPr>
        <w:t>指数トップ</w:t>
      </w:r>
      <w:r>
        <w:rPr>
          <w:rFonts w:ascii="Microsoft YaHei" w:eastAsia="Microsoft YaHei" w:hAnsi="Microsoft YaHei" w:cs="Microsoft YaHei"/>
        </w:rPr>
        <w:t>10</w:t>
      </w:r>
      <w:bookmarkEnd w:id="106"/>
    </w:p>
    <w:p w14:paraId="56947B45"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22A693D0" wp14:editId="6B815FD0">
            <wp:extent cx="5601185" cy="2141406"/>
            <wp:effectExtent l="0" t="0" r="0" b="0"/>
            <wp:docPr id="226" name="image79.png" descr="テーブル&#10;&#10;自動的に生成された説明"/>
            <wp:cNvGraphicFramePr/>
            <a:graphic xmlns:a="http://schemas.openxmlformats.org/drawingml/2006/main">
              <a:graphicData uri="http://schemas.openxmlformats.org/drawingml/2006/picture">
                <pic:pic xmlns:pic="http://schemas.openxmlformats.org/drawingml/2006/picture">
                  <pic:nvPicPr>
                    <pic:cNvPr id="0" name="image79.png" descr="テーブル&#10;&#10;自動的に生成された説明"/>
                    <pic:cNvPicPr preferRelativeResize="0"/>
                  </pic:nvPicPr>
                  <pic:blipFill>
                    <a:blip r:embed="rId85"/>
                    <a:srcRect/>
                    <a:stretch>
                      <a:fillRect/>
                    </a:stretch>
                  </pic:blipFill>
                  <pic:spPr>
                    <a:xfrm>
                      <a:off x="0" y="0"/>
                      <a:ext cx="5601185" cy="2141406"/>
                    </a:xfrm>
                    <a:prstGeom prst="rect">
                      <a:avLst/>
                    </a:prstGeom>
                    <a:ln/>
                  </pic:spPr>
                </pic:pic>
              </a:graphicData>
            </a:graphic>
          </wp:inline>
        </w:drawing>
      </w:r>
    </w:p>
    <w:p w14:paraId="1949F629" w14:textId="77777777" w:rsidR="004D63E1" w:rsidRDefault="00810F60">
      <w:pPr>
        <w:spacing w:before="60" w:after="60" w:line="312" w:lineRule="auto"/>
        <w:jc w:val="left"/>
        <w:rPr>
          <w:rFonts w:ascii="Microsoft YaHei" w:eastAsia="Microsoft YaHei" w:hAnsi="Microsoft YaHei" w:cs="Microsoft YaHei"/>
          <w:color w:val="333333"/>
          <w:sz w:val="22"/>
        </w:rPr>
      </w:pPr>
      <w:proofErr w:type="spellStart"/>
      <w:r>
        <w:rPr>
          <w:rFonts w:ascii="Microsoft YaHei" w:eastAsia="Microsoft YaHei" w:hAnsi="Microsoft YaHei" w:cs="Microsoft YaHei"/>
          <w:color w:val="333333"/>
          <w:sz w:val="22"/>
        </w:rPr>
        <w:t>Gitee</w:t>
      </w:r>
      <w:proofErr w:type="spellEnd"/>
      <w:r>
        <w:rPr>
          <w:rFonts w:ascii="Microsoft YaHei" w:eastAsia="Microsoft YaHei" w:hAnsi="Microsoft YaHei" w:cs="Microsoft YaHei"/>
          <w:color w:val="333333"/>
          <w:sz w:val="22"/>
        </w:rPr>
        <w:t>指数</w:t>
      </w:r>
      <w:r>
        <w:rPr>
          <w:rFonts w:ascii="Microsoft YaHei" w:eastAsia="Microsoft YaHei" w:hAnsi="Microsoft YaHei" w:cs="Microsoft YaHei"/>
          <w:color w:val="333333"/>
          <w:sz w:val="22"/>
        </w:rPr>
        <w:t>では、</w:t>
      </w:r>
      <w:proofErr w:type="spellStart"/>
      <w:r>
        <w:rPr>
          <w:rFonts w:ascii="Microsoft YaHei" w:eastAsia="Microsoft YaHei" w:hAnsi="Microsoft YaHei" w:cs="Microsoft YaHei"/>
          <w:color w:val="333333"/>
          <w:sz w:val="22"/>
        </w:rPr>
        <w:t>OpenHarmony</w:t>
      </w:r>
      <w:proofErr w:type="spellEnd"/>
      <w:r>
        <w:rPr>
          <w:rFonts w:ascii="Microsoft YaHei" w:eastAsia="Microsoft YaHei" w:hAnsi="Microsoft YaHei" w:cs="Microsoft YaHei"/>
          <w:color w:val="333333"/>
          <w:sz w:val="22"/>
        </w:rPr>
        <w:t>、</w:t>
      </w:r>
      <w:proofErr w:type="spellStart"/>
      <w:r>
        <w:rPr>
          <w:rFonts w:ascii="Microsoft YaHei" w:eastAsia="Microsoft YaHei" w:hAnsi="Microsoft YaHei" w:cs="Microsoft YaHei"/>
          <w:color w:val="333333"/>
          <w:sz w:val="22"/>
        </w:rPr>
        <w:t>MindSpore</w:t>
      </w:r>
      <w:proofErr w:type="spellEnd"/>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Huawei</w:t>
      </w:r>
      <w:r>
        <w:rPr>
          <w:rFonts w:ascii="Microsoft YaHei" w:eastAsia="Microsoft YaHei" w:hAnsi="Microsoft YaHei" w:cs="Microsoft YaHei"/>
          <w:color w:val="333333"/>
          <w:sz w:val="22"/>
        </w:rPr>
        <w:t>の</w:t>
      </w:r>
      <w:r>
        <w:rPr>
          <w:rFonts w:ascii="Microsoft YaHei" w:eastAsia="Microsoft YaHei" w:hAnsi="Microsoft YaHei" w:cs="Microsoft YaHei"/>
          <w:color w:val="333333"/>
          <w:sz w:val="22"/>
        </w:rPr>
        <w:t>Ascend</w:t>
      </w:r>
      <w:r>
        <w:rPr>
          <w:rFonts w:ascii="Microsoft YaHei" w:eastAsia="Microsoft YaHei" w:hAnsi="Microsoft YaHei" w:cs="Microsoft YaHei"/>
          <w:color w:val="333333"/>
          <w:sz w:val="22"/>
        </w:rPr>
        <w:t>が上位</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位を占めています。</w:t>
      </w:r>
      <w:proofErr w:type="spellStart"/>
      <w:r>
        <w:rPr>
          <w:rFonts w:ascii="Microsoft YaHei" w:eastAsia="Microsoft YaHei" w:hAnsi="Microsoft YaHei" w:cs="Microsoft YaHei"/>
          <w:color w:val="333333"/>
          <w:sz w:val="22"/>
        </w:rPr>
        <w:t>Gitee</w:t>
      </w:r>
      <w:proofErr w:type="spellEnd"/>
      <w:r>
        <w:rPr>
          <w:rFonts w:ascii="Microsoft YaHei" w:eastAsia="Microsoft YaHei" w:hAnsi="Microsoft YaHei" w:cs="Microsoft YaHei"/>
          <w:color w:val="333333"/>
          <w:sz w:val="22"/>
        </w:rPr>
        <w:t>上で質の高いオープンソース・プロジェクトを行っている作者は、大手企業に</w:t>
      </w:r>
      <w:r>
        <w:rPr>
          <w:rFonts w:ascii="Microsoft YaHei" w:eastAsia="Microsoft YaHei" w:hAnsi="Microsoft YaHei" w:cs="Microsoft YaHei"/>
          <w:color w:val="333333"/>
          <w:sz w:val="22"/>
        </w:rPr>
        <w:lastRenderedPageBreak/>
        <w:t>は及びませんが非常に活発で、上位</w:t>
      </w:r>
      <w:r>
        <w:rPr>
          <w:rFonts w:ascii="Microsoft YaHei" w:eastAsia="Microsoft YaHei" w:hAnsi="Microsoft YaHei" w:cs="Microsoft YaHei"/>
          <w:color w:val="333333"/>
          <w:sz w:val="22"/>
        </w:rPr>
        <w:t>10</w:t>
      </w:r>
      <w:r>
        <w:rPr>
          <w:rFonts w:ascii="Microsoft YaHei" w:eastAsia="Microsoft YaHei" w:hAnsi="Microsoft YaHei" w:cs="Microsoft YaHei"/>
          <w:color w:val="333333"/>
          <w:sz w:val="22"/>
        </w:rPr>
        <w:t>位中</w:t>
      </w:r>
      <w:r>
        <w:rPr>
          <w:rFonts w:ascii="Microsoft YaHei" w:eastAsia="Microsoft YaHei" w:hAnsi="Microsoft YaHei" w:cs="Microsoft YaHei"/>
          <w:color w:val="333333"/>
          <w:sz w:val="22"/>
        </w:rPr>
        <w:t>5</w:t>
      </w:r>
      <w:r>
        <w:rPr>
          <w:rFonts w:ascii="Microsoft YaHei" w:eastAsia="Microsoft YaHei" w:hAnsi="Microsoft YaHei" w:cs="Microsoft YaHei"/>
          <w:color w:val="333333"/>
          <w:sz w:val="22"/>
        </w:rPr>
        <w:t>位を占めています。</w:t>
      </w:r>
    </w:p>
    <w:p w14:paraId="4575528B"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40EC7B8F" w14:textId="77777777" w:rsidR="004D63E1" w:rsidRDefault="00810F60">
      <w:pPr>
        <w:pStyle w:val="4"/>
        <w:rPr>
          <w:rFonts w:ascii="Microsoft YaHei" w:eastAsia="Microsoft YaHei" w:hAnsi="Microsoft YaHei" w:cs="Microsoft YaHei"/>
        </w:rPr>
      </w:pPr>
      <w:bookmarkStart w:id="107" w:name="_Toc98205678"/>
      <w:r>
        <w:rPr>
          <w:rFonts w:ascii="Microsoft YaHei" w:eastAsia="Microsoft YaHei" w:hAnsi="Microsoft YaHei" w:cs="Microsoft YaHei"/>
        </w:rPr>
        <w:t xml:space="preserve">2.8 </w:t>
      </w:r>
      <w:r>
        <w:rPr>
          <w:rFonts w:ascii="Microsoft YaHei" w:eastAsia="Microsoft YaHei" w:hAnsi="Microsoft YaHei" w:cs="Microsoft YaHei"/>
        </w:rPr>
        <w:t>オープンソースのセキュリティとコンプライアンス</w:t>
      </w:r>
      <w:bookmarkEnd w:id="107"/>
    </w:p>
    <w:p w14:paraId="4B4CE75A" w14:textId="77777777" w:rsidR="004D63E1" w:rsidRDefault="00810F60">
      <w:pPr>
        <w:pStyle w:val="5"/>
        <w:rPr>
          <w:rFonts w:ascii="Microsoft YaHei" w:eastAsia="Microsoft YaHei" w:hAnsi="Microsoft YaHei" w:cs="Microsoft YaHei"/>
        </w:rPr>
      </w:pPr>
      <w:bookmarkStart w:id="108" w:name="_Toc98205679"/>
      <w:r>
        <w:rPr>
          <w:rFonts w:ascii="Microsoft YaHei" w:eastAsia="Microsoft YaHei" w:hAnsi="Microsoft YaHei" w:cs="Microsoft YaHei"/>
        </w:rPr>
        <w:t>2.8.1 CVE</w:t>
      </w:r>
      <w:r>
        <w:rPr>
          <w:rFonts w:ascii="Microsoft YaHei" w:eastAsia="Microsoft YaHei" w:hAnsi="Microsoft YaHei" w:cs="Microsoft YaHei"/>
        </w:rPr>
        <w:t>の脆弱性リスク</w:t>
      </w:r>
      <w:bookmarkEnd w:id="108"/>
    </w:p>
    <w:p w14:paraId="60544FB2" w14:textId="77777777" w:rsidR="004D63E1" w:rsidRDefault="00810F60">
      <w:pPr>
        <w:spacing w:before="60" w:after="60" w:line="312" w:lineRule="auto"/>
        <w:jc w:val="left"/>
        <w:rPr>
          <w:rFonts w:ascii="Microsoft YaHei" w:eastAsia="Microsoft YaHei" w:hAnsi="Microsoft YaHei" w:cs="Microsoft YaHei"/>
          <w:color w:val="333333"/>
          <w:sz w:val="22"/>
        </w:rPr>
      </w:pPr>
      <w:proofErr w:type="spellStart"/>
      <w:r>
        <w:rPr>
          <w:rFonts w:ascii="Microsoft YaHei" w:eastAsia="Microsoft YaHei" w:hAnsi="Microsoft YaHei" w:cs="Microsoft YaHei"/>
          <w:color w:val="333333"/>
          <w:sz w:val="22"/>
        </w:rPr>
        <w:t>Gitee</w:t>
      </w:r>
      <w:proofErr w:type="spellEnd"/>
      <w:r>
        <w:rPr>
          <w:rFonts w:ascii="Microsoft YaHei" w:eastAsia="Microsoft YaHei" w:hAnsi="Microsoft YaHei" w:cs="Microsoft YaHei"/>
          <w:color w:val="333333"/>
          <w:sz w:val="22"/>
        </w:rPr>
        <w:t>は、棱镜七彩</w:t>
      </w:r>
      <w:r>
        <w:rPr>
          <w:rFonts w:ascii="Microsoft YaHei" w:eastAsia="Microsoft YaHei" w:hAnsi="Microsoft YaHei" w:cs="Microsoft YaHei"/>
          <w:color w:val="333333"/>
          <w:sz w:val="22"/>
        </w:rPr>
        <w:t xml:space="preserve"> </w:t>
      </w:r>
      <w:proofErr w:type="spellStart"/>
      <w:r>
        <w:rPr>
          <w:rFonts w:ascii="Microsoft YaHei" w:eastAsia="Microsoft YaHei" w:hAnsi="Microsoft YaHei" w:cs="Microsoft YaHei"/>
          <w:color w:val="333333"/>
          <w:sz w:val="22"/>
        </w:rPr>
        <w:t>FossEye</w:t>
      </w:r>
      <w:proofErr w:type="spellEnd"/>
      <w:r>
        <w:rPr>
          <w:rFonts w:ascii="Microsoft YaHei" w:eastAsia="Microsoft YaHei" w:hAnsi="Microsoft YaHei" w:cs="Microsoft YaHei"/>
          <w:color w:val="333333"/>
          <w:sz w:val="22"/>
        </w:rPr>
        <w:t>を用いて、</w:t>
      </w:r>
      <w:proofErr w:type="spellStart"/>
      <w:r>
        <w:rPr>
          <w:rFonts w:ascii="Microsoft YaHei" w:eastAsia="Microsoft YaHei" w:hAnsi="Microsoft YaHei" w:cs="Microsoft YaHei"/>
          <w:color w:val="333333"/>
          <w:sz w:val="22"/>
        </w:rPr>
        <w:t>Gitee</w:t>
      </w:r>
      <w:proofErr w:type="spellEnd"/>
      <w:r>
        <w:rPr>
          <w:rFonts w:ascii="Microsoft YaHei" w:eastAsia="Microsoft YaHei" w:hAnsi="Microsoft YaHei" w:cs="Microsoft YaHei"/>
          <w:color w:val="333333"/>
          <w:sz w:val="22"/>
        </w:rPr>
        <w:t>プラットフォーム上のオープンソースプロジェクトの代表的なリポジトリ</w:t>
      </w:r>
      <w:r>
        <w:rPr>
          <w:rFonts w:ascii="Microsoft YaHei" w:eastAsia="Microsoft YaHei" w:hAnsi="Microsoft YaHei" w:cs="Microsoft YaHei"/>
          <w:color w:val="333333"/>
          <w:sz w:val="22"/>
        </w:rPr>
        <w:t>15,000</w:t>
      </w:r>
      <w:r>
        <w:rPr>
          <w:rFonts w:ascii="Microsoft YaHei" w:eastAsia="Microsoft YaHei" w:hAnsi="Microsoft YaHei" w:cs="Microsoft YaHei"/>
          <w:color w:val="333333"/>
          <w:sz w:val="22"/>
        </w:rPr>
        <w:t>個を静的にスキャンし、品質を検証しました</w:t>
      </w:r>
      <w:r>
        <w:rPr>
          <w:rFonts w:ascii="Microsoft YaHei" w:eastAsia="Microsoft YaHei" w:hAnsi="Microsoft YaHei" w:cs="Microsoft YaHei"/>
          <w:color w:val="333333"/>
          <w:sz w:val="22"/>
        </w:rPr>
        <w:t>。その結果、</w:t>
      </w:r>
      <w:r>
        <w:rPr>
          <w:rFonts w:ascii="Microsoft YaHei" w:eastAsia="Microsoft YaHei" w:hAnsi="Microsoft YaHei" w:cs="Microsoft YaHei"/>
          <w:color w:val="333333"/>
          <w:sz w:val="22"/>
        </w:rPr>
        <w:t>93</w:t>
      </w:r>
      <w:r>
        <w:rPr>
          <w:rFonts w:ascii="Microsoft YaHei" w:eastAsia="Microsoft YaHei" w:hAnsi="Microsoft YaHei" w:cs="Microsoft YaHei"/>
          <w:color w:val="333333"/>
          <w:sz w:val="22"/>
        </w:rPr>
        <w:t>％以上が</w:t>
      </w:r>
      <w:r>
        <w:rPr>
          <w:rFonts w:ascii="Microsoft YaHei" w:eastAsia="Microsoft YaHei" w:hAnsi="Microsoft YaHei" w:cs="Microsoft YaHei"/>
          <w:color w:val="333333"/>
          <w:sz w:val="22"/>
        </w:rPr>
        <w:t>CVE</w:t>
      </w:r>
      <w:r>
        <w:rPr>
          <w:rFonts w:ascii="Microsoft YaHei" w:eastAsia="Microsoft YaHei" w:hAnsi="Microsoft YaHei" w:cs="Microsoft YaHei"/>
          <w:color w:val="333333"/>
          <w:sz w:val="22"/>
        </w:rPr>
        <w:t>脆弱性の危険性がないことを確認しました。</w:t>
      </w:r>
    </w:p>
    <w:p w14:paraId="1D823E00"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289153C7"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CVE</w:t>
      </w:r>
      <w:r>
        <w:rPr>
          <w:rFonts w:ascii="Microsoft YaHei" w:eastAsia="Microsoft YaHei" w:hAnsi="Microsoft YaHei" w:cs="Microsoft YaHei"/>
          <w:color w:val="333333"/>
          <w:sz w:val="22"/>
        </w:rPr>
        <w:t>の脆弱性のリスクがあったプロジェクトの総数のうち、</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つの</w:t>
      </w:r>
      <w:r>
        <w:rPr>
          <w:rFonts w:ascii="Microsoft YaHei" w:eastAsia="Microsoft YaHei" w:hAnsi="Microsoft YaHei" w:cs="Microsoft YaHei"/>
          <w:color w:val="333333"/>
          <w:sz w:val="22"/>
        </w:rPr>
        <w:t>CVE</w:t>
      </w:r>
      <w:r>
        <w:rPr>
          <w:rFonts w:ascii="Microsoft YaHei" w:eastAsia="Microsoft YaHei" w:hAnsi="Microsoft YaHei" w:cs="Microsoft YaHei"/>
          <w:color w:val="333333"/>
          <w:sz w:val="22"/>
        </w:rPr>
        <w:t>脆弱性があったのは</w:t>
      </w:r>
      <w:r>
        <w:rPr>
          <w:rFonts w:ascii="Microsoft YaHei" w:eastAsia="Microsoft YaHei" w:hAnsi="Microsoft YaHei" w:cs="Microsoft YaHei"/>
          <w:color w:val="333333"/>
          <w:sz w:val="22"/>
        </w:rPr>
        <w:t>18.51</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10</w:t>
      </w:r>
      <w:r>
        <w:rPr>
          <w:rFonts w:ascii="Microsoft YaHei" w:eastAsia="Microsoft YaHei" w:hAnsi="Microsoft YaHei" w:cs="Microsoft YaHei"/>
          <w:color w:val="333333"/>
          <w:sz w:val="22"/>
        </w:rPr>
        <w:t>以上の</w:t>
      </w:r>
      <w:r>
        <w:rPr>
          <w:rFonts w:ascii="Microsoft YaHei" w:eastAsia="Microsoft YaHei" w:hAnsi="Microsoft YaHei" w:cs="Microsoft YaHei"/>
          <w:color w:val="333333"/>
          <w:sz w:val="22"/>
        </w:rPr>
        <w:t>CVE</w:t>
      </w:r>
      <w:r>
        <w:rPr>
          <w:rFonts w:ascii="Microsoft YaHei" w:eastAsia="Microsoft YaHei" w:hAnsi="Microsoft YaHei" w:cs="Microsoft YaHei"/>
          <w:color w:val="333333"/>
          <w:sz w:val="22"/>
        </w:rPr>
        <w:t>脆弱性があったのは</w:t>
      </w:r>
      <w:r>
        <w:rPr>
          <w:rFonts w:ascii="Microsoft YaHei" w:eastAsia="Microsoft YaHei" w:hAnsi="Microsoft YaHei" w:cs="Microsoft YaHei"/>
          <w:color w:val="333333"/>
          <w:sz w:val="22"/>
        </w:rPr>
        <w:t>2.58</w:t>
      </w:r>
      <w:r>
        <w:rPr>
          <w:rFonts w:ascii="Microsoft YaHei" w:eastAsia="Microsoft YaHei" w:hAnsi="Microsoft YaHei" w:cs="Microsoft YaHei"/>
          <w:color w:val="333333"/>
          <w:sz w:val="22"/>
        </w:rPr>
        <w:t>％でした。</w:t>
      </w:r>
    </w:p>
    <w:p w14:paraId="6A47C199"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5DDAEF49"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5D4592D1" wp14:editId="511E3743">
            <wp:extent cx="5760720" cy="3240405"/>
            <wp:effectExtent l="0" t="0" r="0" b="0"/>
            <wp:docPr id="22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6"/>
                    <a:srcRect/>
                    <a:stretch>
                      <a:fillRect/>
                    </a:stretch>
                  </pic:blipFill>
                  <pic:spPr>
                    <a:xfrm>
                      <a:off x="0" y="0"/>
                      <a:ext cx="5760720" cy="3240405"/>
                    </a:xfrm>
                    <a:prstGeom prst="rect">
                      <a:avLst/>
                    </a:prstGeom>
                    <a:ln/>
                  </pic:spPr>
                </pic:pic>
              </a:graphicData>
            </a:graphic>
          </wp:inline>
        </w:drawing>
      </w:r>
    </w:p>
    <w:p w14:paraId="331AA228" w14:textId="77777777" w:rsidR="004D63E1" w:rsidRDefault="004D63E1">
      <w:pPr>
        <w:pStyle w:val="3"/>
        <w:rPr>
          <w:rFonts w:ascii="Microsoft YaHei" w:eastAsia="Microsoft YaHei" w:hAnsi="Microsoft YaHei" w:cs="Microsoft YaHei"/>
          <w:sz w:val="24"/>
          <w:szCs w:val="24"/>
          <w:highlight w:val="white"/>
        </w:rPr>
      </w:pPr>
    </w:p>
    <w:p w14:paraId="1FCB9BD2" w14:textId="77777777" w:rsidR="004D63E1" w:rsidRDefault="00810F60">
      <w:pPr>
        <w:pStyle w:val="5"/>
        <w:rPr>
          <w:rFonts w:ascii="Microsoft YaHei" w:eastAsia="Microsoft YaHei" w:hAnsi="Microsoft YaHei" w:cs="Microsoft YaHei"/>
        </w:rPr>
      </w:pPr>
      <w:bookmarkStart w:id="109" w:name="_Toc98205680"/>
      <w:r>
        <w:rPr>
          <w:rFonts w:ascii="Microsoft YaHei" w:eastAsia="Microsoft YaHei" w:hAnsi="Microsoft YaHei" w:cs="Microsoft YaHei"/>
        </w:rPr>
        <w:t xml:space="preserve">2.8.2 </w:t>
      </w:r>
      <w:r>
        <w:rPr>
          <w:rFonts w:ascii="Microsoft YaHei" w:eastAsia="Microsoft YaHei" w:hAnsi="Microsoft YaHei" w:cs="Microsoft YaHei"/>
        </w:rPr>
        <w:t>オープンソースへコンプライアンス状況</w:t>
      </w:r>
      <w:bookmarkEnd w:id="109"/>
    </w:p>
    <w:p w14:paraId="61257F1C" w14:textId="77777777" w:rsidR="004D63E1" w:rsidRDefault="00810F60">
      <w:pPr>
        <w:spacing w:before="60" w:after="60" w:line="312" w:lineRule="auto"/>
        <w:jc w:val="left"/>
        <w:rPr>
          <w:rFonts w:ascii="Microsoft YaHei" w:eastAsia="Microsoft YaHei" w:hAnsi="Microsoft YaHei" w:cs="Microsoft YaHei"/>
          <w:color w:val="333333"/>
          <w:sz w:val="22"/>
        </w:rPr>
      </w:pPr>
      <w:proofErr w:type="spellStart"/>
      <w:r>
        <w:rPr>
          <w:rFonts w:ascii="Microsoft YaHei" w:eastAsia="Microsoft YaHei" w:hAnsi="Microsoft YaHei" w:cs="Microsoft YaHei"/>
          <w:color w:val="333333"/>
          <w:sz w:val="22"/>
        </w:rPr>
        <w:t>Gitee</w:t>
      </w:r>
      <w:proofErr w:type="spellEnd"/>
      <w:r>
        <w:rPr>
          <w:rFonts w:ascii="Microsoft YaHei" w:eastAsia="Microsoft YaHei" w:hAnsi="Microsoft YaHei" w:cs="Microsoft YaHei"/>
          <w:color w:val="333333"/>
          <w:sz w:val="22"/>
        </w:rPr>
        <w:t>は、采用棱镜七彩</w:t>
      </w:r>
      <w:r>
        <w:rPr>
          <w:rFonts w:ascii="Microsoft YaHei" w:eastAsia="Microsoft YaHei" w:hAnsi="Microsoft YaHei" w:cs="Microsoft YaHei"/>
          <w:color w:val="333333"/>
          <w:sz w:val="22"/>
        </w:rPr>
        <w:t xml:space="preserve"> </w:t>
      </w:r>
      <w:proofErr w:type="spellStart"/>
      <w:r>
        <w:rPr>
          <w:rFonts w:ascii="Microsoft YaHei" w:eastAsia="Microsoft YaHei" w:hAnsi="Microsoft YaHei" w:cs="Microsoft YaHei"/>
          <w:color w:val="333333"/>
          <w:sz w:val="22"/>
        </w:rPr>
        <w:t>FossEye</w:t>
      </w:r>
      <w:proofErr w:type="spellEnd"/>
      <w:r>
        <w:rPr>
          <w:rFonts w:ascii="Microsoft YaHei" w:eastAsia="Microsoft YaHei" w:hAnsi="Microsoft YaHei" w:cs="Microsoft YaHei"/>
          <w:color w:val="333333"/>
          <w:sz w:val="22"/>
        </w:rPr>
        <w:t>を使用して、</w:t>
      </w:r>
      <w:proofErr w:type="spellStart"/>
      <w:r>
        <w:rPr>
          <w:rFonts w:ascii="Microsoft YaHei" w:eastAsia="Microsoft YaHei" w:hAnsi="Microsoft YaHei" w:cs="Microsoft YaHei"/>
          <w:color w:val="333333"/>
          <w:sz w:val="22"/>
        </w:rPr>
        <w:t>Gitee</w:t>
      </w:r>
      <w:proofErr w:type="spellEnd"/>
      <w:r>
        <w:rPr>
          <w:rFonts w:ascii="Microsoft YaHei" w:eastAsia="Microsoft YaHei" w:hAnsi="Microsoft YaHei" w:cs="Microsoft YaHei"/>
          <w:color w:val="333333"/>
          <w:sz w:val="22"/>
        </w:rPr>
        <w:t>プラットフォーム上の</w:t>
      </w:r>
      <w:r>
        <w:rPr>
          <w:rFonts w:ascii="Microsoft YaHei" w:eastAsia="Microsoft YaHei" w:hAnsi="Microsoft YaHei" w:cs="Microsoft YaHei"/>
          <w:color w:val="333333"/>
          <w:sz w:val="22"/>
        </w:rPr>
        <w:t>15,000</w:t>
      </w:r>
      <w:r>
        <w:rPr>
          <w:rFonts w:ascii="Microsoft YaHei" w:eastAsia="Microsoft YaHei" w:hAnsi="Microsoft YaHei" w:cs="Microsoft YaHei"/>
          <w:color w:val="333333"/>
          <w:sz w:val="22"/>
        </w:rPr>
        <w:t>のオープンソースプロジェクトリポジトリの代表的なサンプルをスキャンし、</w:t>
      </w:r>
      <w:r>
        <w:rPr>
          <w:rFonts w:ascii="Microsoft YaHei" w:eastAsia="Microsoft YaHei" w:hAnsi="Microsoft YaHei" w:cs="Microsoft YaHei"/>
          <w:color w:val="333333"/>
          <w:sz w:val="22"/>
        </w:rPr>
        <w:t>95%</w:t>
      </w:r>
      <w:r>
        <w:rPr>
          <w:rFonts w:ascii="Microsoft YaHei" w:eastAsia="Microsoft YaHei" w:hAnsi="Microsoft YaHei" w:cs="Microsoft YaHei"/>
          <w:color w:val="333333"/>
          <w:sz w:val="22"/>
        </w:rPr>
        <w:t>以上が直接的な</w:t>
      </w:r>
      <w:r>
        <w:rPr>
          <w:rFonts w:ascii="Microsoft YaHei" w:eastAsia="Microsoft YaHei" w:hAnsi="Microsoft YaHei" w:cs="Microsoft YaHei"/>
          <w:color w:val="333333"/>
          <w:sz w:val="22"/>
        </w:rPr>
        <w:lastRenderedPageBreak/>
        <w:t>ライセンス抵触の危険性がないことを示しま</w:t>
      </w:r>
      <w:r>
        <w:rPr>
          <w:rFonts w:ascii="Microsoft YaHei" w:eastAsia="Microsoft YaHei" w:hAnsi="Microsoft YaHei" w:cs="Microsoft YaHei"/>
          <w:color w:val="333333"/>
          <w:sz w:val="22"/>
        </w:rPr>
        <w:t>した。</w:t>
      </w:r>
    </w:p>
    <w:p w14:paraId="768A3B5F"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3014A26D"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直接的なライセンス抵触リスクがあったプロジェクトのうち、</w:t>
      </w:r>
      <w:r>
        <w:rPr>
          <w:rFonts w:ascii="Microsoft YaHei" w:eastAsia="Microsoft YaHei" w:hAnsi="Microsoft YaHei" w:cs="Microsoft YaHei"/>
          <w:color w:val="333333"/>
          <w:sz w:val="22"/>
        </w:rPr>
        <w:t>44.21%</w:t>
      </w:r>
      <w:r>
        <w:rPr>
          <w:rFonts w:ascii="Microsoft YaHei" w:eastAsia="Microsoft YaHei" w:hAnsi="Microsoft YaHei" w:cs="Microsoft YaHei"/>
          <w:color w:val="333333"/>
          <w:sz w:val="22"/>
        </w:rPr>
        <w:t>はライセンス抵触リスクが</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つしかなかった。</w:t>
      </w:r>
    </w:p>
    <w:p w14:paraId="22A7ED44"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1F460FFD"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0F3AEF4B" wp14:editId="62FABD93">
            <wp:extent cx="5760720" cy="3451931"/>
            <wp:effectExtent l="0" t="0" r="0" b="0"/>
            <wp:docPr id="22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87"/>
                    <a:srcRect/>
                    <a:stretch>
                      <a:fillRect/>
                    </a:stretch>
                  </pic:blipFill>
                  <pic:spPr>
                    <a:xfrm>
                      <a:off x="0" y="0"/>
                      <a:ext cx="5760720" cy="3451931"/>
                    </a:xfrm>
                    <a:prstGeom prst="rect">
                      <a:avLst/>
                    </a:prstGeom>
                    <a:ln/>
                  </pic:spPr>
                </pic:pic>
              </a:graphicData>
            </a:graphic>
          </wp:inline>
        </w:drawing>
      </w:r>
    </w:p>
    <w:p w14:paraId="5DE01EEC" w14:textId="77777777" w:rsidR="004D63E1" w:rsidRDefault="004D63E1">
      <w:pPr>
        <w:pStyle w:val="2"/>
        <w:rPr>
          <w:rFonts w:ascii="Microsoft YaHei" w:eastAsia="Microsoft YaHei" w:hAnsi="Microsoft YaHei" w:cs="Microsoft YaHei"/>
          <w:sz w:val="24"/>
          <w:szCs w:val="24"/>
          <w:highlight w:val="white"/>
        </w:rPr>
      </w:pPr>
    </w:p>
    <w:p w14:paraId="7A0F1E8B" w14:textId="77777777" w:rsidR="004D63E1" w:rsidRDefault="00810F60">
      <w:pPr>
        <w:pStyle w:val="3"/>
        <w:rPr>
          <w:rFonts w:ascii="Microsoft YaHei" w:eastAsia="Microsoft YaHei" w:hAnsi="Microsoft YaHei" w:cs="Microsoft YaHei"/>
        </w:rPr>
      </w:pPr>
      <w:bookmarkStart w:id="110" w:name="_Toc98205681"/>
      <w:r>
        <w:rPr>
          <w:rFonts w:ascii="Microsoft YaHei" w:eastAsia="Microsoft YaHei" w:hAnsi="Microsoft YaHei" w:cs="Microsoft YaHei"/>
        </w:rPr>
        <w:t>3.</w:t>
      </w:r>
      <w:r>
        <w:rPr>
          <w:rFonts w:ascii="Microsoft YaHei" w:eastAsia="Microsoft YaHei" w:hAnsi="Microsoft YaHei" w:cs="Microsoft YaHei"/>
        </w:rPr>
        <w:t>結論</w:t>
      </w:r>
      <w:bookmarkEnd w:id="110"/>
    </w:p>
    <w:p w14:paraId="3113C065"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国内のオープンソースエコシステムの発展は着実に向上しており、開発者層の増加とともにオープンソースに関わる人の数も増え、質の高いオープンソースプロジェクトの数と種類はますます豊富になり、大手企業のオープンソースプロジェクトと一般の開発者のオープンソースプロジェクトは手を取り合っており、急速な発展の過程で、ますます多くの開発者がオープンソースのセキュリティとコン</w:t>
      </w:r>
      <w:r>
        <w:rPr>
          <w:rFonts w:ascii="Microsoft YaHei" w:eastAsia="Microsoft YaHei" w:hAnsi="Microsoft YaHei" w:cs="Microsoft YaHei"/>
          <w:color w:val="333333"/>
          <w:sz w:val="22"/>
        </w:rPr>
        <w:t>プライアンスに注目し始めています。</w:t>
      </w:r>
    </w:p>
    <w:p w14:paraId="5DC8ACF2"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769F99FA"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ローカルコードをホスティングするプラットフォームとしての</w:t>
      </w:r>
      <w:proofErr w:type="spellStart"/>
      <w:r>
        <w:rPr>
          <w:rFonts w:ascii="Microsoft YaHei" w:eastAsia="Microsoft YaHei" w:hAnsi="Microsoft YaHei" w:cs="Microsoft YaHei"/>
          <w:color w:val="333333"/>
          <w:sz w:val="22"/>
        </w:rPr>
        <w:t>Gitee</w:t>
      </w:r>
      <w:proofErr w:type="spellEnd"/>
      <w:r>
        <w:rPr>
          <w:rFonts w:ascii="Microsoft YaHei" w:eastAsia="Microsoft YaHei" w:hAnsi="Microsoft YaHei" w:cs="Microsoft YaHei"/>
          <w:color w:val="333333"/>
          <w:sz w:val="22"/>
        </w:rPr>
        <w:t>は、大手企業のオープンソースへの投資に対する決意と、</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年に向けて開発者の参加を促す熱意を示していま</w:t>
      </w:r>
      <w:r>
        <w:rPr>
          <w:rFonts w:ascii="Microsoft YaHei" w:eastAsia="Microsoft YaHei" w:hAnsi="Microsoft YaHei" w:cs="Microsoft YaHei"/>
          <w:color w:val="333333"/>
          <w:sz w:val="22"/>
        </w:rPr>
        <w:lastRenderedPageBreak/>
        <w:t>す。国の第</w:t>
      </w:r>
      <w:r>
        <w:rPr>
          <w:rFonts w:ascii="Microsoft YaHei" w:eastAsia="Microsoft YaHei" w:hAnsi="Microsoft YaHei" w:cs="Microsoft YaHei"/>
          <w:color w:val="333333"/>
          <w:sz w:val="22"/>
        </w:rPr>
        <w:t>14</w:t>
      </w:r>
      <w:r>
        <w:rPr>
          <w:rFonts w:ascii="Microsoft YaHei" w:eastAsia="Microsoft YaHei" w:hAnsi="Microsoft YaHei" w:cs="Microsoft YaHei"/>
          <w:color w:val="333333"/>
          <w:sz w:val="22"/>
        </w:rPr>
        <w:t>次</w:t>
      </w:r>
      <w:r>
        <w:rPr>
          <w:rFonts w:ascii="Microsoft YaHei" w:eastAsia="Microsoft YaHei" w:hAnsi="Microsoft YaHei" w:cs="Microsoft YaHei"/>
          <w:color w:val="333333"/>
          <w:sz w:val="22"/>
        </w:rPr>
        <w:t>5</w:t>
      </w:r>
      <w:r>
        <w:rPr>
          <w:rFonts w:ascii="Microsoft YaHei" w:eastAsia="Microsoft YaHei" w:hAnsi="Microsoft YaHei" w:cs="Microsoft YaHei"/>
          <w:color w:val="333333"/>
          <w:sz w:val="22"/>
        </w:rPr>
        <w:t>ヵ年計画でオープンソースのエコシステム発展が重視されるようになり、オープンソースが国家レベルで支持されるようになりました。</w:t>
      </w:r>
      <w:r>
        <w:rPr>
          <w:rFonts w:ascii="Microsoft YaHei" w:eastAsia="Microsoft YaHei" w:hAnsi="Microsoft YaHei" w:cs="Microsoft YaHei"/>
          <w:color w:val="333333"/>
          <w:sz w:val="22"/>
        </w:rPr>
        <w:t xml:space="preserve"> </w:t>
      </w:r>
      <w:proofErr w:type="spellStart"/>
      <w:r>
        <w:rPr>
          <w:rFonts w:ascii="Microsoft YaHei" w:eastAsia="Microsoft YaHei" w:hAnsi="Microsoft YaHei" w:cs="Microsoft YaHei"/>
          <w:color w:val="333333"/>
          <w:sz w:val="22"/>
        </w:rPr>
        <w:t>Gitee</w:t>
      </w:r>
      <w:proofErr w:type="spellEnd"/>
      <w:r>
        <w:rPr>
          <w:rFonts w:ascii="Microsoft YaHei" w:eastAsia="Microsoft YaHei" w:hAnsi="Microsoft YaHei" w:cs="Microsoft YaHei"/>
          <w:color w:val="333333"/>
          <w:sz w:val="22"/>
        </w:rPr>
        <w:t>のような基本的なプラットフォームの構築を通じて、個々の開発者や企業に発表の場と発展のための良い土壌を提供し、</w:t>
      </w:r>
      <w:proofErr w:type="spellStart"/>
      <w:r>
        <w:rPr>
          <w:rFonts w:ascii="Microsoft YaHei" w:eastAsia="Microsoft YaHei" w:hAnsi="Microsoft YaHei" w:cs="Microsoft YaHei"/>
          <w:color w:val="333333"/>
          <w:sz w:val="22"/>
        </w:rPr>
        <w:t>Gitee</w:t>
      </w:r>
      <w:proofErr w:type="spellEnd"/>
      <w:r>
        <w:rPr>
          <w:rFonts w:ascii="Microsoft YaHei" w:eastAsia="Microsoft YaHei" w:hAnsi="Microsoft YaHei" w:cs="Microsoft YaHei"/>
          <w:color w:val="333333"/>
          <w:sz w:val="22"/>
        </w:rPr>
        <w:t>を中国の開発者の知恵を結集し、技術</w:t>
      </w:r>
      <w:r>
        <w:rPr>
          <w:rFonts w:ascii="Microsoft YaHei" w:eastAsia="Microsoft YaHei" w:hAnsi="Microsoft YaHei" w:cs="Microsoft YaHei"/>
          <w:color w:val="333333"/>
          <w:sz w:val="22"/>
        </w:rPr>
        <w:t>革新を促進する共有プラットフォームにしています。</w:t>
      </w:r>
    </w:p>
    <w:p w14:paraId="63E2F265"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147A0029" w14:textId="77777777" w:rsidR="004D63E1" w:rsidRDefault="00810F60">
      <w:pPr>
        <w:spacing w:before="60" w:after="60" w:line="312" w:lineRule="auto"/>
        <w:jc w:val="left"/>
        <w:rPr>
          <w:rFonts w:ascii="Microsoft YaHei" w:eastAsia="Microsoft YaHei" w:hAnsi="Microsoft YaHei" w:cs="Microsoft YaHei"/>
          <w:color w:val="333333"/>
          <w:sz w:val="22"/>
        </w:rPr>
      </w:pPr>
      <w:proofErr w:type="spellStart"/>
      <w:r>
        <w:rPr>
          <w:rFonts w:ascii="Microsoft YaHei" w:eastAsia="Microsoft YaHei" w:hAnsi="Microsoft YaHei" w:cs="Microsoft YaHei"/>
          <w:color w:val="333333"/>
          <w:sz w:val="22"/>
        </w:rPr>
        <w:t>Gitee</w:t>
      </w:r>
      <w:proofErr w:type="spellEnd"/>
      <w:r>
        <w:rPr>
          <w:rFonts w:ascii="Microsoft YaHei" w:eastAsia="Microsoft YaHei" w:hAnsi="Microsoft YaHei" w:cs="Microsoft YaHei"/>
          <w:color w:val="333333"/>
          <w:sz w:val="22"/>
        </w:rPr>
        <w:t>は、国内のオープンソース・エコシステムがより豊かに発展するように、国内の開発者と協力して砂を塔に集めていきます。</w:t>
      </w:r>
    </w:p>
    <w:p w14:paraId="2764D4DA"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62466C43"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 xml:space="preserve">&gt; </w:t>
      </w:r>
      <w:r>
        <w:rPr>
          <w:rFonts w:ascii="Microsoft YaHei" w:eastAsia="Microsoft YaHei" w:hAnsi="Microsoft YaHei" w:cs="Microsoft YaHei"/>
          <w:color w:val="333333"/>
          <w:sz w:val="22"/>
        </w:rPr>
        <w:t>このセクションのデータは</w:t>
      </w:r>
      <w:proofErr w:type="spellStart"/>
      <w:r>
        <w:rPr>
          <w:rFonts w:ascii="Microsoft YaHei" w:eastAsia="Microsoft YaHei" w:hAnsi="Microsoft YaHei" w:cs="Microsoft YaHei"/>
          <w:color w:val="333333"/>
          <w:sz w:val="22"/>
        </w:rPr>
        <w:t>Gitee</w:t>
      </w:r>
      <w:proofErr w:type="spellEnd"/>
      <w:r>
        <w:rPr>
          <w:rFonts w:ascii="Microsoft YaHei" w:eastAsia="Microsoft YaHei" w:hAnsi="Microsoft YaHei" w:cs="Microsoft YaHei"/>
          <w:color w:val="333333"/>
          <w:sz w:val="22"/>
        </w:rPr>
        <w:t>プラットフォームから提供されたものであり、コンテンツは李泽辰が執筆しました。</w:t>
      </w:r>
      <w:r>
        <w:br w:type="page"/>
      </w:r>
    </w:p>
    <w:p w14:paraId="42B4219A" w14:textId="77777777" w:rsidR="004D63E1" w:rsidRDefault="00810F60">
      <w:pPr>
        <w:pStyle w:val="1"/>
        <w:rPr>
          <w:rFonts w:ascii="Microsoft YaHei" w:eastAsia="Microsoft YaHei" w:hAnsi="Microsoft YaHei" w:cs="Microsoft YaHei"/>
        </w:rPr>
      </w:pPr>
      <w:bookmarkStart w:id="111" w:name="_Toc98205682"/>
      <w:r>
        <w:rPr>
          <w:rFonts w:ascii="Microsoft YaHei" w:eastAsia="Microsoft YaHei" w:hAnsi="Microsoft YaHei" w:cs="Microsoft YaHei"/>
        </w:rPr>
        <w:lastRenderedPageBreak/>
        <w:t xml:space="preserve">2021 </w:t>
      </w:r>
      <w:r>
        <w:rPr>
          <w:rFonts w:ascii="Microsoft YaHei" w:eastAsia="Microsoft YaHei" w:hAnsi="Microsoft YaHei" w:cs="Microsoft YaHei"/>
        </w:rPr>
        <w:t>中国オープンソース年度報告</w:t>
      </w:r>
      <w:r>
        <w:rPr>
          <w:rFonts w:ascii="Microsoft YaHei" w:eastAsia="Microsoft YaHei" w:hAnsi="Microsoft YaHei" w:cs="Microsoft YaHei"/>
        </w:rPr>
        <w:t xml:space="preserve">- </w:t>
      </w:r>
      <w:r>
        <w:rPr>
          <w:rFonts w:ascii="Microsoft YaHei" w:eastAsia="Microsoft YaHei" w:hAnsi="Microsoft YaHei" w:cs="Microsoft YaHei"/>
        </w:rPr>
        <w:t>商業化編</w:t>
      </w:r>
      <w:bookmarkEnd w:id="111"/>
    </w:p>
    <w:p w14:paraId="1379F3EE"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488FA2EA" w14:textId="77777777" w:rsidR="004D63E1" w:rsidRDefault="00810F60">
      <w:pPr>
        <w:pStyle w:val="2"/>
        <w:numPr>
          <w:ilvl w:val="0"/>
          <w:numId w:val="20"/>
        </w:numPr>
        <w:rPr>
          <w:rFonts w:ascii="Microsoft YaHei" w:eastAsia="Microsoft YaHei" w:hAnsi="Microsoft YaHei" w:cs="Microsoft YaHei"/>
        </w:rPr>
      </w:pPr>
      <w:bookmarkStart w:id="112" w:name="_Toc98205683"/>
      <w:r>
        <w:rPr>
          <w:rFonts w:ascii="Microsoft YaHei" w:eastAsia="Microsoft YaHei" w:hAnsi="Microsoft YaHei" w:cs="Microsoft YaHei"/>
        </w:rPr>
        <w:t>概要</w:t>
      </w:r>
      <w:bookmarkEnd w:id="112"/>
    </w:p>
    <w:p w14:paraId="4969C05A" w14:textId="77777777" w:rsidR="004D63E1" w:rsidRDefault="00810F6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1998</w:t>
      </w:r>
      <w:r>
        <w:rPr>
          <w:rFonts w:ascii="Microsoft YaHei" w:eastAsia="Microsoft YaHei" w:hAnsi="Microsoft YaHei" w:cs="Microsoft YaHei"/>
          <w:color w:val="333333"/>
          <w:sz w:val="22"/>
        </w:rPr>
        <w:t>年にオープンソースという言葉が生まれたが、これはフリーソフトウェアの「フリー」の曖昧さを取り除き、より商業的に使いやすくすることを主な目的とした新しい用語である。設立当初から、オープンソースソフトウェアと商業化の間に矛盾はなく、また、オープンソースとフリーは同じではないと言ってもいいでしょう。近年、一部のオープンソース企業が資本市場に登場したことで、国内の開発者コミュニティや投資家の間では、オープンソースの商業化に対する認識が徐々に高まってきています。オープンソースのユニークな開発モデルは、巨大な潜</w:t>
      </w:r>
      <w:r>
        <w:rPr>
          <w:rFonts w:ascii="Microsoft YaHei" w:eastAsia="Microsoft YaHei" w:hAnsi="Microsoft YaHei" w:cs="Microsoft YaHei"/>
          <w:color w:val="333333"/>
          <w:sz w:val="22"/>
        </w:rPr>
        <w:t>在的ビジネス価値を生み出し、開発者、テクノロジー企業、投資機関などがオープンソース産業への投資を行っています。</w:t>
      </w:r>
    </w:p>
    <w:p w14:paraId="79051243" w14:textId="77777777" w:rsidR="004D63E1" w:rsidRDefault="004D63E1">
      <w:pPr>
        <w:spacing w:before="60" w:after="60" w:line="312" w:lineRule="auto"/>
        <w:rPr>
          <w:rFonts w:ascii="Microsoft YaHei" w:eastAsia="Microsoft YaHei" w:hAnsi="Microsoft YaHei" w:cs="Microsoft YaHei"/>
          <w:color w:val="333333"/>
          <w:sz w:val="22"/>
        </w:rPr>
      </w:pPr>
    </w:p>
    <w:p w14:paraId="529A7ED0" w14:textId="77777777" w:rsidR="004D63E1" w:rsidRDefault="00810F6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企業が商業化できるできることは紛れもない事実ですが、最も効率的に商業化できるのはどういうモデルかという選択は、すべてのオープンソース企業にとって課題となっています。オープンソースの商業化モデルには、サポート、ホスティング、制限付きライセンス、オープンコア、ハイブリッドライセンスの</w:t>
      </w:r>
      <w:r>
        <w:rPr>
          <w:rFonts w:ascii="Microsoft YaHei" w:eastAsia="Microsoft YaHei" w:hAnsi="Microsoft YaHei" w:cs="Microsoft YaHei"/>
          <w:color w:val="333333"/>
          <w:sz w:val="22"/>
        </w:rPr>
        <w:t>5</w:t>
      </w:r>
      <w:r>
        <w:rPr>
          <w:rFonts w:ascii="Microsoft YaHei" w:eastAsia="Microsoft YaHei" w:hAnsi="Microsoft YaHei" w:cs="Microsoft YaHei"/>
          <w:color w:val="333333"/>
          <w:sz w:val="22"/>
        </w:rPr>
        <w:t>種類があります。ホステッドライセンス、オープンコアライセンス、ハイブリッドライセンスといった現在のオー</w:t>
      </w:r>
      <w:r>
        <w:rPr>
          <w:rFonts w:ascii="Microsoft YaHei" w:eastAsia="Microsoft YaHei" w:hAnsi="Microsoft YaHei" w:cs="Microsoft YaHei"/>
          <w:color w:val="333333"/>
          <w:sz w:val="22"/>
        </w:rPr>
        <w:t>プンソース市場は、テクノロジー企業が採用している最も主流なものですが、企業は自社のコミュニティや製品の状況に応じて、商業的な道を選択する必要があります。</w:t>
      </w:r>
    </w:p>
    <w:p w14:paraId="0BFFCFC0" w14:textId="77777777" w:rsidR="004D63E1" w:rsidRDefault="004D63E1">
      <w:pPr>
        <w:spacing w:before="60" w:after="60" w:line="312" w:lineRule="auto"/>
        <w:rPr>
          <w:rFonts w:ascii="Microsoft YaHei" w:eastAsia="Microsoft YaHei" w:hAnsi="Microsoft YaHei" w:cs="Microsoft YaHei"/>
          <w:color w:val="333333"/>
          <w:sz w:val="22"/>
        </w:rPr>
      </w:pPr>
    </w:p>
    <w:p w14:paraId="6FD1B896" w14:textId="77777777" w:rsidR="004D63E1" w:rsidRDefault="00810F6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投資は、オープンソース市場の発展に重要な役割を果たしています。投資機関にとって、オープンソースプロジェクトを判断する際には、製品開発の段階では、コードの所有権と管理権を持っているか、国際的な競争力を持っているかが重視され、コミュニティ運営の段階では、十分に強力な運営能力を持っているかが主眼となり、商業化の段階では、市場にマッチした能力とビジネスモデルの成</w:t>
      </w:r>
      <w:r>
        <w:rPr>
          <w:rFonts w:ascii="Microsoft YaHei" w:eastAsia="Microsoft YaHei" w:hAnsi="Microsoft YaHei" w:cs="Microsoft YaHei"/>
          <w:color w:val="333333"/>
          <w:sz w:val="22"/>
        </w:rPr>
        <w:t>熟度が主眼となることが多い。</w:t>
      </w:r>
    </w:p>
    <w:p w14:paraId="5BA34967" w14:textId="77777777" w:rsidR="004D63E1" w:rsidRDefault="004D63E1">
      <w:pPr>
        <w:spacing w:before="60" w:after="60" w:line="312" w:lineRule="auto"/>
        <w:rPr>
          <w:rFonts w:ascii="Microsoft YaHei" w:eastAsia="Microsoft YaHei" w:hAnsi="Microsoft YaHei" w:cs="Microsoft YaHei"/>
          <w:color w:val="333333"/>
          <w:sz w:val="22"/>
        </w:rPr>
      </w:pPr>
    </w:p>
    <w:p w14:paraId="2243D873" w14:textId="77777777" w:rsidR="004D63E1" w:rsidRDefault="00810F60">
      <w:pPr>
        <w:spacing w:before="60" w:after="60" w:line="312" w:lineRule="auto"/>
        <w:rPr>
          <w:rFonts w:ascii="Microsoft YaHei" w:eastAsia="Microsoft YaHei" w:hAnsi="Microsoft YaHei" w:cs="Microsoft YaHei"/>
          <w:b/>
          <w:color w:val="333333"/>
          <w:sz w:val="22"/>
        </w:rPr>
      </w:pPr>
      <w:r>
        <w:rPr>
          <w:rFonts w:ascii="Microsoft YaHei" w:eastAsia="Microsoft YaHei" w:hAnsi="Microsoft YaHei" w:cs="Microsoft YaHei"/>
          <w:b/>
          <w:color w:val="333333"/>
          <w:sz w:val="22"/>
        </w:rPr>
        <w:t>この章は、云启资本（</w:t>
      </w:r>
      <w:r>
        <w:rPr>
          <w:rFonts w:ascii="Microsoft YaHei" w:eastAsia="Microsoft YaHei" w:hAnsi="Microsoft YaHei" w:cs="Microsoft YaHei"/>
          <w:b/>
          <w:color w:val="333333"/>
          <w:sz w:val="22"/>
        </w:rPr>
        <w:t>YUNQI PARTNERS</w:t>
      </w:r>
      <w:r>
        <w:rPr>
          <w:rFonts w:ascii="Microsoft YaHei" w:eastAsia="Microsoft YaHei" w:hAnsi="Microsoft YaHei" w:cs="Microsoft YaHei"/>
          <w:b/>
          <w:color w:val="333333"/>
          <w:sz w:val="22"/>
        </w:rPr>
        <w:t>）の投資チームが執筆したもので、以下の特徴があります。</w:t>
      </w:r>
    </w:p>
    <w:p w14:paraId="1FD37A10" w14:textId="77777777" w:rsidR="004D63E1" w:rsidRDefault="00810F60">
      <w:pPr>
        <w:numPr>
          <w:ilvl w:val="0"/>
          <w:numId w:val="19"/>
        </w:numPr>
        <w:spacing w:before="60" w:after="60" w:line="312" w:lineRule="auto"/>
        <w:rPr>
          <w:rFonts w:ascii="Microsoft YaHei" w:eastAsia="Microsoft YaHei" w:hAnsi="Microsoft YaHei" w:cs="Microsoft YaHei"/>
          <w:b/>
          <w:color w:val="333333"/>
          <w:sz w:val="22"/>
        </w:rPr>
      </w:pPr>
      <w:r>
        <w:rPr>
          <w:rFonts w:ascii="Microsoft YaHei" w:eastAsia="Microsoft YaHei" w:hAnsi="Microsoft YaHei" w:cs="Microsoft YaHei"/>
          <w:b/>
          <w:color w:val="333333"/>
          <w:sz w:val="22"/>
        </w:rPr>
        <w:t>オープンソースソフトウェアが商業的に成功するための基本的な要因</w:t>
      </w:r>
    </w:p>
    <w:p w14:paraId="0EFE79D4" w14:textId="77777777" w:rsidR="004D63E1" w:rsidRDefault="00810F60">
      <w:pPr>
        <w:numPr>
          <w:ilvl w:val="0"/>
          <w:numId w:val="19"/>
        </w:numPr>
        <w:spacing w:before="60" w:after="60" w:line="312" w:lineRule="auto"/>
        <w:rPr>
          <w:rFonts w:ascii="Microsoft YaHei" w:eastAsia="Microsoft YaHei" w:hAnsi="Microsoft YaHei" w:cs="Microsoft YaHei"/>
          <w:b/>
          <w:color w:val="333333"/>
          <w:sz w:val="22"/>
        </w:rPr>
      </w:pPr>
      <w:r>
        <w:rPr>
          <w:rFonts w:ascii="Microsoft YaHei" w:eastAsia="Microsoft YaHei" w:hAnsi="Microsoft YaHei" w:cs="Microsoft YaHei"/>
          <w:b/>
          <w:color w:val="333333"/>
          <w:sz w:val="22"/>
        </w:rPr>
        <w:t>オープンソースソフトウェア企業の商業化の可能性</w:t>
      </w:r>
    </w:p>
    <w:p w14:paraId="53946E77" w14:textId="77777777" w:rsidR="004D63E1" w:rsidRDefault="00810F60">
      <w:pPr>
        <w:numPr>
          <w:ilvl w:val="0"/>
          <w:numId w:val="19"/>
        </w:numPr>
        <w:spacing w:before="60" w:after="60" w:line="312" w:lineRule="auto"/>
        <w:rPr>
          <w:rFonts w:ascii="Microsoft YaHei" w:eastAsia="Microsoft YaHei" w:hAnsi="Microsoft YaHei" w:cs="Microsoft YaHei"/>
          <w:b/>
          <w:color w:val="333333"/>
          <w:sz w:val="22"/>
        </w:rPr>
      </w:pPr>
      <w:r>
        <w:rPr>
          <w:rFonts w:ascii="Microsoft YaHei" w:eastAsia="Microsoft YaHei" w:hAnsi="Microsoft YaHei" w:cs="Microsoft YaHei"/>
          <w:b/>
          <w:color w:val="333333"/>
          <w:sz w:val="22"/>
        </w:rPr>
        <w:t>オープンソースプロジェクトへの投資家の判断基準とケーススタディ</w:t>
      </w:r>
    </w:p>
    <w:p w14:paraId="005EAAC5" w14:textId="77777777" w:rsidR="004D63E1" w:rsidRDefault="004D63E1">
      <w:pPr>
        <w:spacing w:before="60" w:after="60" w:line="312" w:lineRule="auto"/>
        <w:rPr>
          <w:rFonts w:ascii="Microsoft YaHei" w:eastAsia="Microsoft YaHei" w:hAnsi="Microsoft YaHei" w:cs="Microsoft YaHei"/>
          <w:color w:val="333333"/>
          <w:sz w:val="28"/>
          <w:szCs w:val="28"/>
        </w:rPr>
      </w:pPr>
    </w:p>
    <w:p w14:paraId="4AC9EB62" w14:textId="77777777" w:rsidR="004D63E1" w:rsidRDefault="00810F60">
      <w:pPr>
        <w:pStyle w:val="2"/>
        <w:numPr>
          <w:ilvl w:val="0"/>
          <w:numId w:val="20"/>
        </w:numPr>
        <w:rPr>
          <w:rFonts w:ascii="Microsoft YaHei" w:eastAsia="Microsoft YaHei" w:hAnsi="Microsoft YaHei" w:cs="Microsoft YaHei"/>
        </w:rPr>
      </w:pPr>
      <w:bookmarkStart w:id="113" w:name="_Toc98205684"/>
      <w:r>
        <w:rPr>
          <w:rFonts w:ascii="Microsoft YaHei" w:eastAsia="Microsoft YaHei" w:hAnsi="Microsoft YaHei" w:cs="Microsoft YaHei"/>
        </w:rPr>
        <w:t>オープンソースソフトウェアが商業的に成功するための基本的な要因</w:t>
      </w:r>
      <w:bookmarkEnd w:id="113"/>
    </w:p>
    <w:p w14:paraId="3F57E1B3" w14:textId="77777777" w:rsidR="004D63E1" w:rsidRDefault="00810F6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近年、オープンソースソフトウェアの商業科の成功が常識になっています。上場後の</w:t>
      </w:r>
      <w:r>
        <w:rPr>
          <w:rFonts w:ascii="Microsoft YaHei" w:eastAsia="Microsoft YaHei" w:hAnsi="Microsoft YaHei" w:cs="Microsoft YaHei"/>
          <w:color w:val="333333"/>
          <w:sz w:val="22"/>
        </w:rPr>
        <w:t>OSS</w:t>
      </w:r>
      <w:r>
        <w:rPr>
          <w:rFonts w:ascii="Microsoft YaHei" w:eastAsia="Microsoft YaHei" w:hAnsi="Microsoft YaHei" w:cs="Microsoft YaHei"/>
          <w:color w:val="333333"/>
          <w:sz w:val="22"/>
        </w:rPr>
        <w:t>企業の継続的な高額な市場価値や、スタートアップ段階での継続的な資金流入のいずれにしても、オープンソースソフトウェアの商業化モデルがより広く認知されていることを示しています。</w:t>
      </w:r>
    </w:p>
    <w:p w14:paraId="297A62C0" w14:textId="77777777" w:rsidR="004D63E1" w:rsidRDefault="004D63E1">
      <w:pPr>
        <w:spacing w:before="60" w:after="60" w:line="312" w:lineRule="auto"/>
        <w:rPr>
          <w:rFonts w:ascii="Microsoft YaHei" w:eastAsia="Microsoft YaHei" w:hAnsi="Microsoft YaHei" w:cs="Microsoft YaHei"/>
          <w:color w:val="333333"/>
          <w:sz w:val="22"/>
        </w:rPr>
      </w:pPr>
    </w:p>
    <w:p w14:paraId="572B279B" w14:textId="77777777" w:rsidR="004D63E1" w:rsidRDefault="00810F6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オープンソースソフトウェアの商用化の成功は、決して空論ではありません。オープンソースソフトウェアは、</w:t>
      </w:r>
      <w:r>
        <w:rPr>
          <w:rFonts w:ascii="Microsoft YaHei" w:eastAsia="Microsoft YaHei" w:hAnsi="Microsoft YaHei" w:cs="Microsoft YaHei"/>
          <w:b/>
          <w:color w:val="333333"/>
          <w:sz w:val="22"/>
        </w:rPr>
        <w:t>ソフトウェアの開発や販売の段階で、オープンソースモデルがもたらすレバレッジ効果により、</w:t>
      </w:r>
      <w:r>
        <w:rPr>
          <w:rFonts w:ascii="Microsoft YaHei" w:eastAsia="Microsoft YaHei" w:hAnsi="Microsoft YaHei" w:cs="Microsoft YaHei"/>
          <w:color w:val="333333"/>
          <w:sz w:val="22"/>
        </w:rPr>
        <w:t>商業化に成功すると考えています。特に、</w:t>
      </w:r>
      <w:r>
        <w:rPr>
          <w:rFonts w:ascii="Microsoft YaHei" w:eastAsia="Microsoft YaHei" w:hAnsi="Microsoft YaHei" w:cs="Microsoft YaHei"/>
          <w:b/>
          <w:color w:val="333333"/>
          <w:sz w:val="22"/>
        </w:rPr>
        <w:t>共同開発、ボトムアップ型の販売モデル、イノベーションの促進</w:t>
      </w:r>
      <w:r>
        <w:rPr>
          <w:rFonts w:ascii="Microsoft YaHei" w:eastAsia="Microsoft YaHei" w:hAnsi="Microsoft YaHei" w:cs="Microsoft YaHei"/>
          <w:color w:val="333333"/>
          <w:sz w:val="22"/>
        </w:rPr>
        <w:t>などの特徴が、オープンソースの商業的価値を高める要因と</w:t>
      </w:r>
      <w:r>
        <w:rPr>
          <w:rFonts w:ascii="Microsoft YaHei" w:eastAsia="Microsoft YaHei" w:hAnsi="Microsoft YaHei" w:cs="Microsoft YaHei"/>
          <w:color w:val="333333"/>
          <w:sz w:val="22"/>
        </w:rPr>
        <w:t>なっている。</w:t>
      </w:r>
    </w:p>
    <w:p w14:paraId="2D9B4691" w14:textId="77777777" w:rsidR="004D63E1" w:rsidRDefault="004D63E1">
      <w:pPr>
        <w:spacing w:before="60" w:after="60" w:line="312" w:lineRule="auto"/>
        <w:rPr>
          <w:rFonts w:ascii="Microsoft YaHei" w:eastAsia="Microsoft YaHei" w:hAnsi="Microsoft YaHei" w:cs="Microsoft YaHei"/>
          <w:color w:val="333333"/>
          <w:sz w:val="20"/>
          <w:szCs w:val="20"/>
        </w:rPr>
      </w:pPr>
    </w:p>
    <w:p w14:paraId="38EEF9AD" w14:textId="77777777" w:rsidR="004D63E1" w:rsidRDefault="00810F60">
      <w:pPr>
        <w:pStyle w:val="3"/>
        <w:rPr>
          <w:rFonts w:ascii="Microsoft YaHei" w:eastAsia="Microsoft YaHei" w:hAnsi="Microsoft YaHei" w:cs="Microsoft YaHei"/>
          <w:color w:val="333333"/>
          <w:sz w:val="20"/>
          <w:szCs w:val="20"/>
        </w:rPr>
      </w:pPr>
      <w:bookmarkStart w:id="114" w:name="_Toc98205685"/>
      <w:r>
        <w:rPr>
          <w:rFonts w:ascii="Microsoft YaHei" w:eastAsia="Microsoft YaHei" w:hAnsi="Microsoft YaHei" w:cs="Microsoft YaHei"/>
        </w:rPr>
        <w:t xml:space="preserve">2.1 </w:t>
      </w:r>
      <w:r>
        <w:rPr>
          <w:rFonts w:ascii="Microsoft YaHei" w:eastAsia="Microsoft YaHei" w:hAnsi="Microsoft YaHei" w:cs="Microsoft YaHei"/>
        </w:rPr>
        <w:t>オープンソースのビジネスモデル検証</w:t>
      </w:r>
      <w:bookmarkEnd w:id="114"/>
    </w:p>
    <w:p w14:paraId="42ED22E3" w14:textId="77777777" w:rsidR="004D63E1" w:rsidRDefault="00810F60">
      <w:pPr>
        <w:spacing w:before="60" w:after="60" w:line="312" w:lineRule="auto"/>
        <w:ind w:right="240"/>
        <w:rPr>
          <w:rFonts w:ascii="Microsoft YaHei" w:eastAsia="Microsoft YaHei" w:hAnsi="Microsoft YaHei" w:cs="Microsoft YaHei"/>
          <w:b/>
          <w:color w:val="333333"/>
          <w:sz w:val="22"/>
        </w:rPr>
      </w:pPr>
      <w:r>
        <w:rPr>
          <w:rFonts w:ascii="Microsoft YaHei" w:eastAsia="Microsoft YaHei" w:hAnsi="Microsoft YaHei" w:cs="Microsoft YaHei"/>
          <w:color w:val="333333"/>
          <w:sz w:val="22"/>
        </w:rPr>
        <w:t>1999</w:t>
      </w:r>
      <w:r>
        <w:rPr>
          <w:rFonts w:ascii="Microsoft YaHei" w:eastAsia="Microsoft YaHei" w:hAnsi="Microsoft YaHei" w:cs="Microsoft YaHei"/>
          <w:color w:val="333333"/>
          <w:sz w:val="22"/>
        </w:rPr>
        <w:t>年には</w:t>
      </w:r>
      <w:r>
        <w:rPr>
          <w:rFonts w:ascii="Microsoft YaHei" w:eastAsia="Microsoft YaHei" w:hAnsi="Microsoft YaHei" w:cs="Microsoft YaHei"/>
          <w:color w:val="333333"/>
          <w:sz w:val="22"/>
        </w:rPr>
        <w:t>Red Hat</w:t>
      </w:r>
      <w:r>
        <w:rPr>
          <w:rFonts w:ascii="Microsoft YaHei" w:eastAsia="Microsoft YaHei" w:hAnsi="Microsoft YaHei" w:cs="Microsoft YaHei"/>
          <w:color w:val="333333"/>
          <w:sz w:val="22"/>
        </w:rPr>
        <w:t>が</w:t>
      </w:r>
      <w:r>
        <w:rPr>
          <w:rFonts w:ascii="Microsoft YaHei" w:eastAsia="Microsoft YaHei" w:hAnsi="Microsoft YaHei" w:cs="Microsoft YaHei"/>
          <w:color w:val="333333"/>
          <w:sz w:val="22"/>
        </w:rPr>
        <w:t>NASDAQ</w:t>
      </w:r>
      <w:r>
        <w:rPr>
          <w:rFonts w:ascii="Microsoft YaHei" w:eastAsia="Microsoft YaHei" w:hAnsi="Microsoft YaHei" w:cs="Microsoft YaHei"/>
          <w:color w:val="333333"/>
          <w:sz w:val="22"/>
        </w:rPr>
        <w:t>に上場し、オープンソース・ソフトウェア企業が商業的に成功するための自信を与えました</w:t>
      </w:r>
      <w:r>
        <w:rPr>
          <w:rFonts w:ascii="Microsoft YaHei" w:eastAsia="Microsoft YaHei" w:hAnsi="Microsoft YaHei" w:cs="Microsoft YaHei"/>
          <w:b/>
          <w:color w:val="333333"/>
          <w:sz w:val="22"/>
        </w:rPr>
        <w:t>。</w:t>
      </w:r>
      <w:r>
        <w:rPr>
          <w:rFonts w:ascii="Microsoft YaHei" w:eastAsia="Microsoft YaHei" w:hAnsi="Microsoft YaHei" w:cs="Microsoft YaHei"/>
          <w:color w:val="333333"/>
          <w:sz w:val="22"/>
        </w:rPr>
        <w:t>不完全な統計ですが、それ以来、</w:t>
      </w:r>
      <w:r>
        <w:rPr>
          <w:rFonts w:ascii="Microsoft YaHei" w:eastAsia="Microsoft YaHei" w:hAnsi="Microsoft YaHei" w:cs="Microsoft YaHei"/>
          <w:color w:val="333333"/>
          <w:sz w:val="22"/>
        </w:rPr>
        <w:t>20</w:t>
      </w:r>
      <w:r>
        <w:rPr>
          <w:rFonts w:ascii="Microsoft YaHei" w:eastAsia="Microsoft YaHei" w:hAnsi="Microsoft YaHei" w:cs="Microsoft YaHei"/>
          <w:color w:val="333333"/>
          <w:sz w:val="22"/>
        </w:rPr>
        <w:t>社近くのオープンソース・ソフトウェア企業が株式を公開しています。オープンソースソフトウェア</w:t>
      </w:r>
      <w:r>
        <w:rPr>
          <w:rFonts w:ascii="Microsoft YaHei" w:eastAsia="Microsoft YaHei" w:hAnsi="Microsoft YaHei" w:cs="Microsoft YaHei"/>
          <w:color w:val="333333"/>
          <w:sz w:val="22"/>
        </w:rPr>
        <w:lastRenderedPageBreak/>
        <w:t>企業の</w:t>
      </w:r>
      <w:r>
        <w:rPr>
          <w:rFonts w:ascii="Microsoft YaHei" w:eastAsia="Microsoft YaHei" w:hAnsi="Microsoft YaHei" w:cs="Microsoft YaHei"/>
          <w:color w:val="333333"/>
          <w:sz w:val="22"/>
        </w:rPr>
        <w:t>IPO</w:t>
      </w:r>
      <w:r>
        <w:rPr>
          <w:rFonts w:ascii="Microsoft YaHei" w:eastAsia="Microsoft YaHei" w:hAnsi="Microsoft YaHei" w:cs="Microsoft YaHei"/>
          <w:color w:val="333333"/>
          <w:sz w:val="22"/>
        </w:rPr>
        <w:t>開始時の評価額は、</w:t>
      </w:r>
      <w:r>
        <w:rPr>
          <w:rFonts w:ascii="Microsoft YaHei" w:eastAsia="Microsoft YaHei" w:hAnsi="Microsoft YaHei" w:cs="Microsoft YaHei"/>
          <w:color w:val="333333"/>
          <w:sz w:val="22"/>
        </w:rPr>
        <w:t>Red Hat</w:t>
      </w:r>
      <w:r>
        <w:rPr>
          <w:rFonts w:ascii="Microsoft YaHei" w:eastAsia="Microsoft YaHei" w:hAnsi="Microsoft YaHei" w:cs="Microsoft YaHei"/>
          <w:color w:val="333333"/>
          <w:sz w:val="22"/>
        </w:rPr>
        <w:t>の</w:t>
      </w:r>
      <w:r>
        <w:rPr>
          <w:rFonts w:ascii="Microsoft YaHei" w:eastAsia="Microsoft YaHei" w:hAnsi="Microsoft YaHei" w:cs="Microsoft YaHei"/>
          <w:color w:val="333333"/>
          <w:sz w:val="22"/>
        </w:rPr>
        <w:t>36</w:t>
      </w:r>
      <w:r>
        <w:rPr>
          <w:rFonts w:ascii="Microsoft YaHei" w:eastAsia="Microsoft YaHei" w:hAnsi="Microsoft YaHei" w:cs="Microsoft YaHei"/>
          <w:color w:val="333333"/>
          <w:sz w:val="22"/>
        </w:rPr>
        <w:t>億ドルから</w:t>
      </w:r>
      <w:r>
        <w:rPr>
          <w:rFonts w:ascii="Microsoft YaHei" w:eastAsia="Microsoft YaHei" w:hAnsi="Microsoft YaHei" w:cs="Microsoft YaHei"/>
          <w:color w:val="333333"/>
          <w:sz w:val="22"/>
        </w:rPr>
        <w:t>GitLab</w:t>
      </w:r>
      <w:r>
        <w:rPr>
          <w:rFonts w:ascii="Microsoft YaHei" w:eastAsia="Microsoft YaHei" w:hAnsi="Microsoft YaHei" w:cs="Microsoft YaHei"/>
          <w:color w:val="333333"/>
          <w:sz w:val="22"/>
        </w:rPr>
        <w:t>の</w:t>
      </w:r>
      <w:r>
        <w:rPr>
          <w:rFonts w:ascii="Microsoft YaHei" w:eastAsia="Microsoft YaHei" w:hAnsi="Microsoft YaHei" w:cs="Microsoft YaHei"/>
          <w:color w:val="333333"/>
          <w:sz w:val="22"/>
        </w:rPr>
        <w:t>110</w:t>
      </w:r>
      <w:r>
        <w:rPr>
          <w:rFonts w:ascii="Microsoft YaHei" w:eastAsia="Microsoft YaHei" w:hAnsi="Microsoft YaHei" w:cs="Microsoft YaHei"/>
          <w:color w:val="333333"/>
          <w:sz w:val="22"/>
        </w:rPr>
        <w:t>億ドルまで上昇しています。それだけでなく、企業の時価総額は、上場後も上昇しています。例えば、</w:t>
      </w:r>
      <w:r>
        <w:rPr>
          <w:rFonts w:ascii="Microsoft YaHei" w:eastAsia="Microsoft YaHei" w:hAnsi="Microsoft YaHei" w:cs="Microsoft YaHei"/>
          <w:color w:val="333333"/>
          <w:sz w:val="22"/>
        </w:rPr>
        <w:t>MongoDB</w:t>
      </w:r>
      <w:r>
        <w:rPr>
          <w:rFonts w:ascii="Microsoft YaHei" w:eastAsia="Microsoft YaHei" w:hAnsi="Microsoft YaHei" w:cs="Microsoft YaHei"/>
          <w:color w:val="333333"/>
          <w:sz w:val="22"/>
        </w:rPr>
        <w:t>の時価総額は、上</w:t>
      </w:r>
      <w:r>
        <w:rPr>
          <w:rFonts w:ascii="Microsoft YaHei" w:eastAsia="Microsoft YaHei" w:hAnsi="Microsoft YaHei" w:cs="Microsoft YaHei"/>
          <w:color w:val="333333"/>
          <w:sz w:val="22"/>
        </w:rPr>
        <w:t>場した</w:t>
      </w:r>
      <w:r>
        <w:rPr>
          <w:rFonts w:ascii="Microsoft YaHei" w:eastAsia="Microsoft YaHei" w:hAnsi="Microsoft YaHei" w:cs="Microsoft YaHei"/>
          <w:color w:val="333333"/>
          <w:sz w:val="22"/>
        </w:rPr>
        <w:t>2017</w:t>
      </w:r>
      <w:r>
        <w:rPr>
          <w:rFonts w:ascii="Microsoft YaHei" w:eastAsia="Microsoft YaHei" w:hAnsi="Microsoft YaHei" w:cs="Microsoft YaHei"/>
          <w:color w:val="333333"/>
          <w:sz w:val="22"/>
        </w:rPr>
        <w:t>年の</w:t>
      </w:r>
      <w:r>
        <w:rPr>
          <w:rFonts w:ascii="Microsoft YaHei" w:eastAsia="Microsoft YaHei" w:hAnsi="Microsoft YaHei" w:cs="Microsoft YaHei"/>
          <w:color w:val="333333"/>
          <w:sz w:val="22"/>
        </w:rPr>
        <w:t>16</w:t>
      </w:r>
      <w:r>
        <w:rPr>
          <w:rFonts w:ascii="Microsoft YaHei" w:eastAsia="Microsoft YaHei" w:hAnsi="Microsoft YaHei" w:cs="Microsoft YaHei"/>
          <w:color w:val="333333"/>
          <w:sz w:val="22"/>
        </w:rPr>
        <w:t>億ドルから、現在は</w:t>
      </w:r>
      <w:r>
        <w:rPr>
          <w:rFonts w:ascii="Microsoft YaHei" w:eastAsia="Microsoft YaHei" w:hAnsi="Microsoft YaHei" w:cs="Microsoft YaHei"/>
          <w:color w:val="333333"/>
          <w:sz w:val="22"/>
        </w:rPr>
        <w:t>353</w:t>
      </w:r>
      <w:r>
        <w:rPr>
          <w:rFonts w:ascii="Microsoft YaHei" w:eastAsia="Microsoft YaHei" w:hAnsi="Microsoft YaHei" w:cs="Microsoft YaHei"/>
          <w:color w:val="333333"/>
          <w:sz w:val="22"/>
        </w:rPr>
        <w:t>億ドルにまで成長しています。</w:t>
      </w:r>
    </w:p>
    <w:p w14:paraId="1E602B6B" w14:textId="77777777" w:rsidR="004D63E1" w:rsidRDefault="004D63E1">
      <w:pPr>
        <w:spacing w:before="60" w:after="60" w:line="312" w:lineRule="auto"/>
        <w:ind w:right="240"/>
        <w:rPr>
          <w:rFonts w:ascii="Microsoft YaHei" w:eastAsia="Microsoft YaHei" w:hAnsi="Microsoft YaHei" w:cs="Microsoft YaHei"/>
          <w:b/>
          <w:color w:val="333333"/>
          <w:sz w:val="22"/>
        </w:rPr>
      </w:pPr>
    </w:p>
    <w:p w14:paraId="6A6E7040" w14:textId="77777777" w:rsidR="004D63E1" w:rsidRDefault="00810F60">
      <w:pPr>
        <w:spacing w:before="60" w:after="60" w:line="312" w:lineRule="auto"/>
        <w:ind w:right="240"/>
        <w:rPr>
          <w:rFonts w:ascii="Microsoft YaHei" w:eastAsia="Microsoft YaHei" w:hAnsi="Microsoft YaHei" w:cs="Microsoft YaHei"/>
          <w:color w:val="333333"/>
          <w:sz w:val="22"/>
        </w:rPr>
      </w:pPr>
      <w:r>
        <w:rPr>
          <w:rFonts w:ascii="Microsoft YaHei" w:eastAsia="Microsoft YaHei" w:hAnsi="Microsoft YaHei" w:cs="Microsoft YaHei"/>
          <w:b/>
          <w:color w:val="333333"/>
          <w:sz w:val="22"/>
        </w:rPr>
        <w:t>主要なオープンソース・ソフトウェア企業は時価総額が急速に増加しており、高い成長率を維持しています。</w:t>
      </w:r>
      <w:r>
        <w:rPr>
          <w:rFonts w:ascii="Microsoft YaHei" w:eastAsia="Microsoft YaHei" w:hAnsi="Microsoft YaHei" w:cs="Microsoft YaHei"/>
          <w:color w:val="333333"/>
          <w:sz w:val="22"/>
        </w:rPr>
        <w:t>近年、セカンダリー市場（訳註：上場後の株取引）におけるオープンソースソフトウェア企業の</w:t>
      </w:r>
      <w:r>
        <w:rPr>
          <w:rFonts w:ascii="Microsoft YaHei" w:eastAsia="Microsoft YaHei" w:hAnsi="Microsoft YaHei" w:cs="Microsoft YaHei"/>
          <w:color w:val="333333"/>
          <w:sz w:val="22"/>
        </w:rPr>
        <w:t>P/S</w:t>
      </w:r>
      <w:r>
        <w:rPr>
          <w:rFonts w:ascii="Microsoft YaHei" w:eastAsia="Microsoft YaHei" w:hAnsi="Microsoft YaHei" w:cs="Microsoft YaHei"/>
          <w:color w:val="333333"/>
          <w:sz w:val="22"/>
        </w:rPr>
        <w:t>倍率は急速に上昇しており、例えば</w:t>
      </w:r>
      <w:r>
        <w:rPr>
          <w:rFonts w:ascii="Microsoft YaHei" w:eastAsia="Microsoft YaHei" w:hAnsi="Microsoft YaHei" w:cs="Microsoft YaHei"/>
          <w:color w:val="333333"/>
          <w:sz w:val="22"/>
        </w:rPr>
        <w:t>MongoDB</w:t>
      </w:r>
      <w:r>
        <w:rPr>
          <w:rFonts w:ascii="Microsoft YaHei" w:eastAsia="Microsoft YaHei" w:hAnsi="Microsoft YaHei" w:cs="Microsoft YaHei"/>
          <w:color w:val="333333"/>
          <w:sz w:val="22"/>
        </w:rPr>
        <w:t>の</w:t>
      </w:r>
      <w:r>
        <w:rPr>
          <w:rFonts w:ascii="Microsoft YaHei" w:eastAsia="Microsoft YaHei" w:hAnsi="Microsoft YaHei" w:cs="Microsoft YaHei"/>
          <w:color w:val="333333"/>
          <w:sz w:val="22"/>
        </w:rPr>
        <w:t>P/S</w:t>
      </w:r>
      <w:r>
        <w:rPr>
          <w:rFonts w:ascii="Microsoft YaHei" w:eastAsia="Microsoft YaHei" w:hAnsi="Microsoft YaHei" w:cs="Microsoft YaHei"/>
          <w:color w:val="333333"/>
          <w:sz w:val="22"/>
        </w:rPr>
        <w:t>倍率は</w:t>
      </w:r>
      <w:r>
        <w:rPr>
          <w:rFonts w:ascii="Microsoft YaHei" w:eastAsia="Microsoft YaHei" w:hAnsi="Microsoft YaHei" w:cs="Microsoft YaHei"/>
          <w:color w:val="333333"/>
          <w:sz w:val="22"/>
        </w:rPr>
        <w:t>2019</w:t>
      </w:r>
      <w:r>
        <w:rPr>
          <w:rFonts w:ascii="Microsoft YaHei" w:eastAsia="Microsoft YaHei" w:hAnsi="Microsoft YaHei" w:cs="Microsoft YaHei"/>
          <w:color w:val="333333"/>
          <w:sz w:val="22"/>
        </w:rPr>
        <w:t>年の</w:t>
      </w:r>
      <w:r>
        <w:rPr>
          <w:rFonts w:ascii="Microsoft YaHei" w:eastAsia="Microsoft YaHei" w:hAnsi="Microsoft YaHei" w:cs="Microsoft YaHei"/>
          <w:color w:val="333333"/>
          <w:sz w:val="22"/>
        </w:rPr>
        <w:t>30</w:t>
      </w:r>
      <w:r>
        <w:rPr>
          <w:rFonts w:ascii="Microsoft YaHei" w:eastAsia="Microsoft YaHei" w:hAnsi="Microsoft YaHei" w:cs="Microsoft YaHei"/>
          <w:color w:val="333333"/>
          <w:sz w:val="22"/>
        </w:rPr>
        <w:t>倍から</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年には</w:t>
      </w:r>
      <w:r>
        <w:rPr>
          <w:rFonts w:ascii="Microsoft YaHei" w:eastAsia="Microsoft YaHei" w:hAnsi="Microsoft YaHei" w:cs="Microsoft YaHei"/>
          <w:color w:val="333333"/>
          <w:sz w:val="22"/>
        </w:rPr>
        <w:t>42</w:t>
      </w:r>
      <w:r>
        <w:rPr>
          <w:rFonts w:ascii="Microsoft YaHei" w:eastAsia="Microsoft YaHei" w:hAnsi="Microsoft YaHei" w:cs="Microsoft YaHei"/>
          <w:color w:val="333333"/>
          <w:sz w:val="22"/>
        </w:rPr>
        <w:t>倍という高水準にまで上昇しています。流通市場におけるオープンソースソフトウェア企業の</w:t>
      </w:r>
      <w:r>
        <w:rPr>
          <w:rFonts w:ascii="Microsoft YaHei" w:eastAsia="Microsoft YaHei" w:hAnsi="Microsoft YaHei" w:cs="Microsoft YaHei"/>
          <w:color w:val="333333"/>
          <w:sz w:val="22"/>
        </w:rPr>
        <w:t>P/S</w:t>
      </w:r>
      <w:r>
        <w:rPr>
          <w:rFonts w:ascii="Microsoft YaHei" w:eastAsia="Microsoft YaHei" w:hAnsi="Microsoft YaHei" w:cs="Microsoft YaHei"/>
          <w:color w:val="333333"/>
          <w:sz w:val="22"/>
        </w:rPr>
        <w:t>評価の上昇は、当該企業の業績の裏付けと切り離すことはで</w:t>
      </w:r>
      <w:r>
        <w:rPr>
          <w:rFonts w:ascii="Microsoft YaHei" w:eastAsia="Microsoft YaHei" w:hAnsi="Microsoft YaHei" w:cs="Microsoft YaHei"/>
          <w:color w:val="333333"/>
          <w:sz w:val="22"/>
        </w:rPr>
        <w:t>きないと考えています。</w:t>
      </w:r>
    </w:p>
    <w:p w14:paraId="29D532EC" w14:textId="77777777" w:rsidR="004D63E1" w:rsidRDefault="00810F60">
      <w:pPr>
        <w:spacing w:before="60" w:after="60" w:line="312" w:lineRule="auto"/>
        <w:ind w:right="240"/>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MongoDB</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Confluent</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Elastic</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GitLab</w:t>
      </w:r>
      <w:r>
        <w:rPr>
          <w:rFonts w:ascii="Microsoft YaHei" w:eastAsia="Microsoft YaHei" w:hAnsi="Microsoft YaHei" w:cs="Microsoft YaHei"/>
          <w:color w:val="333333"/>
          <w:sz w:val="22"/>
        </w:rPr>
        <w:t>などの優れたオープンソース企業は、</w:t>
      </w:r>
      <w:r>
        <w:rPr>
          <w:rFonts w:ascii="Microsoft YaHei" w:eastAsia="Microsoft YaHei" w:hAnsi="Microsoft YaHei" w:cs="Microsoft YaHei"/>
          <w:color w:val="333333"/>
          <w:sz w:val="22"/>
        </w:rPr>
        <w:t>2017</w:t>
      </w:r>
      <w:r>
        <w:rPr>
          <w:rFonts w:ascii="Microsoft YaHei" w:eastAsia="Microsoft YaHei" w:hAnsi="Microsoft YaHei" w:cs="Microsoft YaHei"/>
          <w:color w:val="333333"/>
          <w:sz w:val="22"/>
        </w:rPr>
        <w:t>年から</w:t>
      </w:r>
      <w:r>
        <w:rPr>
          <w:rFonts w:ascii="Microsoft YaHei" w:eastAsia="Microsoft YaHei" w:hAnsi="Microsoft YaHei" w:cs="Microsoft YaHei"/>
          <w:color w:val="333333"/>
          <w:sz w:val="22"/>
        </w:rPr>
        <w:t>2020</w:t>
      </w:r>
      <w:r>
        <w:rPr>
          <w:rFonts w:ascii="Microsoft YaHei" w:eastAsia="Microsoft YaHei" w:hAnsi="Microsoft YaHei" w:cs="Microsoft YaHei"/>
          <w:color w:val="333333"/>
          <w:sz w:val="22"/>
        </w:rPr>
        <w:t>年までの収益</w:t>
      </w:r>
      <w:r>
        <w:rPr>
          <w:rFonts w:ascii="Microsoft YaHei" w:eastAsia="Microsoft YaHei" w:hAnsi="Microsoft YaHei" w:cs="Microsoft YaHei"/>
          <w:color w:val="333333"/>
          <w:sz w:val="22"/>
        </w:rPr>
        <w:t>CAGR</w:t>
      </w:r>
      <w:r>
        <w:rPr>
          <w:rFonts w:ascii="Microsoft YaHei" w:eastAsia="Microsoft YaHei" w:hAnsi="Microsoft YaHei" w:cs="Microsoft YaHei"/>
          <w:color w:val="333333"/>
          <w:sz w:val="22"/>
        </w:rPr>
        <w:t>が</w:t>
      </w:r>
      <w:r>
        <w:rPr>
          <w:rFonts w:ascii="Microsoft YaHei" w:eastAsia="Microsoft YaHei" w:hAnsi="Microsoft YaHei" w:cs="Microsoft YaHei"/>
          <w:color w:val="333333"/>
          <w:sz w:val="22"/>
        </w:rPr>
        <w:t>55</w:t>
      </w:r>
      <w:r>
        <w:rPr>
          <w:rFonts w:ascii="Microsoft YaHei" w:eastAsia="Microsoft YaHei" w:hAnsi="Microsoft YaHei" w:cs="Microsoft YaHei"/>
          <w:color w:val="333333"/>
          <w:sz w:val="22"/>
        </w:rPr>
        <w:t>％前後で、</w:t>
      </w:r>
      <w:r>
        <w:rPr>
          <w:rFonts w:ascii="Microsoft YaHei" w:eastAsia="Microsoft YaHei" w:hAnsi="Microsoft YaHei" w:cs="Microsoft YaHei"/>
          <w:color w:val="333333"/>
          <w:sz w:val="22"/>
        </w:rPr>
        <w:t>2020</w:t>
      </w:r>
      <w:r>
        <w:rPr>
          <w:rFonts w:ascii="Microsoft YaHei" w:eastAsia="Microsoft YaHei" w:hAnsi="Microsoft YaHei" w:cs="Microsoft YaHei"/>
          <w:color w:val="333333"/>
          <w:sz w:val="22"/>
        </w:rPr>
        <w:t>年の粗利益率が</w:t>
      </w:r>
      <w:r>
        <w:rPr>
          <w:rFonts w:ascii="Microsoft YaHei" w:eastAsia="Microsoft YaHei" w:hAnsi="Microsoft YaHei" w:cs="Microsoft YaHei"/>
          <w:color w:val="333333"/>
          <w:sz w:val="22"/>
        </w:rPr>
        <w:t>70</w:t>
      </w:r>
      <w:r>
        <w:rPr>
          <w:rFonts w:ascii="Microsoft YaHei" w:eastAsia="Microsoft YaHei" w:hAnsi="Microsoft YaHei" w:cs="Microsoft YaHei"/>
          <w:color w:val="333333"/>
          <w:sz w:val="22"/>
        </w:rPr>
        <w:t>％以上であることに加えて</w:t>
      </w:r>
      <w:r>
        <w:rPr>
          <w:rFonts w:ascii="Microsoft YaHei" w:eastAsia="Microsoft YaHei" w:hAnsi="Microsoft YaHei" w:cs="Microsoft YaHei"/>
          <w:color w:val="333333"/>
          <w:sz w:val="22"/>
        </w:rPr>
        <w:t>NDR</w:t>
      </w:r>
      <w:r>
        <w:rPr>
          <w:rFonts w:ascii="Microsoft YaHei" w:eastAsia="Microsoft YaHei" w:hAnsi="Microsoft YaHei" w:cs="Microsoft YaHei"/>
          <w:color w:val="333333"/>
          <w:sz w:val="22"/>
        </w:rPr>
        <w:t>はいずれも</w:t>
      </w:r>
      <w:r>
        <w:rPr>
          <w:rFonts w:ascii="Microsoft YaHei" w:eastAsia="Microsoft YaHei" w:hAnsi="Microsoft YaHei" w:cs="Microsoft YaHei"/>
          <w:color w:val="333333"/>
          <w:sz w:val="22"/>
        </w:rPr>
        <w:t>120%</w:t>
      </w:r>
      <w:r>
        <w:rPr>
          <w:rFonts w:ascii="Microsoft YaHei" w:eastAsia="Microsoft YaHei" w:hAnsi="Microsoft YaHei" w:cs="Microsoft YaHei"/>
          <w:color w:val="333333"/>
          <w:sz w:val="22"/>
        </w:rPr>
        <w:t>を超えており、特に</w:t>
      </w:r>
      <w:r>
        <w:rPr>
          <w:rFonts w:ascii="Microsoft YaHei" w:eastAsia="Microsoft YaHei" w:hAnsi="Microsoft YaHei" w:cs="Microsoft YaHei"/>
          <w:color w:val="333333"/>
          <w:sz w:val="22"/>
        </w:rPr>
        <w:t>GitLab</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NDR</w:t>
      </w:r>
      <w:r>
        <w:rPr>
          <w:rFonts w:ascii="Microsoft YaHei" w:eastAsia="Microsoft YaHei" w:hAnsi="Microsoft YaHei" w:cs="Microsoft YaHei"/>
          <w:color w:val="333333"/>
          <w:sz w:val="22"/>
        </w:rPr>
        <w:t>が</w:t>
      </w:r>
      <w:r>
        <w:rPr>
          <w:rFonts w:ascii="Microsoft YaHei" w:eastAsia="Microsoft YaHei" w:hAnsi="Microsoft YaHei" w:cs="Microsoft YaHei"/>
          <w:color w:val="333333"/>
          <w:sz w:val="22"/>
        </w:rPr>
        <w:t>152%</w:t>
      </w:r>
      <w:r>
        <w:rPr>
          <w:rFonts w:ascii="Microsoft YaHei" w:eastAsia="Microsoft YaHei" w:hAnsi="Microsoft YaHei" w:cs="Microsoft YaHei"/>
          <w:color w:val="333333"/>
          <w:sz w:val="22"/>
        </w:rPr>
        <w:t>と高い数値を示しています。</w:t>
      </w:r>
    </w:p>
    <w:p w14:paraId="730F623F" w14:textId="77777777" w:rsidR="004D63E1" w:rsidRDefault="004D63E1">
      <w:pPr>
        <w:spacing w:before="60" w:after="60" w:line="312" w:lineRule="auto"/>
        <w:jc w:val="left"/>
        <w:rPr>
          <w:rFonts w:ascii="Microsoft YaHei" w:eastAsia="Microsoft YaHei" w:hAnsi="Microsoft YaHei" w:cs="Microsoft YaHei"/>
          <w:color w:val="333333"/>
          <w:sz w:val="20"/>
          <w:szCs w:val="20"/>
        </w:rPr>
      </w:pPr>
    </w:p>
    <w:p w14:paraId="3038F4E9" w14:textId="77777777" w:rsidR="004D63E1" w:rsidRDefault="004D63E1">
      <w:pPr>
        <w:spacing w:before="60" w:after="60" w:line="312" w:lineRule="auto"/>
        <w:jc w:val="left"/>
        <w:rPr>
          <w:rFonts w:ascii="Microsoft YaHei" w:eastAsia="Microsoft YaHei" w:hAnsi="Microsoft YaHei" w:cs="Microsoft YaHei"/>
          <w:color w:val="333333"/>
          <w:sz w:val="20"/>
          <w:szCs w:val="20"/>
        </w:rPr>
      </w:pPr>
    </w:p>
    <w:p w14:paraId="14186963" w14:textId="77777777" w:rsidR="004D63E1" w:rsidRDefault="004D63E1">
      <w:pPr>
        <w:spacing w:before="60" w:after="60" w:line="312" w:lineRule="auto"/>
        <w:jc w:val="left"/>
        <w:rPr>
          <w:rFonts w:ascii="Microsoft YaHei" w:eastAsia="Microsoft YaHei" w:hAnsi="Microsoft YaHei" w:cs="Microsoft YaHei"/>
          <w:color w:val="333333"/>
          <w:sz w:val="20"/>
          <w:szCs w:val="20"/>
        </w:rPr>
      </w:pPr>
    </w:p>
    <w:tbl>
      <w:tblPr>
        <w:tblStyle w:val="ab"/>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50"/>
        <w:gridCol w:w="4395"/>
      </w:tblGrid>
      <w:tr w:rsidR="004D63E1" w14:paraId="620FE874" w14:textId="77777777">
        <w:trPr>
          <w:trHeight w:val="480"/>
        </w:trPr>
        <w:tc>
          <w:tcPr>
            <w:tcW w:w="4950" w:type="dxa"/>
            <w:tcBorders>
              <w:top w:val="nil"/>
              <w:left w:val="nil"/>
              <w:bottom w:val="nil"/>
              <w:right w:val="nil"/>
            </w:tcBorders>
          </w:tcPr>
          <w:p w14:paraId="078FAD2C" w14:textId="77777777" w:rsidR="004D63E1" w:rsidRDefault="00810F6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1</w:t>
            </w:r>
            <w:r>
              <w:rPr>
                <w:rFonts w:ascii="Microsoft YaHei" w:eastAsia="Microsoft YaHei" w:hAnsi="Microsoft YaHei" w:cs="Microsoft YaHei"/>
                <w:color w:val="333333"/>
                <w:sz w:val="20"/>
                <w:szCs w:val="20"/>
              </w:rPr>
              <w:t>：特定のオープンソース企業の上場パフォーマンス</w:t>
            </w:r>
          </w:p>
        </w:tc>
        <w:tc>
          <w:tcPr>
            <w:tcW w:w="4395" w:type="dxa"/>
            <w:tcBorders>
              <w:top w:val="nil"/>
              <w:left w:val="nil"/>
              <w:bottom w:val="nil"/>
              <w:right w:val="nil"/>
            </w:tcBorders>
          </w:tcPr>
          <w:p w14:paraId="2DF318EC" w14:textId="77777777" w:rsidR="004D63E1" w:rsidRDefault="00810F6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2</w:t>
            </w:r>
            <w:r>
              <w:rPr>
                <w:rFonts w:ascii="Microsoft YaHei" w:eastAsia="Microsoft YaHei" w:hAnsi="Microsoft YaHei" w:cs="Microsoft YaHei"/>
                <w:color w:val="333333"/>
                <w:sz w:val="20"/>
                <w:szCs w:val="20"/>
              </w:rPr>
              <w:t>：オープンソース企業の業績</w:t>
            </w:r>
          </w:p>
        </w:tc>
      </w:tr>
      <w:tr w:rsidR="004D63E1" w14:paraId="547EFE35" w14:textId="77777777">
        <w:trPr>
          <w:trHeight w:val="2880"/>
        </w:trPr>
        <w:tc>
          <w:tcPr>
            <w:tcW w:w="4950" w:type="dxa"/>
            <w:tcBorders>
              <w:top w:val="nil"/>
              <w:left w:val="nil"/>
              <w:bottom w:val="nil"/>
              <w:right w:val="nil"/>
            </w:tcBorders>
          </w:tcPr>
          <w:p w14:paraId="1755985D" w14:textId="77777777" w:rsidR="004D63E1" w:rsidRDefault="00810F6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lastRenderedPageBreak/>
              <w:drawing>
                <wp:inline distT="0" distB="0" distL="0" distR="0" wp14:anchorId="4847AC7C" wp14:editId="00B0E319">
                  <wp:extent cx="3143250" cy="2090944"/>
                  <wp:effectExtent l="0" t="0" r="0" b="0"/>
                  <wp:docPr id="23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8"/>
                          <a:srcRect/>
                          <a:stretch>
                            <a:fillRect/>
                          </a:stretch>
                        </pic:blipFill>
                        <pic:spPr>
                          <a:xfrm>
                            <a:off x="0" y="0"/>
                            <a:ext cx="3143250" cy="2090944"/>
                          </a:xfrm>
                          <a:prstGeom prst="rect">
                            <a:avLst/>
                          </a:prstGeom>
                          <a:ln/>
                        </pic:spPr>
                      </pic:pic>
                    </a:graphicData>
                  </a:graphic>
                </wp:inline>
              </w:drawing>
            </w:r>
          </w:p>
        </w:tc>
        <w:tc>
          <w:tcPr>
            <w:tcW w:w="4395" w:type="dxa"/>
            <w:tcBorders>
              <w:top w:val="nil"/>
              <w:left w:val="nil"/>
              <w:bottom w:val="nil"/>
              <w:right w:val="nil"/>
            </w:tcBorders>
            <w:vAlign w:val="center"/>
          </w:tcPr>
          <w:p w14:paraId="49C2E2AE" w14:textId="77777777" w:rsidR="004D63E1" w:rsidRDefault="00810F6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drawing>
                <wp:inline distT="0" distB="0" distL="0" distR="0" wp14:anchorId="1D04E597" wp14:editId="5FE88B7A">
                  <wp:extent cx="2790825" cy="2519285"/>
                  <wp:effectExtent l="0" t="0" r="0" b="0"/>
                  <wp:docPr id="21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9"/>
                          <a:srcRect/>
                          <a:stretch>
                            <a:fillRect/>
                          </a:stretch>
                        </pic:blipFill>
                        <pic:spPr>
                          <a:xfrm>
                            <a:off x="0" y="0"/>
                            <a:ext cx="2790825" cy="2519285"/>
                          </a:xfrm>
                          <a:prstGeom prst="rect">
                            <a:avLst/>
                          </a:prstGeom>
                          <a:ln/>
                        </pic:spPr>
                      </pic:pic>
                    </a:graphicData>
                  </a:graphic>
                </wp:inline>
              </w:drawing>
            </w:r>
          </w:p>
        </w:tc>
      </w:tr>
      <w:tr w:rsidR="004D63E1" w14:paraId="20B48EEE" w14:textId="77777777">
        <w:trPr>
          <w:trHeight w:val="480"/>
        </w:trPr>
        <w:tc>
          <w:tcPr>
            <w:tcW w:w="4950" w:type="dxa"/>
            <w:tcBorders>
              <w:top w:val="nil"/>
              <w:left w:val="nil"/>
              <w:bottom w:val="nil"/>
              <w:right w:val="nil"/>
            </w:tcBorders>
          </w:tcPr>
          <w:p w14:paraId="26EB1EA8" w14:textId="77777777" w:rsidR="004D63E1" w:rsidRDefault="00810F6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 xml:space="preserve">Crunchbase, Pitchbook, </w:t>
            </w:r>
            <w:r>
              <w:rPr>
                <w:rFonts w:ascii="Microsoft YaHei" w:eastAsia="Microsoft YaHei" w:hAnsi="Microsoft YaHei" w:cs="Microsoft YaHei"/>
                <w:color w:val="333333"/>
                <w:sz w:val="18"/>
                <w:szCs w:val="18"/>
              </w:rPr>
              <w:t>云启资本</w:t>
            </w:r>
          </w:p>
        </w:tc>
        <w:tc>
          <w:tcPr>
            <w:tcW w:w="4395" w:type="dxa"/>
            <w:tcBorders>
              <w:top w:val="nil"/>
              <w:left w:val="nil"/>
              <w:bottom w:val="nil"/>
              <w:right w:val="nil"/>
            </w:tcBorders>
          </w:tcPr>
          <w:p w14:paraId="2503DFFC" w14:textId="77777777" w:rsidR="004D63E1" w:rsidRDefault="00810F6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 xml:space="preserve">Crunchbase, Pitchbook, </w:t>
            </w:r>
            <w:r>
              <w:rPr>
                <w:rFonts w:ascii="Microsoft YaHei" w:eastAsia="Microsoft YaHei" w:hAnsi="Microsoft YaHei" w:cs="Microsoft YaHei"/>
                <w:color w:val="333333"/>
                <w:sz w:val="18"/>
                <w:szCs w:val="18"/>
              </w:rPr>
              <w:t>云启资本</w:t>
            </w:r>
          </w:p>
        </w:tc>
      </w:tr>
    </w:tbl>
    <w:p w14:paraId="49DC05C5" w14:textId="77777777" w:rsidR="004D63E1" w:rsidRDefault="00810F6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世界のオープンソース・ソフトウェア企業に対するベンチャーキャピタルの投資件数と投資総額は増加し続けており、資本市場におけるエグジットサイクルは加速しています。過去</w:t>
      </w:r>
      <w:r>
        <w:rPr>
          <w:rFonts w:ascii="Microsoft YaHei" w:eastAsia="Microsoft YaHei" w:hAnsi="Microsoft YaHei" w:cs="Microsoft YaHei"/>
          <w:color w:val="333333"/>
          <w:sz w:val="22"/>
        </w:rPr>
        <w:t>20</w:t>
      </w:r>
      <w:r>
        <w:rPr>
          <w:rFonts w:ascii="Microsoft YaHei" w:eastAsia="Microsoft YaHei" w:hAnsi="Microsoft YaHei" w:cs="Microsoft YaHei"/>
          <w:color w:val="333333"/>
          <w:sz w:val="22"/>
        </w:rPr>
        <w:t>年間で、投資規模や資金調達のイベントにおけるプライマリーマーケットの投資が増加し続けていることがわかります。不完全な統計ですが、資本市場でのグローバルなオープンソースソフトウェア</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年以上の</w:t>
      </w:r>
      <w:r>
        <w:rPr>
          <w:rFonts w:ascii="Microsoft YaHei" w:eastAsia="Microsoft YaHei" w:hAnsi="Microsoft YaHei" w:cs="Microsoft YaHei"/>
          <w:color w:val="333333"/>
          <w:sz w:val="22"/>
        </w:rPr>
        <w:t>50</w:t>
      </w:r>
      <w:r>
        <w:rPr>
          <w:rFonts w:ascii="Microsoft YaHei" w:eastAsia="Microsoft YaHei" w:hAnsi="Microsoft YaHei" w:cs="Microsoft YaHei"/>
          <w:color w:val="333333"/>
          <w:sz w:val="22"/>
        </w:rPr>
        <w:t>億ドルの資金調達額が、</w:t>
      </w:r>
      <w:r>
        <w:rPr>
          <w:rFonts w:ascii="Microsoft YaHei" w:eastAsia="Microsoft YaHei" w:hAnsi="Microsoft YaHei" w:cs="Microsoft YaHei"/>
          <w:color w:val="333333"/>
          <w:sz w:val="22"/>
        </w:rPr>
        <w:t>30</w:t>
      </w:r>
      <w:r>
        <w:rPr>
          <w:rFonts w:ascii="Microsoft YaHei" w:eastAsia="Microsoft YaHei" w:hAnsi="Microsoft YaHei" w:cs="Microsoft YaHei"/>
          <w:color w:val="333333"/>
          <w:sz w:val="22"/>
        </w:rPr>
        <w:t>回以上のファンドレイズにより行われています。オープンソース業界の資本市場は、主にオープンソースソフトウェア企業の良好なパフォーマンスによりセカンダリマーケットから活発な熱意が注がれていることは、、プライマリマーケットの投資家に自信を与え、より高い時価総額の企業を上場させています。同時に、オープンソース・ソフトウェア企業の創業から</w:t>
      </w:r>
      <w:r>
        <w:rPr>
          <w:rFonts w:ascii="Microsoft YaHei" w:eastAsia="Microsoft YaHei" w:hAnsi="Microsoft YaHei" w:cs="Microsoft YaHei"/>
          <w:color w:val="333333"/>
          <w:sz w:val="22"/>
        </w:rPr>
        <w:t>IPO</w:t>
      </w:r>
      <w:r>
        <w:rPr>
          <w:rFonts w:ascii="Microsoft YaHei" w:eastAsia="Microsoft YaHei" w:hAnsi="Microsoft YaHei" w:cs="Microsoft YaHei"/>
          <w:color w:val="333333"/>
          <w:sz w:val="22"/>
        </w:rPr>
        <w:t>までのサイクルタイムも短くなっており、初期の頃は</w:t>
      </w:r>
      <w:r>
        <w:rPr>
          <w:rFonts w:ascii="Microsoft YaHei" w:eastAsia="Microsoft YaHei" w:hAnsi="Microsoft YaHei" w:cs="Microsoft YaHei"/>
          <w:color w:val="333333"/>
          <w:sz w:val="22"/>
        </w:rPr>
        <w:t>10</w:t>
      </w:r>
      <w:r>
        <w:rPr>
          <w:rFonts w:ascii="Microsoft YaHei" w:eastAsia="Microsoft YaHei" w:hAnsi="Microsoft YaHei" w:cs="Microsoft YaHei"/>
          <w:color w:val="333333"/>
          <w:sz w:val="22"/>
        </w:rPr>
        <w:t>年から</w:t>
      </w:r>
      <w:r>
        <w:rPr>
          <w:rFonts w:ascii="Microsoft YaHei" w:eastAsia="Microsoft YaHei" w:hAnsi="Microsoft YaHei" w:cs="Microsoft YaHei"/>
          <w:color w:val="333333"/>
          <w:sz w:val="22"/>
        </w:rPr>
        <w:t>15</w:t>
      </w:r>
      <w:r>
        <w:rPr>
          <w:rFonts w:ascii="Microsoft YaHei" w:eastAsia="Microsoft YaHei" w:hAnsi="Microsoft YaHei" w:cs="Microsoft YaHei"/>
          <w:color w:val="333333"/>
          <w:sz w:val="22"/>
        </w:rPr>
        <w:t>年、現在は</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年から</w:t>
      </w:r>
      <w:r>
        <w:rPr>
          <w:rFonts w:ascii="Microsoft YaHei" w:eastAsia="Microsoft YaHei" w:hAnsi="Microsoft YaHei" w:cs="Microsoft YaHei"/>
          <w:color w:val="333333"/>
          <w:sz w:val="22"/>
        </w:rPr>
        <w:t>8</w:t>
      </w:r>
      <w:r>
        <w:rPr>
          <w:rFonts w:ascii="Microsoft YaHei" w:eastAsia="Microsoft YaHei" w:hAnsi="Microsoft YaHei" w:cs="Microsoft YaHei"/>
          <w:color w:val="333333"/>
          <w:sz w:val="22"/>
        </w:rPr>
        <w:t>年となっています。</w:t>
      </w:r>
      <w:proofErr w:type="spellStart"/>
      <w:r>
        <w:rPr>
          <w:rFonts w:ascii="Microsoft YaHei" w:eastAsia="Microsoft YaHei" w:hAnsi="Microsoft YaHei" w:cs="Microsoft YaHei"/>
          <w:color w:val="333333"/>
          <w:sz w:val="22"/>
        </w:rPr>
        <w:t>Streamlio</w:t>
      </w:r>
      <w:proofErr w:type="spellEnd"/>
      <w:r>
        <w:rPr>
          <w:rFonts w:ascii="Microsoft YaHei" w:eastAsia="Microsoft YaHei" w:hAnsi="Microsoft YaHei" w:cs="Microsoft YaHei"/>
          <w:color w:val="333333"/>
          <w:sz w:val="22"/>
        </w:rPr>
        <w:t>が</w:t>
      </w:r>
      <w:r>
        <w:rPr>
          <w:rFonts w:ascii="Microsoft YaHei" w:eastAsia="Microsoft YaHei" w:hAnsi="Microsoft YaHei" w:cs="Microsoft YaHei"/>
          <w:color w:val="333333"/>
          <w:sz w:val="22"/>
        </w:rPr>
        <w:t>Splunk</w:t>
      </w:r>
      <w:r>
        <w:rPr>
          <w:rFonts w:ascii="Microsoft YaHei" w:eastAsia="Microsoft YaHei" w:hAnsi="Microsoft YaHei" w:cs="Microsoft YaHei"/>
          <w:color w:val="333333"/>
          <w:sz w:val="22"/>
        </w:rPr>
        <w:t>に買収されたり、</w:t>
      </w:r>
      <w:proofErr w:type="spellStart"/>
      <w:r>
        <w:rPr>
          <w:rFonts w:ascii="Microsoft YaHei" w:eastAsia="Microsoft YaHei" w:hAnsi="Microsoft YaHei" w:cs="Microsoft YaHei"/>
          <w:color w:val="333333"/>
          <w:sz w:val="22"/>
        </w:rPr>
        <w:t>Flink</w:t>
      </w:r>
      <w:proofErr w:type="spellEnd"/>
      <w:r>
        <w:rPr>
          <w:rFonts w:ascii="Microsoft YaHei" w:eastAsia="Microsoft YaHei" w:hAnsi="Microsoft YaHei" w:cs="Microsoft YaHei"/>
          <w:color w:val="333333"/>
          <w:sz w:val="22"/>
        </w:rPr>
        <w:t>が</w:t>
      </w:r>
      <w:r>
        <w:rPr>
          <w:rFonts w:ascii="Microsoft YaHei" w:eastAsia="Microsoft YaHei" w:hAnsi="Microsoft YaHei" w:cs="Microsoft YaHei"/>
          <w:color w:val="333333"/>
          <w:sz w:val="22"/>
        </w:rPr>
        <w:t>Ali</w:t>
      </w:r>
      <w:r>
        <w:rPr>
          <w:rFonts w:ascii="Microsoft YaHei" w:eastAsia="Microsoft YaHei" w:hAnsi="Microsoft YaHei" w:cs="Microsoft YaHei"/>
          <w:color w:val="333333"/>
          <w:sz w:val="22"/>
        </w:rPr>
        <w:t>に買収</w:t>
      </w:r>
      <w:r>
        <w:rPr>
          <w:rFonts w:ascii="Microsoft YaHei" w:eastAsia="Microsoft YaHei" w:hAnsi="Microsoft YaHei" w:cs="Microsoft YaHei"/>
          <w:color w:val="333333"/>
          <w:sz w:val="22"/>
        </w:rPr>
        <w:t>されたりと、</w:t>
      </w:r>
      <w:r>
        <w:rPr>
          <w:rFonts w:ascii="Microsoft YaHei" w:eastAsia="Microsoft YaHei" w:hAnsi="Microsoft YaHei" w:cs="Microsoft YaHei"/>
          <w:color w:val="333333"/>
          <w:sz w:val="22"/>
        </w:rPr>
        <w:t>2-3</w:t>
      </w:r>
      <w:r>
        <w:rPr>
          <w:rFonts w:ascii="Microsoft YaHei" w:eastAsia="Microsoft YaHei" w:hAnsi="Microsoft YaHei" w:cs="Microsoft YaHei"/>
          <w:color w:val="333333"/>
          <w:sz w:val="22"/>
        </w:rPr>
        <w:t>年のうちに</w:t>
      </w:r>
      <w:r>
        <w:rPr>
          <w:rFonts w:ascii="Microsoft YaHei" w:eastAsia="Microsoft YaHei" w:hAnsi="Microsoft YaHei" w:cs="Microsoft YaHei"/>
          <w:color w:val="333333"/>
          <w:sz w:val="22"/>
        </w:rPr>
        <w:t>M&amp;A</w:t>
      </w:r>
      <w:r>
        <w:rPr>
          <w:rFonts w:ascii="Microsoft YaHei" w:eastAsia="Microsoft YaHei" w:hAnsi="Microsoft YaHei" w:cs="Microsoft YaHei"/>
          <w:color w:val="333333"/>
          <w:sz w:val="22"/>
        </w:rPr>
        <w:t>によって</w:t>
      </w:r>
      <w:r>
        <w:rPr>
          <w:rFonts w:ascii="Microsoft YaHei" w:eastAsia="Microsoft YaHei" w:hAnsi="Microsoft YaHei" w:cs="Microsoft YaHei"/>
          <w:color w:val="333333"/>
          <w:sz w:val="22"/>
        </w:rPr>
        <w:t>Exit</w:t>
      </w:r>
      <w:r>
        <w:rPr>
          <w:rFonts w:ascii="Microsoft YaHei" w:eastAsia="Microsoft YaHei" w:hAnsi="Microsoft YaHei" w:cs="Microsoft YaHei"/>
          <w:color w:val="333333"/>
          <w:sz w:val="22"/>
        </w:rPr>
        <w:t>を達成するケースも出てきています。</w:t>
      </w:r>
    </w:p>
    <w:p w14:paraId="18D63115"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c"/>
        <w:tblW w:w="933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070"/>
        <w:gridCol w:w="4260"/>
      </w:tblGrid>
      <w:tr w:rsidR="004D63E1" w14:paraId="0B943F9C" w14:textId="77777777">
        <w:trPr>
          <w:trHeight w:val="480"/>
        </w:trPr>
        <w:tc>
          <w:tcPr>
            <w:tcW w:w="5070" w:type="dxa"/>
            <w:tcBorders>
              <w:top w:val="nil"/>
              <w:left w:val="nil"/>
              <w:bottom w:val="nil"/>
              <w:right w:val="nil"/>
            </w:tcBorders>
          </w:tcPr>
          <w:p w14:paraId="6C25B649" w14:textId="77777777" w:rsidR="004D63E1" w:rsidRDefault="00810F6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3</w:t>
            </w:r>
            <w:r>
              <w:rPr>
                <w:rFonts w:ascii="Microsoft YaHei" w:eastAsia="Microsoft YaHei" w:hAnsi="Microsoft YaHei" w:cs="Microsoft YaHei"/>
                <w:color w:val="333333"/>
                <w:sz w:val="20"/>
                <w:szCs w:val="20"/>
              </w:rPr>
              <w:t>：世界のオープンソースソフトウェアの</w:t>
            </w:r>
            <w:r>
              <w:rPr>
                <w:rFonts w:ascii="Microsoft YaHei" w:eastAsia="Microsoft YaHei" w:hAnsi="Microsoft YaHei" w:cs="Microsoft YaHei"/>
                <w:color w:val="333333"/>
                <w:sz w:val="20"/>
                <w:szCs w:val="20"/>
              </w:rPr>
              <w:t>VC</w:t>
            </w:r>
            <w:r>
              <w:rPr>
                <w:rFonts w:ascii="Microsoft YaHei" w:eastAsia="Microsoft YaHei" w:hAnsi="Microsoft YaHei" w:cs="Microsoft YaHei"/>
                <w:color w:val="333333"/>
                <w:sz w:val="20"/>
                <w:szCs w:val="20"/>
              </w:rPr>
              <w:t>投資統計</w:t>
            </w:r>
          </w:p>
        </w:tc>
        <w:tc>
          <w:tcPr>
            <w:tcW w:w="4260" w:type="dxa"/>
            <w:tcBorders>
              <w:top w:val="nil"/>
              <w:left w:val="nil"/>
              <w:bottom w:val="nil"/>
              <w:right w:val="nil"/>
            </w:tcBorders>
          </w:tcPr>
          <w:p w14:paraId="7DCF0F8B" w14:textId="77777777" w:rsidR="004D63E1" w:rsidRDefault="00810F6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4</w:t>
            </w:r>
            <w:r>
              <w:rPr>
                <w:rFonts w:ascii="Microsoft YaHei" w:eastAsia="Microsoft YaHei" w:hAnsi="Microsoft YaHei" w:cs="Microsoft YaHei"/>
                <w:color w:val="333333"/>
                <w:sz w:val="20"/>
                <w:szCs w:val="20"/>
              </w:rPr>
              <w:t>：主要なオープンソースソフトウェア企業の資本撤退サイクル</w:t>
            </w:r>
          </w:p>
        </w:tc>
      </w:tr>
      <w:tr w:rsidR="004D63E1" w14:paraId="6EB40E16" w14:textId="77777777">
        <w:trPr>
          <w:trHeight w:val="4185"/>
        </w:trPr>
        <w:tc>
          <w:tcPr>
            <w:tcW w:w="5070" w:type="dxa"/>
            <w:tcBorders>
              <w:top w:val="nil"/>
              <w:left w:val="nil"/>
              <w:bottom w:val="nil"/>
              <w:right w:val="nil"/>
            </w:tcBorders>
          </w:tcPr>
          <w:p w14:paraId="5158FDBE" w14:textId="77777777" w:rsidR="004D63E1" w:rsidRDefault="00810F6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2"/>
              </w:rPr>
              <w:lastRenderedPageBreak/>
              <w:drawing>
                <wp:inline distT="0" distB="0" distL="0" distR="0" wp14:anchorId="773BA072" wp14:editId="458724C2">
                  <wp:extent cx="3219450" cy="2786424"/>
                  <wp:effectExtent l="0" t="0" r="0" b="0"/>
                  <wp:docPr id="21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0"/>
                          <a:srcRect/>
                          <a:stretch>
                            <a:fillRect/>
                          </a:stretch>
                        </pic:blipFill>
                        <pic:spPr>
                          <a:xfrm>
                            <a:off x="0" y="0"/>
                            <a:ext cx="3219450" cy="2786424"/>
                          </a:xfrm>
                          <a:prstGeom prst="rect">
                            <a:avLst/>
                          </a:prstGeom>
                          <a:ln/>
                        </pic:spPr>
                      </pic:pic>
                    </a:graphicData>
                  </a:graphic>
                </wp:inline>
              </w:drawing>
            </w:r>
          </w:p>
        </w:tc>
        <w:tc>
          <w:tcPr>
            <w:tcW w:w="4260" w:type="dxa"/>
            <w:tcBorders>
              <w:top w:val="nil"/>
              <w:left w:val="nil"/>
              <w:bottom w:val="nil"/>
              <w:right w:val="nil"/>
            </w:tcBorders>
          </w:tcPr>
          <w:p w14:paraId="5E0B3318" w14:textId="77777777" w:rsidR="004D63E1" w:rsidRDefault="00810F6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2"/>
              </w:rPr>
              <w:drawing>
                <wp:inline distT="0" distB="0" distL="0" distR="0" wp14:anchorId="6C99FD51" wp14:editId="6A97FA45">
                  <wp:extent cx="2686050" cy="3324225"/>
                  <wp:effectExtent l="0" t="0" r="0" b="0"/>
                  <wp:docPr id="22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1"/>
                          <a:srcRect/>
                          <a:stretch>
                            <a:fillRect/>
                          </a:stretch>
                        </pic:blipFill>
                        <pic:spPr>
                          <a:xfrm>
                            <a:off x="0" y="0"/>
                            <a:ext cx="2686050" cy="3324225"/>
                          </a:xfrm>
                          <a:prstGeom prst="rect">
                            <a:avLst/>
                          </a:prstGeom>
                          <a:ln/>
                        </pic:spPr>
                      </pic:pic>
                    </a:graphicData>
                  </a:graphic>
                </wp:inline>
              </w:drawing>
            </w:r>
          </w:p>
        </w:tc>
      </w:tr>
      <w:tr w:rsidR="004D63E1" w14:paraId="0733AAF4" w14:textId="77777777">
        <w:trPr>
          <w:trHeight w:val="480"/>
        </w:trPr>
        <w:tc>
          <w:tcPr>
            <w:tcW w:w="5070" w:type="dxa"/>
            <w:tcBorders>
              <w:top w:val="nil"/>
              <w:left w:val="nil"/>
              <w:bottom w:val="nil"/>
              <w:right w:val="nil"/>
            </w:tcBorders>
          </w:tcPr>
          <w:p w14:paraId="0C8D5130" w14:textId="77777777" w:rsidR="004D63E1" w:rsidRDefault="00810F6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 xml:space="preserve">Crunchbase, Pitchbook, </w:t>
            </w:r>
            <w:bookmarkStart w:id="115" w:name="_Hlk98206821"/>
            <w:r>
              <w:rPr>
                <w:rFonts w:ascii="Microsoft YaHei" w:eastAsia="Microsoft YaHei" w:hAnsi="Microsoft YaHei" w:cs="Microsoft YaHei"/>
                <w:color w:val="333333"/>
                <w:sz w:val="18"/>
                <w:szCs w:val="18"/>
              </w:rPr>
              <w:t>云启资本</w:t>
            </w:r>
            <w:bookmarkEnd w:id="115"/>
          </w:p>
        </w:tc>
        <w:tc>
          <w:tcPr>
            <w:tcW w:w="4260" w:type="dxa"/>
            <w:tcBorders>
              <w:top w:val="nil"/>
              <w:left w:val="nil"/>
              <w:bottom w:val="nil"/>
              <w:right w:val="nil"/>
            </w:tcBorders>
          </w:tcPr>
          <w:p w14:paraId="24706732" w14:textId="77777777" w:rsidR="004D63E1" w:rsidRDefault="00810F6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 xml:space="preserve">Crunchbase, Pitchbook, </w:t>
            </w:r>
            <w:r>
              <w:rPr>
                <w:rFonts w:ascii="Microsoft YaHei" w:eastAsia="Microsoft YaHei" w:hAnsi="Microsoft YaHei" w:cs="Microsoft YaHei"/>
                <w:color w:val="333333"/>
                <w:sz w:val="18"/>
                <w:szCs w:val="18"/>
              </w:rPr>
              <w:t>云启资本</w:t>
            </w:r>
          </w:p>
        </w:tc>
      </w:tr>
    </w:tbl>
    <w:p w14:paraId="6432188C" w14:textId="77777777" w:rsidR="004D63E1" w:rsidRDefault="00810F60">
      <w:pPr>
        <w:pStyle w:val="3"/>
        <w:rPr>
          <w:rFonts w:ascii="Microsoft YaHei" w:eastAsia="Microsoft YaHei" w:hAnsi="Microsoft YaHei" w:cs="Microsoft YaHei"/>
        </w:rPr>
      </w:pPr>
      <w:bookmarkStart w:id="116" w:name="_Toc98205686"/>
      <w:r>
        <w:rPr>
          <w:rFonts w:ascii="Microsoft YaHei" w:eastAsia="Microsoft YaHei" w:hAnsi="Microsoft YaHei" w:cs="Microsoft YaHei"/>
        </w:rPr>
        <w:t xml:space="preserve">2.2 </w:t>
      </w:r>
      <w:r>
        <w:rPr>
          <w:rFonts w:ascii="Microsoft YaHei" w:eastAsia="Microsoft YaHei" w:hAnsi="Microsoft YaHei" w:cs="Microsoft YaHei"/>
        </w:rPr>
        <w:t>オープンソースモデルのビジネス上の利点</w:t>
      </w:r>
      <w:bookmarkEnd w:id="116"/>
    </w:p>
    <w:p w14:paraId="70E49EC1" w14:textId="77777777" w:rsidR="004D63E1" w:rsidRDefault="004D63E1">
      <w:pPr>
        <w:spacing w:before="60" w:after="60" w:line="312" w:lineRule="auto"/>
        <w:ind w:left="398"/>
        <w:rPr>
          <w:rFonts w:ascii="Microsoft YaHei" w:eastAsia="Microsoft YaHei" w:hAnsi="Microsoft YaHei" w:cs="Microsoft YaHei"/>
          <w:color w:val="333333"/>
          <w:sz w:val="20"/>
          <w:szCs w:val="20"/>
        </w:rPr>
      </w:pPr>
    </w:p>
    <w:p w14:paraId="0DAB4189" w14:textId="77777777" w:rsidR="004D63E1" w:rsidRDefault="00810F60">
      <w:pPr>
        <w:pStyle w:val="4"/>
        <w:rPr>
          <w:rFonts w:ascii="Microsoft YaHei" w:eastAsia="Microsoft YaHei" w:hAnsi="Microsoft YaHei" w:cs="Microsoft YaHei"/>
        </w:rPr>
      </w:pPr>
      <w:bookmarkStart w:id="117" w:name="_Toc98205687"/>
      <w:r>
        <w:rPr>
          <w:rFonts w:ascii="Microsoft YaHei" w:eastAsia="Microsoft YaHei" w:hAnsi="Microsoft YaHei" w:cs="Microsoft YaHei"/>
        </w:rPr>
        <w:t xml:space="preserve">2.2.1 </w:t>
      </w:r>
      <w:r>
        <w:rPr>
          <w:rFonts w:ascii="Microsoft YaHei" w:eastAsia="Microsoft YaHei" w:hAnsi="Microsoft YaHei" w:cs="Microsoft YaHei"/>
        </w:rPr>
        <w:t>オープンソースプロジェクトはソフトウェア開発のレバレッジになる</w:t>
      </w:r>
      <w:bookmarkEnd w:id="117"/>
    </w:p>
    <w:p w14:paraId="7DFDDC23" w14:textId="77777777" w:rsidR="004D63E1" w:rsidRDefault="00810F6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は、製品の改善が早く、ユーザーの活用事例拡大が早い。オープンソースの共同開発プラットフォームにより、製品のイテレーションを迅速に行うことができます。オープンソースモデルでは、コミュニティのメンバーが共同でソフトウェアを作成し、ソフトウェアのユーザーがその使用に関するタイムリーなフィードバックを提供することで、開発者はより効率的な変更や反復を行うことができます。また、オープンソースでは、ユーザーが製品の開発に直接関わるこ</w:t>
      </w:r>
      <w:r>
        <w:rPr>
          <w:rFonts w:ascii="Microsoft YaHei" w:eastAsia="Microsoft YaHei" w:hAnsi="Microsoft YaHei" w:cs="Microsoft YaHei"/>
          <w:color w:val="333333"/>
          <w:sz w:val="22"/>
        </w:rPr>
        <w:t>とができるため、クローズドソースのソフトウェア開発に比べて、お客様のニーズをより深く理解し、ユーザーが求める利用シーンを明らかにすることができます。その結果、オープンソースコミュニティは、単一のクローズドソースソフトウェアプロバイダよりも明確な研究開発の方向性を持ち、より多くの機能の開発に取り組み、ユーザーにとってより価値のある製品を作り、無駄な開発コストを回避することができます。また、企業は開発を活発にするために貢献者を雇い、開発者に柔軟な職場やモデルを提供し、</w:t>
      </w:r>
      <w:r>
        <w:rPr>
          <w:rFonts w:ascii="Microsoft YaHei" w:eastAsia="Microsoft YaHei" w:hAnsi="Microsoft YaHei" w:cs="Microsoft YaHei"/>
          <w:color w:val="333333"/>
          <w:sz w:val="22"/>
        </w:rPr>
        <w:lastRenderedPageBreak/>
        <w:t>製品開発を加速するために人材を増やすことがで</w:t>
      </w:r>
      <w:r>
        <w:rPr>
          <w:rFonts w:ascii="Microsoft YaHei" w:eastAsia="Microsoft YaHei" w:hAnsi="Microsoft YaHei" w:cs="Microsoft YaHei"/>
          <w:color w:val="333333"/>
          <w:sz w:val="22"/>
        </w:rPr>
        <w:t>きます。</w:t>
      </w:r>
    </w:p>
    <w:p w14:paraId="0EF333D6" w14:textId="77777777" w:rsidR="004D63E1" w:rsidRDefault="00810F60">
      <w:pPr>
        <w:spacing w:before="60" w:after="60" w:line="312" w:lineRule="auto"/>
        <w:ind w:right="240"/>
        <w:rPr>
          <w:rFonts w:ascii="Microsoft YaHei" w:eastAsia="Microsoft YaHei" w:hAnsi="Microsoft YaHei" w:cs="Microsoft YaHei"/>
          <w:color w:val="333333"/>
        </w:rPr>
      </w:pPr>
      <w:r>
        <w:rPr>
          <w:rFonts w:ascii="Microsoft YaHei" w:eastAsia="Microsoft YaHei" w:hAnsi="Microsoft YaHei" w:cs="Microsoft YaHei"/>
          <w:noProof/>
          <w:color w:val="333333"/>
        </w:rPr>
        <w:drawing>
          <wp:inline distT="114300" distB="114300" distL="114300" distR="114300" wp14:anchorId="63690DFE" wp14:editId="504ABCD0">
            <wp:extent cx="5760410" cy="4191000"/>
            <wp:effectExtent l="0" t="0" r="0" b="0"/>
            <wp:docPr id="23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2"/>
                    <a:srcRect/>
                    <a:stretch>
                      <a:fillRect/>
                    </a:stretch>
                  </pic:blipFill>
                  <pic:spPr>
                    <a:xfrm>
                      <a:off x="0" y="0"/>
                      <a:ext cx="5760410" cy="4191000"/>
                    </a:xfrm>
                    <a:prstGeom prst="rect">
                      <a:avLst/>
                    </a:prstGeom>
                    <a:ln/>
                  </pic:spPr>
                </pic:pic>
              </a:graphicData>
            </a:graphic>
          </wp:inline>
        </w:drawing>
      </w:r>
    </w:p>
    <w:p w14:paraId="23185BCE" w14:textId="77777777" w:rsidR="004D63E1" w:rsidRDefault="00810F60">
      <w:pPr>
        <w:spacing w:before="60" w:after="60" w:line="312" w:lineRule="auto"/>
        <w:ind w:right="240"/>
        <w:rPr>
          <w:rFonts w:ascii="Microsoft YaHei" w:eastAsia="Microsoft YaHei" w:hAnsi="Microsoft YaHei" w:cs="Microsoft YaHei"/>
          <w:color w:val="333333"/>
          <w:sz w:val="22"/>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5</w:t>
      </w:r>
      <w:r>
        <w:rPr>
          <w:rFonts w:ascii="Microsoft YaHei" w:eastAsia="Microsoft YaHei" w:hAnsi="Microsoft YaHei" w:cs="Microsoft YaHei"/>
          <w:color w:val="333333"/>
          <w:sz w:val="20"/>
          <w:szCs w:val="20"/>
        </w:rPr>
        <w:t xml:space="preserve">：オープンソースによる開発者の生産性向上　</w:t>
      </w: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GitHub</w:t>
      </w:r>
    </w:p>
    <w:p w14:paraId="7886B71D" w14:textId="77777777" w:rsidR="004D63E1" w:rsidRDefault="004D63E1">
      <w:pPr>
        <w:spacing w:before="60" w:after="60" w:line="312" w:lineRule="auto"/>
        <w:rPr>
          <w:rFonts w:ascii="Microsoft YaHei" w:eastAsia="Microsoft YaHei" w:hAnsi="Microsoft YaHei" w:cs="Microsoft YaHei"/>
          <w:color w:val="333333"/>
          <w:sz w:val="22"/>
        </w:rPr>
      </w:pPr>
    </w:p>
    <w:p w14:paraId="632BC619" w14:textId="77777777" w:rsidR="004D63E1" w:rsidRDefault="00810F60">
      <w:pPr>
        <w:pStyle w:val="4"/>
        <w:rPr>
          <w:rFonts w:ascii="Microsoft YaHei" w:eastAsia="Microsoft YaHei" w:hAnsi="Microsoft YaHei" w:cs="Microsoft YaHei"/>
        </w:rPr>
      </w:pPr>
      <w:bookmarkStart w:id="118" w:name="_Toc98205688"/>
      <w:r>
        <w:rPr>
          <w:rFonts w:ascii="Microsoft YaHei" w:eastAsia="Microsoft YaHei" w:hAnsi="Microsoft YaHei" w:cs="Microsoft YaHei"/>
        </w:rPr>
        <w:t xml:space="preserve">2.2.2 </w:t>
      </w:r>
      <w:r>
        <w:rPr>
          <w:rFonts w:ascii="Microsoft YaHei" w:eastAsia="Microsoft YaHei" w:hAnsi="Microsoft YaHei" w:cs="Microsoft YaHei"/>
        </w:rPr>
        <w:t>オープンソースソフトウェアには、有償のコンバージョンを促進する</w:t>
      </w:r>
      <w:r>
        <w:rPr>
          <w:rFonts w:ascii="Microsoft YaHei" w:eastAsia="Microsoft YaHei" w:hAnsi="Microsoft YaHei" w:cs="Microsoft YaHei"/>
        </w:rPr>
        <w:t>PLG</w:t>
      </w:r>
      <w:r>
        <w:rPr>
          <w:rFonts w:ascii="Microsoft YaHei" w:eastAsia="Microsoft YaHei" w:hAnsi="Microsoft YaHei" w:cs="Microsoft YaHei"/>
        </w:rPr>
        <w:t>（</w:t>
      </w:r>
      <w:r>
        <w:rPr>
          <w:rFonts w:ascii="Microsoft YaHei" w:eastAsia="Microsoft YaHei" w:hAnsi="Microsoft YaHei" w:cs="Microsoft YaHei"/>
        </w:rPr>
        <w:t>Product-Led Growth</w:t>
      </w:r>
      <w:r>
        <w:rPr>
          <w:rFonts w:ascii="Microsoft YaHei" w:eastAsia="Microsoft YaHei" w:hAnsi="Microsoft YaHei" w:cs="Microsoft YaHei"/>
        </w:rPr>
        <w:t>）モデルの機能がある。</w:t>
      </w:r>
      <w:bookmarkEnd w:id="118"/>
    </w:p>
    <w:p w14:paraId="215BA2F2" w14:textId="77777777" w:rsidR="004D63E1" w:rsidRDefault="00810F6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PLG</w:t>
      </w:r>
      <w:r>
        <w:rPr>
          <w:rFonts w:ascii="Microsoft YaHei" w:eastAsia="Microsoft YaHei" w:hAnsi="Microsoft YaHei" w:cs="Microsoft YaHei"/>
          <w:color w:val="333333"/>
          <w:sz w:val="22"/>
        </w:rPr>
        <w:t>モデルでは、ボトムアップ型の営業モデルで顧客獲得に焦点を当て、製品を営業プロセス全体の中心に据えています。</w:t>
      </w:r>
      <w:r>
        <w:rPr>
          <w:rFonts w:ascii="Microsoft YaHei" w:eastAsia="Microsoft YaHei" w:hAnsi="Microsoft YaHei" w:cs="Microsoft YaHei"/>
          <w:color w:val="333333"/>
          <w:sz w:val="22"/>
        </w:rPr>
        <w:t>PLG</w:t>
      </w:r>
      <w:r>
        <w:rPr>
          <w:rFonts w:ascii="Microsoft YaHei" w:eastAsia="Microsoft YaHei" w:hAnsi="Microsoft YaHei" w:cs="Microsoft YaHei"/>
          <w:color w:val="333333"/>
          <w:sz w:val="22"/>
        </w:rPr>
        <w:t>モデルでは、成長のフライホイールとして、顧客獲得、コンバージョン、リテンションの</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つの主要ステージがあります。これらの</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つの段階のいずれにおいても、オープンソースには従来</w:t>
      </w:r>
      <w:r>
        <w:rPr>
          <w:rFonts w:ascii="Microsoft YaHei" w:eastAsia="Microsoft YaHei" w:hAnsi="Microsoft YaHei" w:cs="Microsoft YaHei"/>
          <w:color w:val="333333"/>
          <w:sz w:val="22"/>
        </w:rPr>
        <w:t>のビジネスモデルとは異なる利点があります。</w:t>
      </w:r>
    </w:p>
    <w:p w14:paraId="5386ED0A"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d"/>
        <w:tblW w:w="949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95"/>
      </w:tblGrid>
      <w:tr w:rsidR="004D63E1" w14:paraId="14606A0C" w14:textId="77777777">
        <w:trPr>
          <w:trHeight w:val="480"/>
        </w:trPr>
        <w:tc>
          <w:tcPr>
            <w:tcW w:w="9495" w:type="dxa"/>
            <w:tcBorders>
              <w:top w:val="nil"/>
              <w:left w:val="nil"/>
              <w:bottom w:val="nil"/>
              <w:right w:val="nil"/>
            </w:tcBorders>
          </w:tcPr>
          <w:p w14:paraId="7A406B47" w14:textId="77777777" w:rsidR="004D63E1" w:rsidRDefault="00810F6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6</w:t>
            </w:r>
            <w:r>
              <w:rPr>
                <w:rFonts w:ascii="Microsoft YaHei" w:eastAsia="Microsoft YaHei" w:hAnsi="Microsoft YaHei" w:cs="Microsoft YaHei"/>
                <w:color w:val="333333"/>
                <w:sz w:val="20"/>
                <w:szCs w:val="20"/>
              </w:rPr>
              <w:t>：オープンソースソフトウェアの成長フライホイール</w:t>
            </w:r>
          </w:p>
        </w:tc>
      </w:tr>
      <w:tr w:rsidR="004D63E1" w14:paraId="5C00AC3D" w14:textId="77777777">
        <w:trPr>
          <w:trHeight w:val="3165"/>
        </w:trPr>
        <w:tc>
          <w:tcPr>
            <w:tcW w:w="9495" w:type="dxa"/>
            <w:tcBorders>
              <w:top w:val="nil"/>
              <w:left w:val="nil"/>
              <w:bottom w:val="nil"/>
              <w:right w:val="nil"/>
            </w:tcBorders>
          </w:tcPr>
          <w:p w14:paraId="51D10D86" w14:textId="77777777" w:rsidR="004D63E1" w:rsidRDefault="00810F6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lastRenderedPageBreak/>
              <w:drawing>
                <wp:inline distT="0" distB="0" distL="0" distR="0" wp14:anchorId="5E3A54D9" wp14:editId="7ED5E823">
                  <wp:extent cx="3933825" cy="2676525"/>
                  <wp:effectExtent l="0" t="0" r="0" b="0"/>
                  <wp:docPr id="20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3"/>
                          <a:srcRect/>
                          <a:stretch>
                            <a:fillRect/>
                          </a:stretch>
                        </pic:blipFill>
                        <pic:spPr>
                          <a:xfrm>
                            <a:off x="0" y="0"/>
                            <a:ext cx="3933825" cy="2676525"/>
                          </a:xfrm>
                          <a:prstGeom prst="rect">
                            <a:avLst/>
                          </a:prstGeom>
                          <a:ln/>
                        </pic:spPr>
                      </pic:pic>
                    </a:graphicData>
                  </a:graphic>
                </wp:inline>
              </w:drawing>
            </w:r>
          </w:p>
        </w:tc>
      </w:tr>
      <w:tr w:rsidR="004D63E1" w14:paraId="46945469" w14:textId="77777777">
        <w:trPr>
          <w:trHeight w:val="480"/>
        </w:trPr>
        <w:tc>
          <w:tcPr>
            <w:tcW w:w="9495" w:type="dxa"/>
            <w:tcBorders>
              <w:top w:val="nil"/>
              <w:left w:val="nil"/>
              <w:bottom w:val="nil"/>
              <w:right w:val="nil"/>
            </w:tcBorders>
          </w:tcPr>
          <w:p w14:paraId="20DC82D8" w14:textId="77777777" w:rsidR="004D63E1" w:rsidRDefault="00810F6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出典：云启资本</w:t>
            </w:r>
          </w:p>
        </w:tc>
      </w:tr>
    </w:tbl>
    <w:p w14:paraId="437725F9" w14:textId="77777777" w:rsidR="004D63E1" w:rsidRDefault="00810F6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まず、顧客獲得の段階では、オープンソースのオペレーティング・モデルにより、顧客獲得のコストが削減され、プロセスがより的を射たものになります。開発者同士の交流や、</w:t>
      </w:r>
      <w:r>
        <w:rPr>
          <w:rFonts w:ascii="Microsoft YaHei" w:eastAsia="Microsoft YaHei" w:hAnsi="Microsoft YaHei" w:cs="Microsoft YaHei"/>
          <w:color w:val="333333"/>
          <w:sz w:val="22"/>
        </w:rPr>
        <w:t>GitHub</w:t>
      </w:r>
      <w:r>
        <w:rPr>
          <w:rFonts w:ascii="Microsoft YaHei" w:eastAsia="Microsoft YaHei" w:hAnsi="Microsoft YaHei" w:cs="Microsoft YaHei"/>
          <w:color w:val="333333"/>
          <w:sz w:val="22"/>
        </w:rPr>
        <w:t>のようなプラットフォームによるコミュニティベースのコラボレーションが、顧客獲得の広がりを加速させます。オープンソース製品の最初のお客様は、通常、オープンソースコミュニティの参加者であり、企業内の開発者や</w:t>
      </w:r>
      <w:r>
        <w:rPr>
          <w:rFonts w:ascii="Microsoft YaHei" w:eastAsia="Microsoft YaHei" w:hAnsi="Microsoft YaHei" w:cs="Microsoft YaHei"/>
          <w:color w:val="333333"/>
          <w:sz w:val="22"/>
        </w:rPr>
        <w:t>IT</w:t>
      </w:r>
      <w:r>
        <w:rPr>
          <w:rFonts w:ascii="Microsoft YaHei" w:eastAsia="Microsoft YaHei" w:hAnsi="Microsoft YaHei" w:cs="Microsoft YaHei"/>
          <w:color w:val="333333"/>
          <w:sz w:val="22"/>
        </w:rPr>
        <w:t>スタッフであることが多い。このような質の高い見込み客を育てることで、「マス・ベース」が生まれます。コミュニティは、ビジネスの境界を開放</w:t>
      </w:r>
      <w:r>
        <w:rPr>
          <w:rFonts w:ascii="Microsoft YaHei" w:eastAsia="Microsoft YaHei" w:hAnsi="Microsoft YaHei" w:cs="Microsoft YaHei"/>
          <w:color w:val="333333"/>
          <w:sz w:val="22"/>
        </w:rPr>
        <w:t>し、優れたオープンソースプロジェクトや製品の口コミを可能にしてくれます。ユーザーは自らの問題や痛みを解決するために、自発的にオープンソースソフトウェア製品をダウンロードして使用するため、オープンソースソフトウェア製品は機能面でユーザーの問題を解決するだけでなく、企業が普及・成長するための手段にもなり得るのです。長期的には、顧客獲得のコストを削減することができ、自動顧客獲得が成長し、販売コストを削減することができます。</w:t>
      </w:r>
    </w:p>
    <w:p w14:paraId="4CF89587" w14:textId="77777777" w:rsidR="004D63E1" w:rsidRDefault="004D63E1">
      <w:pPr>
        <w:spacing w:before="60" w:after="60" w:line="312" w:lineRule="auto"/>
        <w:rPr>
          <w:rFonts w:ascii="Microsoft YaHei" w:eastAsia="Microsoft YaHei" w:hAnsi="Microsoft YaHei" w:cs="Microsoft YaHei"/>
          <w:color w:val="333333"/>
          <w:sz w:val="22"/>
        </w:rPr>
      </w:pPr>
    </w:p>
    <w:p w14:paraId="778D2E3C" w14:textId="77777777" w:rsidR="004D63E1" w:rsidRDefault="00810F60">
      <w:pPr>
        <w:spacing w:before="60" w:after="60" w:line="312" w:lineRule="auto"/>
        <w:ind w:right="240"/>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第二に、コンバージョンの段階では、従来の商用ソフトウェアに比べて、オープンソースソフトウェアの方が有償コンバージョン率が高いことが多い。一度無料版を利用したユーザーは、ソフトウェアの機能がユーザーのニーズを十分に満たすことができる限り、より短いサイクルで有料版ユーザーに移行し、長期的なユーザーになることがあります。一方、</w:t>
      </w:r>
      <w:r>
        <w:rPr>
          <w:rFonts w:ascii="Microsoft YaHei" w:eastAsia="Microsoft YaHei" w:hAnsi="Microsoft YaHei" w:cs="Microsoft YaHei"/>
          <w:color w:val="333333"/>
          <w:sz w:val="22"/>
        </w:rPr>
        <w:lastRenderedPageBreak/>
        <w:t>OSS</w:t>
      </w:r>
      <w:r>
        <w:rPr>
          <w:rFonts w:ascii="Microsoft YaHei" w:eastAsia="Microsoft YaHei" w:hAnsi="Microsoft YaHei" w:cs="Microsoft YaHei"/>
          <w:color w:val="333333"/>
          <w:sz w:val="22"/>
        </w:rPr>
        <w:t>企業サイドから見ると、無料版ソフトウェアを利用しているユーザーの行動を観察することで、ターゲットを絞ったコンバージョンフォローやアップセルを実施することができます。例えば、利用限度額を</w:t>
      </w:r>
      <w:r>
        <w:rPr>
          <w:rFonts w:ascii="Microsoft YaHei" w:eastAsia="Microsoft YaHei" w:hAnsi="Microsoft YaHei" w:cs="Microsoft YaHei"/>
          <w:color w:val="333333"/>
          <w:sz w:val="22"/>
        </w:rPr>
        <w:t>超えて有料化を検討しているお客様のリストを営業チームに提供することができます。従来のセールスコンバージョンに加えて、自発的に売れていくような販売ルートでもコンバージョンが可能なため、販売コストを大幅に削減することができます。</w:t>
      </w:r>
    </w:p>
    <w:p w14:paraId="7E33BDF6" w14:textId="77777777" w:rsidR="004D63E1" w:rsidRDefault="004D63E1">
      <w:pPr>
        <w:spacing w:before="60" w:after="60" w:line="312" w:lineRule="auto"/>
        <w:rPr>
          <w:rFonts w:ascii="Microsoft YaHei" w:eastAsia="Microsoft YaHei" w:hAnsi="Microsoft YaHei" w:cs="Microsoft YaHei"/>
          <w:color w:val="333333"/>
          <w:sz w:val="22"/>
        </w:rPr>
      </w:pPr>
    </w:p>
    <w:p w14:paraId="220B8479" w14:textId="77777777" w:rsidR="004D63E1" w:rsidRDefault="00810F6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最後に「定着」の段階では、オープンソース・ソフトウェアによって、ユーザーはベンダーロックインのリスクを回避し、長期的な利用を希望するようになります。同じオープンソースプロジェクトをベースに、その下流には同様の機能を持つソフトウェアを提供する複数のサービス・サプライヤーが存在する可能性</w:t>
      </w:r>
      <w:r>
        <w:rPr>
          <w:rFonts w:ascii="Microsoft YaHei" w:eastAsia="Microsoft YaHei" w:hAnsi="Microsoft YaHei" w:cs="Microsoft YaHei"/>
          <w:color w:val="333333"/>
          <w:sz w:val="22"/>
        </w:rPr>
        <w:t>があり、サプライヤーは比較的小さなコストで変更することができるため、ユーザーは安心して長期的にそのソフトウェアを選択することができます。逆に、お客様がクローズドソースの製品を使用している場合、一定期間使用した後に別のソフトウェアに切り替えようとすると、ハードウェアやデータなどを再配置する必要があり、結果的に多額の移行コストがかかります。それにより、お客様がクローズドソースのソフトウェアを選択した場合、後から開発されたソフトウェアがお客様のニーズに合わなかったり、移行コストが高かったりすることで、ソフトウェア</w:t>
      </w:r>
      <w:r>
        <w:rPr>
          <w:rFonts w:ascii="Microsoft YaHei" w:eastAsia="Microsoft YaHei" w:hAnsi="Microsoft YaHei" w:cs="Microsoft YaHei"/>
          <w:color w:val="333333"/>
          <w:sz w:val="22"/>
        </w:rPr>
        <w:t>の継続使用を断念することがあります。</w:t>
      </w:r>
    </w:p>
    <w:p w14:paraId="2EE5E469"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e"/>
        <w:tblW w:w="979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4D63E1" w14:paraId="55CC90AA" w14:textId="77777777">
        <w:trPr>
          <w:trHeight w:val="375"/>
        </w:trPr>
        <w:tc>
          <w:tcPr>
            <w:tcW w:w="9795" w:type="dxa"/>
            <w:tcBorders>
              <w:top w:val="nil"/>
              <w:left w:val="nil"/>
              <w:bottom w:val="nil"/>
              <w:right w:val="nil"/>
            </w:tcBorders>
          </w:tcPr>
          <w:p w14:paraId="44784A70" w14:textId="77777777" w:rsidR="004D63E1" w:rsidRDefault="00810F6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7</w:t>
            </w:r>
            <w:r>
              <w:rPr>
                <w:rFonts w:ascii="Microsoft YaHei" w:eastAsia="Microsoft YaHei" w:hAnsi="Microsoft YaHei" w:cs="Microsoft YaHei"/>
                <w:color w:val="333333"/>
                <w:sz w:val="20"/>
                <w:szCs w:val="20"/>
              </w:rPr>
              <w:t>：オープンソース・プロジェクトは、ソフトウェア開発や製品獲得のためのレバレッジとなる</w:t>
            </w:r>
          </w:p>
        </w:tc>
      </w:tr>
      <w:tr w:rsidR="004D63E1" w14:paraId="7D884827" w14:textId="77777777">
        <w:trPr>
          <w:trHeight w:val="3405"/>
        </w:trPr>
        <w:tc>
          <w:tcPr>
            <w:tcW w:w="9795" w:type="dxa"/>
            <w:tcBorders>
              <w:top w:val="nil"/>
              <w:left w:val="nil"/>
              <w:bottom w:val="nil"/>
              <w:right w:val="nil"/>
            </w:tcBorders>
          </w:tcPr>
          <w:p w14:paraId="23D6ABC4" w14:textId="77777777" w:rsidR="004D63E1" w:rsidRDefault="00810F6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lastRenderedPageBreak/>
              <w:drawing>
                <wp:inline distT="0" distB="0" distL="0" distR="0" wp14:anchorId="6F3788B6" wp14:editId="4084B404">
                  <wp:extent cx="6219825" cy="2790947"/>
                  <wp:effectExtent l="0" t="0" r="0" b="0"/>
                  <wp:docPr id="21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4"/>
                          <a:srcRect/>
                          <a:stretch>
                            <a:fillRect/>
                          </a:stretch>
                        </pic:blipFill>
                        <pic:spPr>
                          <a:xfrm>
                            <a:off x="0" y="0"/>
                            <a:ext cx="6219825" cy="2790947"/>
                          </a:xfrm>
                          <a:prstGeom prst="rect">
                            <a:avLst/>
                          </a:prstGeom>
                          <a:ln/>
                        </pic:spPr>
                      </pic:pic>
                    </a:graphicData>
                  </a:graphic>
                </wp:inline>
              </w:drawing>
            </w:r>
          </w:p>
        </w:tc>
      </w:tr>
      <w:tr w:rsidR="004D63E1" w14:paraId="23C71BD8" w14:textId="77777777">
        <w:trPr>
          <w:trHeight w:val="345"/>
        </w:trPr>
        <w:tc>
          <w:tcPr>
            <w:tcW w:w="9795" w:type="dxa"/>
            <w:tcBorders>
              <w:top w:val="nil"/>
              <w:left w:val="nil"/>
              <w:bottom w:val="nil"/>
              <w:right w:val="nil"/>
            </w:tcBorders>
          </w:tcPr>
          <w:p w14:paraId="70450B15" w14:textId="77777777" w:rsidR="004D63E1" w:rsidRDefault="00810F6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出典：云启资本</w:t>
            </w:r>
          </w:p>
        </w:tc>
      </w:tr>
    </w:tbl>
    <w:p w14:paraId="2883E0A6" w14:textId="77777777" w:rsidR="004D63E1" w:rsidRDefault="00810F60">
      <w:pPr>
        <w:pStyle w:val="4"/>
        <w:rPr>
          <w:rFonts w:ascii="Microsoft YaHei" w:eastAsia="Microsoft YaHei" w:hAnsi="Microsoft YaHei" w:cs="Microsoft YaHei"/>
        </w:rPr>
      </w:pPr>
      <w:bookmarkStart w:id="119" w:name="_Toc98205689"/>
      <w:r>
        <w:rPr>
          <w:rFonts w:ascii="Microsoft YaHei" w:eastAsia="Microsoft YaHei" w:hAnsi="Microsoft YaHei" w:cs="Microsoft YaHei"/>
        </w:rPr>
        <w:t xml:space="preserve">2.2.3 </w:t>
      </w:r>
      <w:r>
        <w:rPr>
          <w:rFonts w:ascii="Microsoft YaHei" w:eastAsia="Microsoft YaHei" w:hAnsi="Microsoft YaHei" w:cs="Microsoft YaHei"/>
        </w:rPr>
        <w:t>オープンソースは、技術革新とビジネスの好循環をもたらす</w:t>
      </w:r>
      <w:bookmarkEnd w:id="119"/>
    </w:p>
    <w:p w14:paraId="664DF61A" w14:textId="77777777" w:rsidR="004D63E1" w:rsidRDefault="00810F6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アンダーセン</w:t>
      </w:r>
      <w:r>
        <w:rPr>
          <w:rFonts w:ascii="Microsoft YaHei" w:eastAsia="Microsoft YaHei" w:hAnsi="Microsoft YaHei" w:cs="Microsoft YaHei"/>
          <w:color w:val="333333"/>
          <w:sz w:val="22"/>
        </w:rPr>
        <w:t>・ホロウィッツ（</w:t>
      </w:r>
      <w:r>
        <w:rPr>
          <w:rFonts w:ascii="Microsoft YaHei" w:eastAsia="Microsoft YaHei" w:hAnsi="Microsoft YaHei" w:cs="Microsoft YaHei"/>
          <w:color w:val="333333"/>
          <w:sz w:val="22"/>
        </w:rPr>
        <w:t>a16z</w:t>
      </w:r>
      <w:r>
        <w:rPr>
          <w:rFonts w:ascii="Microsoft YaHei" w:eastAsia="Microsoft YaHei" w:hAnsi="Microsoft YaHei" w:cs="Microsoft YaHei"/>
          <w:color w:val="333333"/>
          <w:sz w:val="22"/>
        </w:rPr>
        <w:t>）は、オープンソースを、製品のフィードバックとイノベーションを加速し、ソフトウェアの信頼性を向上させ、サポートを拡大し、採用を促進し、技術者をプールする技術主導型のモデルと分析しています。しかし技術にとどまらず、有償サポートやオープンコア、</w:t>
      </w:r>
      <w:r>
        <w:rPr>
          <w:rFonts w:ascii="Microsoft YaHei" w:eastAsia="Microsoft YaHei" w:hAnsi="Microsoft YaHei" w:cs="Microsoft YaHei"/>
          <w:color w:val="333333"/>
          <w:sz w:val="22"/>
        </w:rPr>
        <w:t>SaaS</w:t>
      </w:r>
      <w:r>
        <w:rPr>
          <w:rFonts w:ascii="Microsoft YaHei" w:eastAsia="Microsoft YaHei" w:hAnsi="Microsoft YaHei" w:cs="Microsoft YaHei"/>
          <w:color w:val="333333"/>
          <w:sz w:val="22"/>
        </w:rPr>
        <w:t>モデルなどのビジネスモデルが登場したことで、現在のオープンソースの発展につながっています。その経済効果が好循環を生んでいます。オープンソースから生まれるビジネスイノベーションが増えれば、開発者のコミュニティが大きくなり、それがさらなる技術革</w:t>
      </w:r>
      <w:r>
        <w:rPr>
          <w:rFonts w:ascii="Microsoft YaHei" w:eastAsia="Microsoft YaHei" w:hAnsi="Microsoft YaHei" w:cs="Microsoft YaHei"/>
          <w:color w:val="333333"/>
          <w:sz w:val="22"/>
        </w:rPr>
        <w:t>新を促し、オープンソースの経済的インセンティブが高まり、好循環が生まれます。</w:t>
      </w:r>
    </w:p>
    <w:p w14:paraId="57E72D51" w14:textId="77777777" w:rsidR="004D63E1" w:rsidRDefault="004D63E1">
      <w:pPr>
        <w:spacing w:before="60" w:after="60" w:line="312" w:lineRule="auto"/>
        <w:rPr>
          <w:rFonts w:ascii="Microsoft YaHei" w:eastAsia="Microsoft YaHei" w:hAnsi="Microsoft YaHei" w:cs="Microsoft YaHei"/>
          <w:color w:val="333333"/>
          <w:sz w:val="22"/>
        </w:rPr>
      </w:pPr>
    </w:p>
    <w:p w14:paraId="5AC26F84" w14:textId="77777777" w:rsidR="004D63E1" w:rsidRDefault="00810F6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w:t>
      </w:r>
      <w:r>
        <w:rPr>
          <w:rFonts w:ascii="Microsoft YaHei" w:eastAsia="Microsoft YaHei" w:hAnsi="Microsoft YaHei" w:cs="Microsoft YaHei"/>
          <w:color w:val="333333"/>
          <w:sz w:val="22"/>
        </w:rPr>
        <w:t>3.0</w:t>
      </w:r>
      <w:r>
        <w:rPr>
          <w:rFonts w:ascii="Microsoft YaHei" w:eastAsia="Microsoft YaHei" w:hAnsi="Microsoft YaHei" w:cs="Microsoft YaHei"/>
          <w:color w:val="333333"/>
          <w:sz w:val="22"/>
        </w:rPr>
        <w:t>の時代には、技術的な革新と商業的な革新が両立しています。技術レベルでは、人工知能、オープンソースデータ、ブロックチェーンなどが新たなイノベーションの例として挙げられます。そして、常に革新を続ける開発者のコミュニティのおかげで、オープンソースは、クラウドコンピューティング、</w:t>
      </w:r>
      <w:r>
        <w:rPr>
          <w:rFonts w:ascii="Microsoft YaHei" w:eastAsia="Microsoft YaHei" w:hAnsi="Microsoft YaHei" w:cs="Microsoft YaHei"/>
          <w:color w:val="333333"/>
          <w:sz w:val="22"/>
        </w:rPr>
        <w:t>SaaS</w:t>
      </w:r>
      <w:r>
        <w:rPr>
          <w:rFonts w:ascii="Microsoft YaHei" w:eastAsia="Microsoft YaHei" w:hAnsi="Microsoft YaHei" w:cs="Microsoft YaHei"/>
          <w:color w:val="333333"/>
          <w:sz w:val="22"/>
        </w:rPr>
        <w:t>サービス、次世代データベース、モバイルデバイス、インターネット、さらにはブロックチェーンの基盤となっています。次世代のビジネスモデル</w:t>
      </w:r>
      <w:r>
        <w:rPr>
          <w:rFonts w:ascii="Microsoft YaHei" w:eastAsia="Microsoft YaHei" w:hAnsi="Microsoft YaHei" w:cs="Microsoft YaHei"/>
          <w:color w:val="333333"/>
          <w:sz w:val="22"/>
        </w:rPr>
        <w:t>には、広告でサポートされる</w:t>
      </w:r>
      <w:r>
        <w:rPr>
          <w:rFonts w:ascii="Microsoft YaHei" w:eastAsia="Microsoft YaHei" w:hAnsi="Microsoft YaHei" w:cs="Microsoft YaHei"/>
          <w:color w:val="333333"/>
          <w:sz w:val="22"/>
        </w:rPr>
        <w:t>OSS</w:t>
      </w:r>
      <w:r>
        <w:rPr>
          <w:rFonts w:ascii="Microsoft YaHei" w:eastAsia="Microsoft YaHei" w:hAnsi="Microsoft YaHei" w:cs="Microsoft YaHei"/>
          <w:color w:val="333333"/>
          <w:sz w:val="22"/>
        </w:rPr>
        <w:t>、大規模なプロプライエタリ企業がサ</w:t>
      </w:r>
      <w:r>
        <w:rPr>
          <w:rFonts w:ascii="Microsoft YaHei" w:eastAsia="Microsoft YaHei" w:hAnsi="Microsoft YaHei" w:cs="Microsoft YaHei"/>
          <w:color w:val="333333"/>
          <w:sz w:val="22"/>
        </w:rPr>
        <w:lastRenderedPageBreak/>
        <w:t>ポートするのと同様のオープンソースプロジェクト、データ駆動型の収益、ブロックチェーンでマネタイズされる暗号トークンなどが考えられます。</w:t>
      </w:r>
    </w:p>
    <w:p w14:paraId="703CF4CA" w14:textId="77777777" w:rsidR="004D63E1" w:rsidRDefault="004D63E1">
      <w:pPr>
        <w:spacing w:before="60" w:after="60" w:line="312" w:lineRule="auto"/>
        <w:rPr>
          <w:rFonts w:ascii="Microsoft YaHei" w:eastAsia="Microsoft YaHei" w:hAnsi="Microsoft YaHei" w:cs="Microsoft YaHei"/>
          <w:color w:val="333333"/>
          <w:sz w:val="20"/>
          <w:szCs w:val="20"/>
        </w:rPr>
      </w:pPr>
    </w:p>
    <w:p w14:paraId="6D87E16A"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40"/>
        <w:gridCol w:w="4605"/>
      </w:tblGrid>
      <w:tr w:rsidR="004D63E1" w14:paraId="2C058915" w14:textId="77777777">
        <w:trPr>
          <w:trHeight w:val="480"/>
        </w:trPr>
        <w:tc>
          <w:tcPr>
            <w:tcW w:w="4740" w:type="dxa"/>
            <w:tcBorders>
              <w:top w:val="nil"/>
              <w:left w:val="nil"/>
              <w:bottom w:val="nil"/>
              <w:right w:val="nil"/>
            </w:tcBorders>
          </w:tcPr>
          <w:p w14:paraId="10DF9F6A" w14:textId="77777777" w:rsidR="004D63E1" w:rsidRDefault="00810F6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8</w:t>
            </w:r>
            <w:r>
              <w:rPr>
                <w:rFonts w:ascii="Microsoft YaHei" w:eastAsia="Microsoft YaHei" w:hAnsi="Microsoft YaHei" w:cs="Microsoft YaHei"/>
                <w:color w:val="333333"/>
                <w:sz w:val="20"/>
                <w:szCs w:val="20"/>
              </w:rPr>
              <w:t>：オープンソースの好循環</w:t>
            </w:r>
          </w:p>
        </w:tc>
        <w:tc>
          <w:tcPr>
            <w:tcW w:w="4605" w:type="dxa"/>
            <w:tcBorders>
              <w:top w:val="nil"/>
              <w:left w:val="nil"/>
              <w:bottom w:val="nil"/>
              <w:right w:val="nil"/>
            </w:tcBorders>
          </w:tcPr>
          <w:p w14:paraId="6DF35B61" w14:textId="77777777" w:rsidR="004D63E1" w:rsidRDefault="00810F6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9</w:t>
            </w:r>
            <w:r>
              <w:rPr>
                <w:rFonts w:ascii="Microsoft YaHei" w:eastAsia="Microsoft YaHei" w:hAnsi="Microsoft YaHei" w:cs="Microsoft YaHei"/>
                <w:color w:val="333333"/>
                <w:sz w:val="20"/>
                <w:szCs w:val="20"/>
              </w:rPr>
              <w:t>：オープンソース</w:t>
            </w:r>
            <w:r>
              <w:rPr>
                <w:rFonts w:ascii="Microsoft YaHei" w:eastAsia="Microsoft YaHei" w:hAnsi="Microsoft YaHei" w:cs="Microsoft YaHei"/>
                <w:color w:val="333333"/>
                <w:sz w:val="20"/>
                <w:szCs w:val="20"/>
              </w:rPr>
              <w:t>3.0</w:t>
            </w:r>
            <w:r>
              <w:rPr>
                <w:rFonts w:ascii="Microsoft YaHei" w:eastAsia="Microsoft YaHei" w:hAnsi="Microsoft YaHei" w:cs="Microsoft YaHei"/>
                <w:color w:val="333333"/>
                <w:sz w:val="20"/>
                <w:szCs w:val="20"/>
              </w:rPr>
              <w:t>の技術とビジネスモデルの革新</w:t>
            </w:r>
          </w:p>
        </w:tc>
      </w:tr>
      <w:tr w:rsidR="004D63E1" w14:paraId="3AF5182C" w14:textId="77777777">
        <w:trPr>
          <w:trHeight w:val="2505"/>
        </w:trPr>
        <w:tc>
          <w:tcPr>
            <w:tcW w:w="4740" w:type="dxa"/>
            <w:tcBorders>
              <w:top w:val="nil"/>
              <w:left w:val="nil"/>
              <w:bottom w:val="nil"/>
              <w:right w:val="nil"/>
            </w:tcBorders>
          </w:tcPr>
          <w:p w14:paraId="6B68B362" w14:textId="77777777" w:rsidR="004D63E1" w:rsidRDefault="00810F6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2"/>
              </w:rPr>
              <w:drawing>
                <wp:inline distT="0" distB="0" distL="0" distR="0" wp14:anchorId="3DFAC7B5" wp14:editId="58CC44D1">
                  <wp:extent cx="2339649" cy="1215509"/>
                  <wp:effectExtent l="0" t="0" r="0" b="0"/>
                  <wp:docPr id="247"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95"/>
                          <a:srcRect/>
                          <a:stretch>
                            <a:fillRect/>
                          </a:stretch>
                        </pic:blipFill>
                        <pic:spPr>
                          <a:xfrm>
                            <a:off x="0" y="0"/>
                            <a:ext cx="2339649" cy="1215509"/>
                          </a:xfrm>
                          <a:prstGeom prst="rect">
                            <a:avLst/>
                          </a:prstGeom>
                          <a:ln/>
                        </pic:spPr>
                      </pic:pic>
                    </a:graphicData>
                  </a:graphic>
                </wp:inline>
              </w:drawing>
            </w:r>
          </w:p>
        </w:tc>
        <w:tc>
          <w:tcPr>
            <w:tcW w:w="4605" w:type="dxa"/>
            <w:tcBorders>
              <w:top w:val="nil"/>
              <w:left w:val="nil"/>
              <w:bottom w:val="nil"/>
              <w:right w:val="nil"/>
            </w:tcBorders>
          </w:tcPr>
          <w:p w14:paraId="2AB69EC1" w14:textId="77777777" w:rsidR="004D63E1" w:rsidRDefault="00810F6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2"/>
              </w:rPr>
              <w:drawing>
                <wp:inline distT="0" distB="0" distL="0" distR="0" wp14:anchorId="2F78EC81" wp14:editId="4D15DDE4">
                  <wp:extent cx="2476500" cy="1224342"/>
                  <wp:effectExtent l="0" t="0" r="0" b="0"/>
                  <wp:docPr id="21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6"/>
                          <a:srcRect/>
                          <a:stretch>
                            <a:fillRect/>
                          </a:stretch>
                        </pic:blipFill>
                        <pic:spPr>
                          <a:xfrm>
                            <a:off x="0" y="0"/>
                            <a:ext cx="2476500" cy="1224342"/>
                          </a:xfrm>
                          <a:prstGeom prst="rect">
                            <a:avLst/>
                          </a:prstGeom>
                          <a:ln/>
                        </pic:spPr>
                      </pic:pic>
                    </a:graphicData>
                  </a:graphic>
                </wp:inline>
              </w:drawing>
            </w:r>
          </w:p>
        </w:tc>
      </w:tr>
      <w:tr w:rsidR="004D63E1" w14:paraId="4AB701D6" w14:textId="77777777">
        <w:trPr>
          <w:trHeight w:val="480"/>
        </w:trPr>
        <w:tc>
          <w:tcPr>
            <w:tcW w:w="4740" w:type="dxa"/>
            <w:tcBorders>
              <w:top w:val="nil"/>
              <w:left w:val="nil"/>
              <w:bottom w:val="nil"/>
              <w:right w:val="nil"/>
            </w:tcBorders>
          </w:tcPr>
          <w:p w14:paraId="67AD2374" w14:textId="77777777" w:rsidR="004D63E1" w:rsidRDefault="00810F6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A16Z</w:t>
            </w:r>
          </w:p>
        </w:tc>
        <w:tc>
          <w:tcPr>
            <w:tcW w:w="4605" w:type="dxa"/>
            <w:tcBorders>
              <w:top w:val="nil"/>
              <w:left w:val="nil"/>
              <w:bottom w:val="nil"/>
              <w:right w:val="nil"/>
            </w:tcBorders>
          </w:tcPr>
          <w:p w14:paraId="78360050" w14:textId="77777777" w:rsidR="004D63E1" w:rsidRDefault="00810F6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A16Z</w:t>
            </w:r>
          </w:p>
        </w:tc>
      </w:tr>
    </w:tbl>
    <w:p w14:paraId="69CE437C" w14:textId="77777777" w:rsidR="004D63E1" w:rsidRDefault="004D63E1">
      <w:pPr>
        <w:spacing w:before="60" w:after="60" w:line="312" w:lineRule="auto"/>
        <w:rPr>
          <w:rFonts w:ascii="Microsoft YaHei" w:eastAsia="Microsoft YaHei" w:hAnsi="Microsoft YaHei" w:cs="Microsoft YaHei"/>
          <w:color w:val="333333"/>
          <w:sz w:val="20"/>
          <w:szCs w:val="20"/>
        </w:rPr>
      </w:pPr>
    </w:p>
    <w:p w14:paraId="28FFD699" w14:textId="77777777" w:rsidR="004D63E1" w:rsidRDefault="00810F60">
      <w:pPr>
        <w:pStyle w:val="3"/>
        <w:rPr>
          <w:rFonts w:ascii="Microsoft YaHei" w:eastAsia="Microsoft YaHei" w:hAnsi="Microsoft YaHei" w:cs="Microsoft YaHei"/>
        </w:rPr>
      </w:pPr>
      <w:bookmarkStart w:id="120" w:name="_Toc98205690"/>
      <w:r>
        <w:rPr>
          <w:rFonts w:ascii="Microsoft YaHei" w:eastAsia="Microsoft YaHei" w:hAnsi="Microsoft YaHei" w:cs="Microsoft YaHei"/>
        </w:rPr>
        <w:t xml:space="preserve">2.3 </w:t>
      </w:r>
      <w:r>
        <w:rPr>
          <w:rFonts w:ascii="Microsoft YaHei" w:eastAsia="Microsoft YaHei" w:hAnsi="Microsoft YaHei" w:cs="Microsoft YaHei"/>
        </w:rPr>
        <w:t>オープンソースソフトウェアの商品化モデルの歴史</w:t>
      </w:r>
      <w:bookmarkEnd w:id="120"/>
    </w:p>
    <w:p w14:paraId="79D86A4B" w14:textId="77777777" w:rsidR="004D63E1" w:rsidRDefault="00810F6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オープンソースソフトウェアの商業化は、当初のフリーソフトウェアから、サポートサービスとしての</w:t>
      </w:r>
      <w:r>
        <w:rPr>
          <w:rFonts w:ascii="Microsoft YaHei" w:eastAsia="Microsoft YaHei" w:hAnsi="Microsoft YaHei" w:cs="Microsoft YaHei"/>
          <w:color w:val="333333"/>
          <w:sz w:val="22"/>
        </w:rPr>
        <w:t>RedHat</w:t>
      </w:r>
      <w:r>
        <w:rPr>
          <w:rFonts w:ascii="Microsoft YaHei" w:eastAsia="Microsoft YaHei" w:hAnsi="Microsoft YaHei" w:cs="Microsoft YaHei"/>
          <w:color w:val="333333"/>
          <w:sz w:val="22"/>
        </w:rPr>
        <w:t>の時代、現在のクラウドホスティングの時代まで、さまざまな商業化モデルと、多くの変化を経て発展してきました。ビジネスモデルの進化は、それぞれの時代の需要と供給の側面から推進されてきましたが、オープンソース業界は、それを推進する技術と経済環境の結果として繁栄してきました。</w:t>
      </w:r>
    </w:p>
    <w:p w14:paraId="7E72C0B8"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0"/>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60"/>
      </w:tblGrid>
      <w:tr w:rsidR="004D63E1" w14:paraId="3DBECD62" w14:textId="77777777">
        <w:trPr>
          <w:trHeight w:val="480"/>
        </w:trPr>
        <w:tc>
          <w:tcPr>
            <w:tcW w:w="9360" w:type="dxa"/>
            <w:tcBorders>
              <w:top w:val="nil"/>
              <w:left w:val="nil"/>
              <w:bottom w:val="nil"/>
              <w:right w:val="nil"/>
            </w:tcBorders>
          </w:tcPr>
          <w:p w14:paraId="13584E41" w14:textId="77777777" w:rsidR="004D63E1" w:rsidRDefault="00810F6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10</w:t>
            </w:r>
            <w:r>
              <w:rPr>
                <w:rFonts w:ascii="Microsoft YaHei" w:eastAsia="Microsoft YaHei" w:hAnsi="Microsoft YaHei" w:cs="Microsoft YaHei"/>
                <w:color w:val="333333"/>
                <w:sz w:val="20"/>
                <w:szCs w:val="20"/>
              </w:rPr>
              <w:t>：オープンソースの商業化の歴史</w:t>
            </w:r>
          </w:p>
        </w:tc>
      </w:tr>
      <w:tr w:rsidR="004D63E1" w14:paraId="55DE97BF" w14:textId="77777777">
        <w:trPr>
          <w:trHeight w:val="3420"/>
        </w:trPr>
        <w:tc>
          <w:tcPr>
            <w:tcW w:w="9360" w:type="dxa"/>
            <w:tcBorders>
              <w:top w:val="nil"/>
              <w:left w:val="nil"/>
              <w:bottom w:val="nil"/>
              <w:right w:val="nil"/>
            </w:tcBorders>
          </w:tcPr>
          <w:p w14:paraId="5BDA042A" w14:textId="77777777" w:rsidR="004D63E1" w:rsidRDefault="00810F6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2"/>
              </w:rPr>
              <w:lastRenderedPageBreak/>
              <w:drawing>
                <wp:inline distT="0" distB="0" distL="0" distR="0" wp14:anchorId="5AEE432D" wp14:editId="0193FCE7">
                  <wp:extent cx="5934075" cy="2857500"/>
                  <wp:effectExtent l="0" t="0" r="0" b="0"/>
                  <wp:docPr id="21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7"/>
                          <a:srcRect/>
                          <a:stretch>
                            <a:fillRect/>
                          </a:stretch>
                        </pic:blipFill>
                        <pic:spPr>
                          <a:xfrm>
                            <a:off x="0" y="0"/>
                            <a:ext cx="5934075" cy="2857500"/>
                          </a:xfrm>
                          <a:prstGeom prst="rect">
                            <a:avLst/>
                          </a:prstGeom>
                          <a:ln/>
                        </pic:spPr>
                      </pic:pic>
                    </a:graphicData>
                  </a:graphic>
                </wp:inline>
              </w:drawing>
            </w:r>
          </w:p>
        </w:tc>
      </w:tr>
      <w:tr w:rsidR="004D63E1" w14:paraId="0E55C479" w14:textId="77777777">
        <w:trPr>
          <w:trHeight w:val="75"/>
        </w:trPr>
        <w:tc>
          <w:tcPr>
            <w:tcW w:w="9360" w:type="dxa"/>
            <w:tcBorders>
              <w:top w:val="nil"/>
              <w:left w:val="nil"/>
              <w:bottom w:val="nil"/>
              <w:right w:val="nil"/>
            </w:tcBorders>
          </w:tcPr>
          <w:p w14:paraId="57706815" w14:textId="77777777" w:rsidR="004D63E1" w:rsidRDefault="00810F6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出典：云启资本</w:t>
            </w:r>
          </w:p>
        </w:tc>
      </w:tr>
    </w:tbl>
    <w:p w14:paraId="0B5F1D71" w14:textId="77777777" w:rsidR="004D63E1" w:rsidRDefault="00810F60">
      <w:pPr>
        <w:spacing w:before="60" w:after="60" w:line="312" w:lineRule="auto"/>
        <w:rPr>
          <w:rFonts w:ascii="Microsoft YaHei" w:eastAsia="Microsoft YaHei" w:hAnsi="Microsoft YaHei" w:cs="Microsoft YaHei"/>
          <w:b/>
          <w:color w:val="333333"/>
          <w:sz w:val="22"/>
        </w:rPr>
      </w:pPr>
      <w:r>
        <w:rPr>
          <w:rFonts w:ascii="Microsoft YaHei" w:eastAsia="Microsoft YaHei" w:hAnsi="Microsoft YaHei" w:cs="Microsoft YaHei"/>
          <w:b/>
          <w:color w:val="333333"/>
          <w:sz w:val="22"/>
          <w:u w:val="single"/>
        </w:rPr>
        <w:t>オープンソース</w:t>
      </w:r>
      <w:r>
        <w:rPr>
          <w:rFonts w:ascii="Microsoft YaHei" w:eastAsia="Microsoft YaHei" w:hAnsi="Microsoft YaHei" w:cs="Microsoft YaHei"/>
          <w:b/>
          <w:color w:val="333333"/>
          <w:sz w:val="22"/>
          <w:u w:val="single"/>
        </w:rPr>
        <w:t>0.0</w:t>
      </w:r>
      <w:r>
        <w:rPr>
          <w:rFonts w:ascii="Microsoft YaHei" w:eastAsia="Microsoft YaHei" w:hAnsi="Microsoft YaHei" w:cs="Microsoft YaHei"/>
          <w:b/>
          <w:color w:val="333333"/>
          <w:sz w:val="22"/>
          <w:u w:val="single"/>
        </w:rPr>
        <w:t>時代</w:t>
      </w:r>
    </w:p>
    <w:p w14:paraId="5AF93677" w14:textId="77777777" w:rsidR="004D63E1" w:rsidRDefault="00810F6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のルーツは、「フリーソフトウェア」の時代です。もともとは、クローズドソースの大手インターネット企業の技術的独占に対抗するために開発されたもので、開発者たちは自由に使える「フリーソフト」を自然に開発していった。フリーソフトウェア運動の創始者であり、</w:t>
      </w:r>
      <w:r>
        <w:rPr>
          <w:rFonts w:ascii="Microsoft YaHei" w:eastAsia="Microsoft YaHei" w:hAnsi="Microsoft YaHei" w:cs="Microsoft YaHei"/>
          <w:color w:val="333333"/>
          <w:sz w:val="22"/>
        </w:rPr>
        <w:t>GNU</w:t>
      </w:r>
      <w:r>
        <w:rPr>
          <w:rFonts w:ascii="Microsoft YaHei" w:eastAsia="Microsoft YaHei" w:hAnsi="Microsoft YaHei" w:cs="Microsoft YaHei"/>
          <w:color w:val="333333"/>
          <w:sz w:val="22"/>
        </w:rPr>
        <w:t>オペレーティング・システムの開発者であり、フリーソフトウェア財団の創設者であるリチャード・ストールマンは、フリーソフトウェアを「ユーザーが自由に実行、コピー、配布、研究、変更、改良できるソフトウェア」と定義した。この時期に、最初のオープンソースラ</w:t>
      </w:r>
      <w:r>
        <w:rPr>
          <w:rFonts w:ascii="Microsoft YaHei" w:eastAsia="Microsoft YaHei" w:hAnsi="Microsoft YaHei" w:cs="Microsoft YaHei"/>
          <w:color w:val="333333"/>
          <w:sz w:val="22"/>
        </w:rPr>
        <w:t>イセンスである</w:t>
      </w:r>
      <w:r>
        <w:rPr>
          <w:rFonts w:ascii="Microsoft YaHei" w:eastAsia="Microsoft YaHei" w:hAnsi="Microsoft YaHei" w:cs="Microsoft YaHei"/>
          <w:color w:val="333333"/>
          <w:sz w:val="22"/>
        </w:rPr>
        <w:t>GNU</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General Purpose License</w:t>
      </w:r>
      <w:r>
        <w:rPr>
          <w:rFonts w:ascii="Microsoft YaHei" w:eastAsia="Microsoft YaHei" w:hAnsi="Microsoft YaHei" w:cs="Microsoft YaHei"/>
          <w:color w:val="333333"/>
          <w:sz w:val="22"/>
        </w:rPr>
        <w:t>、現在は「</w:t>
      </w:r>
      <w:r>
        <w:rPr>
          <w:rFonts w:ascii="Microsoft YaHei" w:eastAsia="Microsoft YaHei" w:hAnsi="Microsoft YaHei" w:cs="Microsoft YaHei"/>
          <w:color w:val="333333"/>
          <w:sz w:val="22"/>
        </w:rPr>
        <w:t>GPL</w:t>
      </w:r>
      <w:r>
        <w:rPr>
          <w:rFonts w:ascii="Microsoft YaHei" w:eastAsia="Microsoft YaHei" w:hAnsi="Microsoft YaHei" w:cs="Microsoft YaHei"/>
          <w:color w:val="333333"/>
          <w:sz w:val="22"/>
        </w:rPr>
        <w:t>」として知られている）ライセンスと</w:t>
      </w:r>
      <w:r>
        <w:rPr>
          <w:rFonts w:ascii="Microsoft YaHei" w:eastAsia="Microsoft YaHei" w:hAnsi="Microsoft YaHei" w:cs="Microsoft YaHei"/>
          <w:color w:val="333333"/>
          <w:sz w:val="22"/>
        </w:rPr>
        <w:t>BSD</w:t>
      </w:r>
      <w:r>
        <w:rPr>
          <w:rFonts w:ascii="Microsoft YaHei" w:eastAsia="Microsoft YaHei" w:hAnsi="Microsoft YaHei" w:cs="Microsoft YaHei"/>
          <w:color w:val="333333"/>
          <w:sz w:val="22"/>
        </w:rPr>
        <w:t>ライセンスが登場した。</w:t>
      </w:r>
    </w:p>
    <w:p w14:paraId="25AB58D6" w14:textId="77777777" w:rsidR="004D63E1" w:rsidRDefault="004D63E1">
      <w:pPr>
        <w:spacing w:before="60" w:after="60" w:line="312" w:lineRule="auto"/>
        <w:ind w:left="720"/>
        <w:rPr>
          <w:rFonts w:ascii="Microsoft YaHei" w:eastAsia="Microsoft YaHei" w:hAnsi="Microsoft YaHei" w:cs="Microsoft YaHei"/>
          <w:color w:val="333333"/>
          <w:sz w:val="22"/>
        </w:rPr>
      </w:pPr>
    </w:p>
    <w:p w14:paraId="397BC8E8" w14:textId="77777777" w:rsidR="004D63E1" w:rsidRDefault="00810F60">
      <w:pPr>
        <w:spacing w:before="60" w:after="60" w:line="312" w:lineRule="auto"/>
        <w:rPr>
          <w:rFonts w:ascii="Microsoft YaHei" w:eastAsia="Microsoft YaHei" w:hAnsi="Microsoft YaHei" w:cs="Microsoft YaHei"/>
          <w:b/>
          <w:color w:val="333333"/>
          <w:sz w:val="22"/>
        </w:rPr>
      </w:pPr>
      <w:r>
        <w:rPr>
          <w:rFonts w:ascii="Microsoft YaHei" w:eastAsia="Microsoft YaHei" w:hAnsi="Microsoft YaHei" w:cs="Microsoft YaHei"/>
          <w:b/>
          <w:color w:val="333333"/>
          <w:sz w:val="22"/>
          <w:u w:val="single"/>
        </w:rPr>
        <w:t>オープンソース</w:t>
      </w:r>
      <w:r>
        <w:rPr>
          <w:rFonts w:ascii="Microsoft YaHei" w:eastAsia="Microsoft YaHei" w:hAnsi="Microsoft YaHei" w:cs="Microsoft YaHei"/>
          <w:b/>
          <w:color w:val="333333"/>
          <w:sz w:val="22"/>
          <w:u w:val="single"/>
        </w:rPr>
        <w:t>1.0</w:t>
      </w:r>
      <w:r>
        <w:rPr>
          <w:rFonts w:ascii="Microsoft YaHei" w:eastAsia="Microsoft YaHei" w:hAnsi="Microsoft YaHei" w:cs="Microsoft YaHei"/>
          <w:b/>
          <w:color w:val="333333"/>
          <w:sz w:val="22"/>
          <w:u w:val="single"/>
        </w:rPr>
        <w:t>の時代</w:t>
      </w:r>
    </w:p>
    <w:p w14:paraId="5CD74AD7" w14:textId="77777777" w:rsidR="004D63E1" w:rsidRDefault="00810F6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サポートサービス」モデルは、オープンソースソフトウェアのお客様を対象としています。より多くの基本的なオープンソース技術の出現により、ソフトウェアの複雑性と専門性が著しく向上し、ソフトウェアの安定性に対するユーザーの要求も同時に高まり、専門的な技術サポートが必要となってきました。主なビジネスモデルは、オープンソース・ソフトウェアを使</w:t>
      </w:r>
      <w:r>
        <w:rPr>
          <w:rFonts w:ascii="Microsoft YaHei" w:eastAsia="Microsoft YaHei" w:hAnsi="Microsoft YaHei" w:cs="Microsoft YaHei"/>
          <w:color w:val="333333"/>
          <w:sz w:val="22"/>
        </w:rPr>
        <w:t>用するお客様に、有償の技術サポートやコンサルティングサービスを提供する「サポー</w:t>
      </w:r>
      <w:r>
        <w:rPr>
          <w:rFonts w:ascii="Microsoft YaHei" w:eastAsia="Microsoft YaHei" w:hAnsi="Microsoft YaHei" w:cs="Microsoft YaHei"/>
          <w:color w:val="333333"/>
          <w:sz w:val="22"/>
        </w:rPr>
        <w:lastRenderedPageBreak/>
        <w:t>トサービス」モデルです。</w:t>
      </w:r>
    </w:p>
    <w:p w14:paraId="4A5EFCC9" w14:textId="77777777" w:rsidR="004D63E1" w:rsidRDefault="004D63E1">
      <w:pPr>
        <w:spacing w:before="60" w:after="60" w:line="312" w:lineRule="auto"/>
        <w:rPr>
          <w:rFonts w:ascii="Microsoft YaHei" w:eastAsia="Microsoft YaHei" w:hAnsi="Microsoft YaHei" w:cs="Microsoft YaHei"/>
          <w:color w:val="333333"/>
          <w:sz w:val="22"/>
        </w:rPr>
      </w:pPr>
    </w:p>
    <w:p w14:paraId="39148D54" w14:textId="77777777" w:rsidR="004D63E1" w:rsidRDefault="00810F60">
      <w:pPr>
        <w:spacing w:before="60" w:after="60" w:line="312" w:lineRule="auto"/>
        <w:rPr>
          <w:rFonts w:ascii="Microsoft YaHei" w:eastAsia="Microsoft YaHei" w:hAnsi="Microsoft YaHei" w:cs="Microsoft YaHei"/>
          <w:b/>
          <w:color w:val="333333"/>
          <w:sz w:val="22"/>
        </w:rPr>
      </w:pPr>
      <w:r>
        <w:rPr>
          <w:rFonts w:ascii="Microsoft YaHei" w:eastAsia="Microsoft YaHei" w:hAnsi="Microsoft YaHei" w:cs="Microsoft YaHei"/>
          <w:b/>
          <w:color w:val="333333"/>
          <w:sz w:val="22"/>
          <w:u w:val="single"/>
        </w:rPr>
        <w:t>オープンソース</w:t>
      </w:r>
      <w:r>
        <w:rPr>
          <w:rFonts w:ascii="Microsoft YaHei" w:eastAsia="Microsoft YaHei" w:hAnsi="Microsoft YaHei" w:cs="Microsoft YaHei"/>
          <w:b/>
          <w:color w:val="333333"/>
          <w:sz w:val="22"/>
          <w:u w:val="single"/>
        </w:rPr>
        <w:t>2.0</w:t>
      </w:r>
      <w:r>
        <w:rPr>
          <w:rFonts w:ascii="Microsoft YaHei" w:eastAsia="Microsoft YaHei" w:hAnsi="Microsoft YaHei" w:cs="Microsoft YaHei"/>
          <w:b/>
          <w:color w:val="333333"/>
          <w:sz w:val="22"/>
          <w:u w:val="single"/>
        </w:rPr>
        <w:t>の時代</w:t>
      </w:r>
    </w:p>
    <w:p w14:paraId="647E8EFA" w14:textId="77777777" w:rsidR="004D63E1" w:rsidRDefault="00810F6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「オープンコア」モデルは、オープンソースの主要なビジネスモデルとなっています。</w:t>
      </w:r>
      <w:r>
        <w:rPr>
          <w:rFonts w:ascii="Microsoft YaHei" w:eastAsia="Microsoft YaHei" w:hAnsi="Microsoft YaHei" w:cs="Microsoft YaHei"/>
          <w:color w:val="333333"/>
          <w:sz w:val="22"/>
        </w:rPr>
        <w:t>より多くの企業の開発者がオープンソースのエコシステムに参加するようになると、ソフトウェアのエコシステムはより構造化され、ユーザーの使いやすさへの要求が高まり、ユーザーはより完全なソリューションを必要とするようになります。その結果、新たな収益モデルが生まれました。ベンダーは、プロプライエタリなパーツを、オープンソースのベースパーツにリンクする別のモジュールやサービスにパッケージ化したり、専用の商用バージョンとしてリリースしたりしています。オープンコアは、現在成功している商用オープンソースソフトウェア企業が採用</w:t>
      </w:r>
      <w:r>
        <w:rPr>
          <w:rFonts w:ascii="Microsoft YaHei" w:eastAsia="Microsoft YaHei" w:hAnsi="Microsoft YaHei" w:cs="Microsoft YaHei"/>
          <w:color w:val="333333"/>
          <w:sz w:val="22"/>
        </w:rPr>
        <w:t>している主要なビジネスモデルであり、年間売上高が</w:t>
      </w:r>
      <w:r>
        <w:rPr>
          <w:rFonts w:ascii="Microsoft YaHei" w:eastAsia="Microsoft YaHei" w:hAnsi="Microsoft YaHei" w:cs="Microsoft YaHei"/>
          <w:color w:val="333333"/>
          <w:sz w:val="22"/>
        </w:rPr>
        <w:t>100</w:t>
      </w:r>
      <w:r>
        <w:rPr>
          <w:rFonts w:ascii="Microsoft YaHei" w:eastAsia="Microsoft YaHei" w:hAnsi="Microsoft YaHei" w:cs="Microsoft YaHei"/>
          <w:color w:val="333333"/>
          <w:sz w:val="22"/>
        </w:rPr>
        <w:t>万ドル以上の企業の</w:t>
      </w:r>
      <w:r>
        <w:rPr>
          <w:rFonts w:ascii="Microsoft YaHei" w:eastAsia="Microsoft YaHei" w:hAnsi="Microsoft YaHei" w:cs="Microsoft YaHei"/>
          <w:color w:val="333333"/>
          <w:sz w:val="22"/>
        </w:rPr>
        <w:t>92</w:t>
      </w:r>
      <w:r>
        <w:rPr>
          <w:rFonts w:ascii="Microsoft YaHei" w:eastAsia="Microsoft YaHei" w:hAnsi="Microsoft YaHei" w:cs="Microsoft YaHei"/>
          <w:color w:val="333333"/>
          <w:sz w:val="22"/>
        </w:rPr>
        <w:t>％がオープンコアのビジネスモデルを選択しています。</w:t>
      </w:r>
    </w:p>
    <w:p w14:paraId="66400740"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1"/>
        <w:tblW w:w="92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70"/>
      </w:tblGrid>
      <w:tr w:rsidR="004D63E1" w14:paraId="12085B02" w14:textId="77777777">
        <w:trPr>
          <w:trHeight w:val="480"/>
        </w:trPr>
        <w:tc>
          <w:tcPr>
            <w:tcW w:w="9270" w:type="dxa"/>
            <w:tcBorders>
              <w:top w:val="nil"/>
              <w:left w:val="nil"/>
              <w:bottom w:val="nil"/>
              <w:right w:val="nil"/>
            </w:tcBorders>
          </w:tcPr>
          <w:p w14:paraId="41631ACF" w14:textId="77777777" w:rsidR="004D63E1" w:rsidRDefault="00810F6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11</w:t>
            </w:r>
            <w:r>
              <w:rPr>
                <w:rFonts w:ascii="Microsoft YaHei" w:eastAsia="Microsoft YaHei" w:hAnsi="Microsoft YaHei" w:cs="Microsoft YaHei"/>
                <w:color w:val="333333"/>
                <w:sz w:val="20"/>
                <w:szCs w:val="20"/>
              </w:rPr>
              <w:t>：年商</w:t>
            </w:r>
            <w:r>
              <w:rPr>
                <w:rFonts w:ascii="Microsoft YaHei" w:eastAsia="Microsoft YaHei" w:hAnsi="Microsoft YaHei" w:cs="Microsoft YaHei"/>
                <w:color w:val="333333"/>
                <w:sz w:val="20"/>
                <w:szCs w:val="20"/>
              </w:rPr>
              <w:t>1</w:t>
            </w:r>
            <w:r>
              <w:rPr>
                <w:rFonts w:ascii="Microsoft YaHei" w:eastAsia="Microsoft YaHei" w:hAnsi="Microsoft YaHei" w:cs="Microsoft YaHei"/>
                <w:color w:val="333333"/>
                <w:sz w:val="20"/>
                <w:szCs w:val="20"/>
              </w:rPr>
              <w:t>億ドル以上のオープンソースソフトウェア商業企業のビジネスモデル統計</w:t>
            </w:r>
          </w:p>
        </w:tc>
      </w:tr>
      <w:tr w:rsidR="004D63E1" w14:paraId="153B9330" w14:textId="77777777">
        <w:trPr>
          <w:trHeight w:val="1830"/>
        </w:trPr>
        <w:tc>
          <w:tcPr>
            <w:tcW w:w="9270" w:type="dxa"/>
            <w:tcBorders>
              <w:top w:val="nil"/>
              <w:left w:val="nil"/>
              <w:bottom w:val="nil"/>
              <w:right w:val="nil"/>
            </w:tcBorders>
          </w:tcPr>
          <w:p w14:paraId="65980D1A" w14:textId="77777777" w:rsidR="004D63E1" w:rsidRDefault="00810F6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2"/>
              </w:rPr>
              <w:drawing>
                <wp:inline distT="0" distB="0" distL="0" distR="0" wp14:anchorId="2559DE72" wp14:editId="03B77B8F">
                  <wp:extent cx="2714625" cy="1543050"/>
                  <wp:effectExtent l="0" t="0" r="0" b="0"/>
                  <wp:docPr id="21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8"/>
                          <a:srcRect/>
                          <a:stretch>
                            <a:fillRect/>
                          </a:stretch>
                        </pic:blipFill>
                        <pic:spPr>
                          <a:xfrm>
                            <a:off x="0" y="0"/>
                            <a:ext cx="2714625" cy="1543050"/>
                          </a:xfrm>
                          <a:prstGeom prst="rect">
                            <a:avLst/>
                          </a:prstGeom>
                          <a:ln/>
                        </pic:spPr>
                      </pic:pic>
                    </a:graphicData>
                  </a:graphic>
                </wp:inline>
              </w:drawing>
            </w:r>
          </w:p>
        </w:tc>
      </w:tr>
      <w:tr w:rsidR="004D63E1" w14:paraId="398961F0" w14:textId="77777777">
        <w:trPr>
          <w:trHeight w:val="480"/>
        </w:trPr>
        <w:tc>
          <w:tcPr>
            <w:tcW w:w="9270" w:type="dxa"/>
            <w:tcBorders>
              <w:top w:val="nil"/>
              <w:left w:val="nil"/>
              <w:bottom w:val="nil"/>
              <w:right w:val="nil"/>
            </w:tcBorders>
          </w:tcPr>
          <w:p w14:paraId="298A4BC4" w14:textId="77777777" w:rsidR="004D63E1" w:rsidRDefault="00810F6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Crunchbase</w:t>
            </w:r>
            <w:r>
              <w:rPr>
                <w:rFonts w:ascii="Microsoft YaHei" w:eastAsia="Microsoft YaHei" w:hAnsi="Microsoft YaHei" w:cs="Microsoft YaHei"/>
                <w:color w:val="333333"/>
                <w:sz w:val="18"/>
                <w:szCs w:val="18"/>
              </w:rPr>
              <w:t>、パブリックソース、云启资本</w:t>
            </w:r>
          </w:p>
        </w:tc>
      </w:tr>
    </w:tbl>
    <w:p w14:paraId="667F15D1" w14:textId="77777777" w:rsidR="004D63E1" w:rsidRDefault="00810F60">
      <w:pPr>
        <w:spacing w:before="60" w:after="60" w:line="312" w:lineRule="auto"/>
        <w:rPr>
          <w:rFonts w:ascii="Microsoft YaHei" w:eastAsia="Microsoft YaHei" w:hAnsi="Microsoft YaHei" w:cs="Microsoft YaHei"/>
          <w:b/>
          <w:color w:val="333333"/>
          <w:sz w:val="22"/>
        </w:rPr>
      </w:pPr>
      <w:r>
        <w:rPr>
          <w:rFonts w:ascii="Microsoft YaHei" w:eastAsia="Microsoft YaHei" w:hAnsi="Microsoft YaHei" w:cs="Microsoft YaHei"/>
          <w:b/>
          <w:color w:val="333333"/>
          <w:sz w:val="22"/>
          <w:u w:val="single"/>
        </w:rPr>
        <w:t>オープンソース</w:t>
      </w:r>
      <w:r>
        <w:rPr>
          <w:rFonts w:ascii="Microsoft YaHei" w:eastAsia="Microsoft YaHei" w:hAnsi="Microsoft YaHei" w:cs="Microsoft YaHei"/>
          <w:b/>
          <w:color w:val="333333"/>
          <w:sz w:val="22"/>
          <w:u w:val="single"/>
        </w:rPr>
        <w:t>3.0</w:t>
      </w:r>
      <w:r>
        <w:rPr>
          <w:rFonts w:ascii="Microsoft YaHei" w:eastAsia="Microsoft YaHei" w:hAnsi="Microsoft YaHei" w:cs="Microsoft YaHei"/>
          <w:b/>
          <w:color w:val="333333"/>
          <w:sz w:val="22"/>
          <w:u w:val="single"/>
        </w:rPr>
        <w:t>の時代</w:t>
      </w:r>
    </w:p>
    <w:p w14:paraId="3474E6C4" w14:textId="77777777" w:rsidR="004D63E1" w:rsidRDefault="00810F6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クラウドコンピューティングにより、</w:t>
      </w:r>
      <w:r>
        <w:rPr>
          <w:rFonts w:ascii="Microsoft YaHei" w:eastAsia="Microsoft YaHei" w:hAnsi="Microsoft YaHei" w:cs="Microsoft YaHei"/>
          <w:color w:val="333333"/>
          <w:sz w:val="22"/>
        </w:rPr>
        <w:t>SaaS</w:t>
      </w:r>
      <w:r>
        <w:rPr>
          <w:rFonts w:ascii="Microsoft YaHei" w:eastAsia="Microsoft YaHei" w:hAnsi="Microsoft YaHei" w:cs="Microsoft YaHei"/>
          <w:color w:val="333333"/>
          <w:sz w:val="22"/>
        </w:rPr>
        <w:t>サービスモデルへの扉が開かれ、オープンソースソフトウェアがクラウド上のサービスとしてホストされることが多くなりました</w:t>
      </w:r>
      <w:r>
        <w:rPr>
          <w:rFonts w:ascii="Microsoft YaHei" w:eastAsia="Microsoft YaHei" w:hAnsi="Microsoft YaHei" w:cs="Microsoft YaHei"/>
          <w:b/>
          <w:color w:val="333333"/>
          <w:sz w:val="22"/>
        </w:rPr>
        <w:t>。</w:t>
      </w:r>
      <w:r>
        <w:rPr>
          <w:rFonts w:ascii="Microsoft YaHei" w:eastAsia="Microsoft YaHei" w:hAnsi="Microsoft YaHei" w:cs="Microsoft YaHei"/>
          <w:color w:val="333333"/>
          <w:sz w:val="22"/>
        </w:rPr>
        <w:t>クラウドコンピューティング技術が開発されて以来、クラウドの成長は期待以上のものであり続けています。柔軟性と拡張性のあるインフラへの需要が高まっていることから、</w:t>
      </w:r>
      <w:r>
        <w:rPr>
          <w:rFonts w:ascii="Microsoft YaHei" w:eastAsia="Microsoft YaHei" w:hAnsi="Microsoft YaHei" w:cs="Microsoft YaHei"/>
          <w:color w:val="333333"/>
          <w:sz w:val="22"/>
        </w:rPr>
        <w:t>IT</w:t>
      </w:r>
      <w:r>
        <w:rPr>
          <w:rFonts w:ascii="Microsoft YaHei" w:eastAsia="Microsoft YaHei" w:hAnsi="Microsoft YaHei" w:cs="Microsoft YaHei"/>
          <w:color w:val="333333"/>
          <w:sz w:val="22"/>
        </w:rPr>
        <w:t>企業によるクラウドへの投資が促進され、世界中でクラウドの普及が進んでいます。このような技術的</w:t>
      </w:r>
      <w:r>
        <w:rPr>
          <w:rFonts w:ascii="Microsoft YaHei" w:eastAsia="Microsoft YaHei" w:hAnsi="Microsoft YaHei" w:cs="Microsoft YaHei"/>
          <w:color w:val="333333"/>
          <w:sz w:val="22"/>
        </w:rPr>
        <w:lastRenderedPageBreak/>
        <w:t>背景から、ソフトウェアの運用・保守にかかるコストを削減したいという要望が高まっています。</w:t>
      </w:r>
      <w:r>
        <w:rPr>
          <w:rFonts w:ascii="Microsoft YaHei" w:eastAsia="Microsoft YaHei" w:hAnsi="Microsoft YaHei" w:cs="Microsoft YaHei"/>
          <w:color w:val="333333"/>
          <w:sz w:val="22"/>
        </w:rPr>
        <w:t>Databricks</w:t>
      </w:r>
      <w:r>
        <w:rPr>
          <w:rFonts w:ascii="Microsoft YaHei" w:eastAsia="Microsoft YaHei" w:hAnsi="Microsoft YaHei" w:cs="Microsoft YaHei"/>
          <w:color w:val="333333"/>
          <w:sz w:val="22"/>
        </w:rPr>
        <w:t>社や</w:t>
      </w:r>
      <w:proofErr w:type="spellStart"/>
      <w:r>
        <w:rPr>
          <w:rFonts w:ascii="Microsoft YaHei" w:eastAsia="Microsoft YaHei" w:hAnsi="Microsoft YaHei" w:cs="Microsoft YaHei"/>
          <w:color w:val="333333"/>
          <w:sz w:val="22"/>
        </w:rPr>
        <w:t>HashiCorp</w:t>
      </w:r>
      <w:proofErr w:type="spellEnd"/>
      <w:r>
        <w:rPr>
          <w:rFonts w:ascii="Microsoft YaHei" w:eastAsia="Microsoft YaHei" w:hAnsi="Microsoft YaHei" w:cs="Microsoft YaHei"/>
          <w:color w:val="333333"/>
          <w:sz w:val="22"/>
        </w:rPr>
        <w:t>社などのオープンソース・ソフトウェア企業の中には、顧客がオンプレミスのデプロイメントを省略し、</w:t>
      </w:r>
      <w:r>
        <w:rPr>
          <w:rFonts w:ascii="Microsoft YaHei" w:eastAsia="Microsoft YaHei" w:hAnsi="Microsoft YaHei" w:cs="Microsoft YaHei"/>
          <w:color w:val="333333"/>
          <w:sz w:val="22"/>
        </w:rPr>
        <w:t>SaaS</w:t>
      </w:r>
      <w:r>
        <w:rPr>
          <w:rFonts w:ascii="Microsoft YaHei" w:eastAsia="Microsoft YaHei" w:hAnsi="Microsoft YaHei" w:cs="Microsoft YaHei"/>
          <w:color w:val="333333"/>
          <w:sz w:val="22"/>
        </w:rPr>
        <w:t>を通じてクラウド・プラット</w:t>
      </w:r>
      <w:r>
        <w:rPr>
          <w:rFonts w:ascii="Microsoft YaHei" w:eastAsia="Microsoft YaHei" w:hAnsi="Microsoft YaHei" w:cs="Microsoft YaHei"/>
          <w:color w:val="333333"/>
          <w:sz w:val="22"/>
        </w:rPr>
        <w:t>フォーム上で直接、サービスとしてのソフトウェアをホストすることを可能にする新しいソリューションを提供しているところもあります。お客様は、</w:t>
      </w:r>
      <w:r>
        <w:rPr>
          <w:rFonts w:ascii="Microsoft YaHei" w:eastAsia="Microsoft YaHei" w:hAnsi="Microsoft YaHei" w:cs="Microsoft YaHei"/>
          <w:color w:val="333333"/>
          <w:sz w:val="22"/>
        </w:rPr>
        <w:t>SaaS</w:t>
      </w:r>
      <w:r>
        <w:rPr>
          <w:rFonts w:ascii="Microsoft YaHei" w:eastAsia="Microsoft YaHei" w:hAnsi="Microsoft YaHei" w:cs="Microsoft YaHei"/>
          <w:color w:val="333333"/>
          <w:sz w:val="22"/>
        </w:rPr>
        <w:t>サービスを利用することで、高額な初期投資を少額の定期的な支出に変え、運用・保守の負担を大きく軽減することができます。</w:t>
      </w:r>
    </w:p>
    <w:p w14:paraId="03C5C001"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2"/>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60"/>
      </w:tblGrid>
      <w:tr w:rsidR="004D63E1" w14:paraId="0A6B11CB" w14:textId="77777777">
        <w:trPr>
          <w:trHeight w:val="480"/>
        </w:trPr>
        <w:tc>
          <w:tcPr>
            <w:tcW w:w="9360" w:type="dxa"/>
            <w:tcBorders>
              <w:top w:val="nil"/>
              <w:left w:val="nil"/>
              <w:bottom w:val="nil"/>
              <w:right w:val="nil"/>
            </w:tcBorders>
          </w:tcPr>
          <w:p w14:paraId="54638ED3" w14:textId="77777777" w:rsidR="004D63E1" w:rsidRDefault="00810F6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12</w:t>
            </w:r>
            <w:r>
              <w:rPr>
                <w:rFonts w:ascii="Microsoft YaHei" w:eastAsia="Microsoft YaHei" w:hAnsi="Microsoft YaHei" w:cs="Microsoft YaHei"/>
                <w:color w:val="333333"/>
                <w:sz w:val="20"/>
                <w:szCs w:val="20"/>
              </w:rPr>
              <w:t>：クラウド支出の成長とグローバルなクラウド普及率の増加が継続している</w:t>
            </w:r>
          </w:p>
        </w:tc>
      </w:tr>
      <w:tr w:rsidR="004D63E1" w14:paraId="47B226FE" w14:textId="77777777">
        <w:trPr>
          <w:trHeight w:val="1650"/>
        </w:trPr>
        <w:tc>
          <w:tcPr>
            <w:tcW w:w="9360" w:type="dxa"/>
            <w:tcBorders>
              <w:top w:val="nil"/>
              <w:left w:val="nil"/>
              <w:bottom w:val="nil"/>
              <w:right w:val="nil"/>
            </w:tcBorders>
          </w:tcPr>
          <w:p w14:paraId="489643C1" w14:textId="77777777" w:rsidR="004D63E1" w:rsidRDefault="00810F6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drawing>
                <wp:inline distT="0" distB="0" distL="0" distR="0" wp14:anchorId="310BC826" wp14:editId="2C0A1590">
                  <wp:extent cx="4219575" cy="1247775"/>
                  <wp:effectExtent l="0" t="0" r="0" b="0"/>
                  <wp:docPr id="20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9"/>
                          <a:srcRect/>
                          <a:stretch>
                            <a:fillRect/>
                          </a:stretch>
                        </pic:blipFill>
                        <pic:spPr>
                          <a:xfrm>
                            <a:off x="0" y="0"/>
                            <a:ext cx="4219575" cy="1247775"/>
                          </a:xfrm>
                          <a:prstGeom prst="rect">
                            <a:avLst/>
                          </a:prstGeom>
                          <a:ln/>
                        </pic:spPr>
                      </pic:pic>
                    </a:graphicData>
                  </a:graphic>
                </wp:inline>
              </w:drawing>
            </w:r>
          </w:p>
        </w:tc>
      </w:tr>
      <w:tr w:rsidR="004D63E1" w14:paraId="36F4D9CD" w14:textId="77777777">
        <w:trPr>
          <w:trHeight w:val="555"/>
        </w:trPr>
        <w:tc>
          <w:tcPr>
            <w:tcW w:w="9360" w:type="dxa"/>
            <w:tcBorders>
              <w:top w:val="nil"/>
              <w:left w:val="nil"/>
              <w:bottom w:val="nil"/>
              <w:right w:val="nil"/>
            </w:tcBorders>
          </w:tcPr>
          <w:p w14:paraId="188EBCFC" w14:textId="77777777" w:rsidR="004D63E1" w:rsidRDefault="00810F6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出所：</w:t>
            </w:r>
            <w:r>
              <w:rPr>
                <w:rFonts w:ascii="Microsoft YaHei" w:eastAsia="Microsoft YaHei" w:hAnsi="Microsoft YaHei" w:cs="Microsoft YaHei"/>
                <w:color w:val="333333"/>
                <w:sz w:val="18"/>
                <w:szCs w:val="18"/>
              </w:rPr>
              <w:t>Battery Ventures,</w:t>
            </w:r>
            <w:r>
              <w:rPr>
                <w:rFonts w:ascii="Microsoft YaHei" w:eastAsia="Microsoft YaHei" w:hAnsi="Microsoft YaHei" w:cs="Microsoft YaHei"/>
                <w:color w:val="333333"/>
                <w:sz w:val="18"/>
                <w:szCs w:val="18"/>
              </w:rPr>
              <w:t>云启资本</w:t>
            </w:r>
          </w:p>
        </w:tc>
      </w:tr>
    </w:tbl>
    <w:p w14:paraId="6A546789" w14:textId="77777777" w:rsidR="004D63E1" w:rsidRDefault="00810F6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オープンソース・ソフトウェア企業は、持続的な成長を加速・促進するために、クラウド戦略の強化に注力しています。オープンソースソフトウェア企業は、</w:t>
      </w:r>
      <w:r>
        <w:rPr>
          <w:rFonts w:ascii="Microsoft YaHei" w:eastAsia="Microsoft YaHei" w:hAnsi="Microsoft YaHei" w:cs="Microsoft YaHei"/>
          <w:color w:val="333333"/>
          <w:sz w:val="22"/>
        </w:rPr>
        <w:t>SaaS</w:t>
      </w:r>
      <w:r>
        <w:rPr>
          <w:rFonts w:ascii="Microsoft YaHei" w:eastAsia="Microsoft YaHei" w:hAnsi="Microsoft YaHei" w:cs="Microsoft YaHei"/>
          <w:color w:val="333333"/>
          <w:sz w:val="22"/>
        </w:rPr>
        <w:t>サービスモジュールからの収益が急激に増加しています。例えば</w:t>
      </w:r>
      <w:r>
        <w:rPr>
          <w:rFonts w:ascii="Microsoft YaHei" w:eastAsia="Microsoft YaHei" w:hAnsi="Microsoft YaHei" w:cs="Microsoft YaHei"/>
          <w:b/>
          <w:color w:val="333333"/>
          <w:sz w:val="22"/>
        </w:rPr>
        <w:t>、</w:t>
      </w:r>
      <w:r>
        <w:rPr>
          <w:rFonts w:ascii="Microsoft YaHei" w:eastAsia="Microsoft YaHei" w:hAnsi="Microsoft YaHei" w:cs="Microsoft YaHei"/>
          <w:color w:val="333333"/>
          <w:sz w:val="22"/>
        </w:rPr>
        <w:t>GitLab</w:t>
      </w:r>
      <w:r>
        <w:rPr>
          <w:rFonts w:ascii="Microsoft YaHei" w:eastAsia="Microsoft YaHei" w:hAnsi="Microsoft YaHei" w:cs="Microsoft YaHei"/>
          <w:color w:val="333333"/>
          <w:sz w:val="22"/>
        </w:rPr>
        <w:t>社は、最近提出した</w:t>
      </w:r>
      <w:r>
        <w:rPr>
          <w:rFonts w:ascii="Microsoft YaHei" w:eastAsia="Microsoft YaHei" w:hAnsi="Microsoft YaHei" w:cs="Microsoft YaHei"/>
          <w:color w:val="333333"/>
          <w:sz w:val="22"/>
        </w:rPr>
        <w:t>S-1</w:t>
      </w:r>
      <w:r>
        <w:rPr>
          <w:rFonts w:ascii="Microsoft YaHei" w:eastAsia="Microsoft YaHei" w:hAnsi="Microsoft YaHei" w:cs="Microsoft YaHei"/>
          <w:color w:val="333333"/>
          <w:sz w:val="22"/>
        </w:rPr>
        <w:t>ファイリングにおいて、</w:t>
      </w:r>
      <w:r>
        <w:rPr>
          <w:rFonts w:ascii="Microsoft YaHei" w:eastAsia="Microsoft YaHei" w:hAnsi="Microsoft YaHei" w:cs="Microsoft YaHei"/>
          <w:color w:val="333333"/>
          <w:sz w:val="22"/>
        </w:rPr>
        <w:t>SaaS</w:t>
      </w:r>
      <w:r>
        <w:rPr>
          <w:rFonts w:ascii="Microsoft YaHei" w:eastAsia="Microsoft YaHei" w:hAnsi="Microsoft YaHei" w:cs="Microsoft YaHei"/>
          <w:color w:val="333333"/>
          <w:sz w:val="22"/>
        </w:rPr>
        <w:t>のようなフルマネージドクラウドサービスが</w:t>
      </w:r>
      <w:r>
        <w:rPr>
          <w:rFonts w:ascii="Microsoft YaHei" w:eastAsia="Microsoft YaHei" w:hAnsi="Microsoft YaHei" w:cs="Microsoft YaHei"/>
          <w:color w:val="333333"/>
          <w:sz w:val="22"/>
        </w:rPr>
        <w:t>2020</w:t>
      </w:r>
      <w:r>
        <w:rPr>
          <w:rFonts w:ascii="Microsoft YaHei" w:eastAsia="Microsoft YaHei" w:hAnsi="Microsoft YaHei" w:cs="Microsoft YaHei"/>
          <w:color w:val="333333"/>
          <w:sz w:val="22"/>
        </w:rPr>
        <w:t>年度から</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年度にかけて</w:t>
      </w:r>
      <w:r>
        <w:rPr>
          <w:rFonts w:ascii="Microsoft YaHei" w:eastAsia="Microsoft YaHei" w:hAnsi="Microsoft YaHei" w:cs="Microsoft YaHei"/>
          <w:color w:val="333333"/>
          <w:sz w:val="22"/>
        </w:rPr>
        <w:t>ARR</w:t>
      </w:r>
      <w:r>
        <w:rPr>
          <w:rFonts w:ascii="Microsoft YaHei" w:eastAsia="Microsoft YaHei" w:hAnsi="Microsoft YaHei" w:cs="Microsoft YaHei"/>
          <w:color w:val="333333"/>
          <w:sz w:val="22"/>
        </w:rPr>
        <w:t>の</w:t>
      </w:r>
      <w:r>
        <w:rPr>
          <w:rFonts w:ascii="Microsoft YaHei" w:eastAsia="Microsoft YaHei" w:hAnsi="Microsoft YaHei" w:cs="Microsoft YaHei"/>
          <w:color w:val="333333"/>
          <w:sz w:val="22"/>
        </w:rPr>
        <w:t>9%</w:t>
      </w:r>
      <w:r>
        <w:rPr>
          <w:rFonts w:ascii="Microsoft YaHei" w:eastAsia="Microsoft YaHei" w:hAnsi="Microsoft YaHei" w:cs="Microsoft YaHei"/>
          <w:color w:val="333333"/>
          <w:sz w:val="22"/>
        </w:rPr>
        <w:t>から</w:t>
      </w:r>
      <w:r>
        <w:rPr>
          <w:rFonts w:ascii="Microsoft YaHei" w:eastAsia="Microsoft YaHei" w:hAnsi="Microsoft YaHei" w:cs="Microsoft YaHei"/>
          <w:color w:val="333333"/>
          <w:sz w:val="22"/>
        </w:rPr>
        <w:t>16%</w:t>
      </w:r>
      <w:r>
        <w:rPr>
          <w:rFonts w:ascii="Microsoft YaHei" w:eastAsia="Microsoft YaHei" w:hAnsi="Microsoft YaHei" w:cs="Microsoft YaHei"/>
          <w:color w:val="333333"/>
          <w:sz w:val="22"/>
        </w:rPr>
        <w:t>に成長し、</w:t>
      </w:r>
      <w:r>
        <w:rPr>
          <w:rFonts w:ascii="Microsoft YaHei" w:eastAsia="Microsoft YaHei" w:hAnsi="Microsoft YaHei" w:cs="Microsoft YaHei"/>
          <w:color w:val="333333"/>
          <w:sz w:val="22"/>
        </w:rPr>
        <w:t>SaaS</w:t>
      </w:r>
      <w:r>
        <w:rPr>
          <w:rFonts w:ascii="Microsoft YaHei" w:eastAsia="Microsoft YaHei" w:hAnsi="Microsoft YaHei" w:cs="Microsoft YaHei"/>
          <w:color w:val="333333"/>
          <w:sz w:val="22"/>
        </w:rPr>
        <w:t>ビジネスの売上は前年比</w:t>
      </w:r>
      <w:r>
        <w:rPr>
          <w:rFonts w:ascii="Microsoft YaHei" w:eastAsia="Microsoft YaHei" w:hAnsi="Microsoft YaHei" w:cs="Microsoft YaHei"/>
          <w:color w:val="333333"/>
          <w:sz w:val="22"/>
        </w:rPr>
        <w:t>210%</w:t>
      </w:r>
      <w:r>
        <w:rPr>
          <w:rFonts w:ascii="Microsoft YaHei" w:eastAsia="Microsoft YaHei" w:hAnsi="Microsoft YaHei" w:cs="Microsoft YaHei"/>
          <w:color w:val="333333"/>
          <w:sz w:val="22"/>
        </w:rPr>
        <w:t>の伸びを示すと述べています。現在、</w:t>
      </w:r>
      <w:r>
        <w:rPr>
          <w:rFonts w:ascii="Microsoft YaHei" w:eastAsia="Microsoft YaHei" w:hAnsi="Microsoft YaHei" w:cs="Microsoft YaHei"/>
          <w:color w:val="333333"/>
          <w:sz w:val="22"/>
        </w:rPr>
        <w:t>MongoDB</w:t>
      </w:r>
      <w:r>
        <w:rPr>
          <w:rFonts w:ascii="Microsoft YaHei" w:eastAsia="Microsoft YaHei" w:hAnsi="Microsoft YaHei" w:cs="Microsoft YaHei"/>
          <w:color w:val="333333"/>
          <w:sz w:val="22"/>
        </w:rPr>
        <w:t>のクラウドの収益は全体の半分以上を占めてお</w:t>
      </w:r>
      <w:r>
        <w:rPr>
          <w:rFonts w:ascii="Microsoft YaHei" w:eastAsia="Microsoft YaHei" w:hAnsi="Microsoft YaHei" w:cs="Microsoft YaHei"/>
          <w:color w:val="333333"/>
          <w:sz w:val="22"/>
        </w:rPr>
        <w:t>り、</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年には</w:t>
      </w:r>
      <w:r>
        <w:rPr>
          <w:rFonts w:ascii="Microsoft YaHei" w:eastAsia="Microsoft YaHei" w:hAnsi="Microsoft YaHei" w:cs="Microsoft YaHei"/>
          <w:color w:val="333333"/>
          <w:sz w:val="22"/>
        </w:rPr>
        <w:t>SaaS</w:t>
      </w:r>
      <w:r>
        <w:rPr>
          <w:rFonts w:ascii="Microsoft YaHei" w:eastAsia="Microsoft YaHei" w:hAnsi="Microsoft YaHei" w:cs="Microsoft YaHei"/>
          <w:color w:val="333333"/>
          <w:sz w:val="22"/>
        </w:rPr>
        <w:t>の収益増加率が</w:t>
      </w:r>
      <w:r>
        <w:rPr>
          <w:rFonts w:ascii="Microsoft YaHei" w:eastAsia="Microsoft YaHei" w:hAnsi="Microsoft YaHei" w:cs="Microsoft YaHei"/>
          <w:color w:val="333333"/>
          <w:sz w:val="22"/>
        </w:rPr>
        <w:t>83%</w:t>
      </w:r>
      <w:r>
        <w:rPr>
          <w:rFonts w:ascii="Microsoft YaHei" w:eastAsia="Microsoft YaHei" w:hAnsi="Microsoft YaHei" w:cs="Microsoft YaHei"/>
          <w:color w:val="333333"/>
          <w:sz w:val="22"/>
        </w:rPr>
        <w:t>に達します。</w:t>
      </w:r>
    </w:p>
    <w:p w14:paraId="4314D959"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3"/>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60"/>
      </w:tblGrid>
      <w:tr w:rsidR="004D63E1" w14:paraId="4B5EB0C5" w14:textId="77777777">
        <w:trPr>
          <w:trHeight w:val="480"/>
        </w:trPr>
        <w:tc>
          <w:tcPr>
            <w:tcW w:w="9360" w:type="dxa"/>
            <w:tcBorders>
              <w:top w:val="nil"/>
              <w:left w:val="nil"/>
              <w:bottom w:val="nil"/>
              <w:right w:val="nil"/>
            </w:tcBorders>
          </w:tcPr>
          <w:p w14:paraId="11E2F85D" w14:textId="77777777" w:rsidR="004D63E1" w:rsidRDefault="00810F6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13</w:t>
            </w:r>
            <w:r>
              <w:rPr>
                <w:rFonts w:ascii="Microsoft YaHei" w:eastAsia="Microsoft YaHei" w:hAnsi="Microsoft YaHei" w:cs="Microsoft YaHei"/>
                <w:color w:val="333333"/>
                <w:sz w:val="20"/>
                <w:szCs w:val="20"/>
              </w:rPr>
              <w:t>：厳選されたオープンソース・ソフトウェア企業のクラウドおよび非クラウド・サービスの収益成長率（</w:t>
            </w:r>
            <w:r>
              <w:rPr>
                <w:rFonts w:ascii="Microsoft YaHei" w:eastAsia="Microsoft YaHei" w:hAnsi="Microsoft YaHei" w:cs="Microsoft YaHei"/>
                <w:color w:val="333333"/>
                <w:sz w:val="20"/>
                <w:szCs w:val="20"/>
              </w:rPr>
              <w:t>2021</w:t>
            </w:r>
            <w:r>
              <w:rPr>
                <w:rFonts w:ascii="Microsoft YaHei" w:eastAsia="Microsoft YaHei" w:hAnsi="Microsoft YaHei" w:cs="Microsoft YaHei"/>
                <w:color w:val="333333"/>
                <w:sz w:val="20"/>
                <w:szCs w:val="20"/>
              </w:rPr>
              <w:t>年度</w:t>
            </w:r>
          </w:p>
        </w:tc>
      </w:tr>
      <w:tr w:rsidR="004D63E1" w14:paraId="2AF122CA" w14:textId="77777777">
        <w:trPr>
          <w:trHeight w:val="2640"/>
        </w:trPr>
        <w:tc>
          <w:tcPr>
            <w:tcW w:w="9360" w:type="dxa"/>
            <w:tcBorders>
              <w:top w:val="nil"/>
              <w:left w:val="nil"/>
              <w:bottom w:val="nil"/>
              <w:right w:val="nil"/>
            </w:tcBorders>
          </w:tcPr>
          <w:p w14:paraId="0AB05D1F" w14:textId="77777777" w:rsidR="004D63E1" w:rsidRDefault="00810F6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lastRenderedPageBreak/>
              <w:drawing>
                <wp:inline distT="0" distB="0" distL="0" distR="0" wp14:anchorId="19E9F68A" wp14:editId="3FA3D753">
                  <wp:extent cx="3305175" cy="2619375"/>
                  <wp:effectExtent l="0" t="0" r="0" b="0"/>
                  <wp:docPr id="20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0"/>
                          <a:srcRect/>
                          <a:stretch>
                            <a:fillRect/>
                          </a:stretch>
                        </pic:blipFill>
                        <pic:spPr>
                          <a:xfrm>
                            <a:off x="0" y="0"/>
                            <a:ext cx="3305175" cy="2619375"/>
                          </a:xfrm>
                          <a:prstGeom prst="rect">
                            <a:avLst/>
                          </a:prstGeom>
                          <a:ln/>
                        </pic:spPr>
                      </pic:pic>
                    </a:graphicData>
                  </a:graphic>
                </wp:inline>
              </w:drawing>
            </w:r>
          </w:p>
        </w:tc>
      </w:tr>
      <w:tr w:rsidR="004D63E1" w14:paraId="77ED5DBC" w14:textId="77777777">
        <w:trPr>
          <w:trHeight w:val="480"/>
        </w:trPr>
        <w:tc>
          <w:tcPr>
            <w:tcW w:w="9360" w:type="dxa"/>
            <w:tcBorders>
              <w:top w:val="nil"/>
              <w:left w:val="nil"/>
              <w:bottom w:val="nil"/>
              <w:right w:val="nil"/>
            </w:tcBorders>
          </w:tcPr>
          <w:p w14:paraId="7FD05F85" w14:textId="77777777" w:rsidR="004D63E1" w:rsidRDefault="00810F60">
            <w:pPr>
              <w:spacing w:before="60" w:after="60" w:line="312" w:lineRule="auto"/>
              <w:ind w:right="240"/>
              <w:rPr>
                <w:rFonts w:ascii="Microsoft YaHei" w:eastAsia="Microsoft YaHei" w:hAnsi="Microsoft YaHei" w:cs="Microsoft YaHei"/>
                <w:color w:val="333333"/>
                <w:sz w:val="18"/>
                <w:szCs w:val="18"/>
                <w:lang w:eastAsia="zh-CN"/>
              </w:rPr>
            </w:pPr>
            <w:r>
              <w:rPr>
                <w:rFonts w:ascii="Microsoft YaHei" w:eastAsia="Microsoft YaHei" w:hAnsi="Microsoft YaHei" w:cs="Microsoft YaHei"/>
                <w:color w:val="333333"/>
                <w:sz w:val="18"/>
                <w:szCs w:val="18"/>
                <w:lang w:eastAsia="zh-CN"/>
              </w:rPr>
              <w:t>出所：各社発表資料、云启资本</w:t>
            </w:r>
          </w:p>
        </w:tc>
      </w:tr>
    </w:tbl>
    <w:p w14:paraId="6831EF34" w14:textId="77777777" w:rsidR="004D63E1" w:rsidRDefault="00810F60">
      <w:pPr>
        <w:spacing w:line="312" w:lineRule="auto"/>
        <w:rPr>
          <w:rFonts w:ascii="Microsoft YaHei" w:eastAsia="Microsoft YaHei" w:hAnsi="Microsoft YaHei" w:cs="Microsoft YaHei"/>
          <w:b/>
          <w:color w:val="333333"/>
          <w:sz w:val="22"/>
        </w:rPr>
      </w:pPr>
      <w:r>
        <w:rPr>
          <w:rFonts w:ascii="Microsoft YaHei" w:eastAsia="Microsoft YaHei" w:hAnsi="Microsoft YaHei" w:cs="Microsoft YaHei"/>
          <w:b/>
          <w:color w:val="333333"/>
          <w:sz w:val="22"/>
          <w:u w:val="single"/>
        </w:rPr>
        <w:t>オープンソース</w:t>
      </w:r>
      <w:r>
        <w:rPr>
          <w:rFonts w:ascii="Microsoft YaHei" w:eastAsia="Microsoft YaHei" w:hAnsi="Microsoft YaHei" w:cs="Microsoft YaHei"/>
          <w:b/>
          <w:color w:val="333333"/>
          <w:sz w:val="22"/>
          <w:u w:val="single"/>
        </w:rPr>
        <w:t>4.0</w:t>
      </w:r>
      <w:r>
        <w:rPr>
          <w:rFonts w:ascii="Microsoft YaHei" w:eastAsia="Microsoft YaHei" w:hAnsi="Microsoft YaHei" w:cs="Microsoft YaHei"/>
          <w:b/>
          <w:color w:val="333333"/>
          <w:sz w:val="22"/>
          <w:u w:val="single"/>
        </w:rPr>
        <w:t>の未来</w:t>
      </w:r>
    </w:p>
    <w:p w14:paraId="5EB28C1C" w14:textId="77777777" w:rsidR="004D63E1" w:rsidRDefault="00810F60">
      <w:pPr>
        <w:spacing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サーバーレスは、オープンソースとクラウドコンピューティングを組み合わせた新しいパラダイムとなるでしょう。</w:t>
      </w:r>
      <w:r>
        <w:rPr>
          <w:rFonts w:ascii="Microsoft YaHei" w:eastAsia="Microsoft YaHei" w:hAnsi="Microsoft YaHei" w:cs="Microsoft YaHei"/>
          <w:color w:val="333333"/>
          <w:sz w:val="22"/>
        </w:rPr>
        <w:t>サーバーレスとは、クラウド・ネイティブな開発モデルのことで、開発者はサーバーを管理する必要がなく、アプリケーションの構築と実行に集中することができます。サーバーレスソリューションは、アプリケーション開発からサーバーを取り除き、クラウド事業者にサーバーインフラのプロビジョニング、メンテナンス、スケーリングを任せ、開発者はコードをコンテナにパッケージして展開するだけです。サリバン社のレポートによると、サーバーレスの世界市場は、</w:t>
      </w:r>
      <w:r>
        <w:rPr>
          <w:rFonts w:ascii="Microsoft YaHei" w:eastAsia="Microsoft YaHei" w:hAnsi="Microsoft YaHei" w:cs="Microsoft YaHei"/>
          <w:color w:val="333333"/>
          <w:sz w:val="22"/>
        </w:rPr>
        <w:t>2019</w:t>
      </w:r>
      <w:r>
        <w:rPr>
          <w:rFonts w:ascii="Microsoft YaHei" w:eastAsia="Microsoft YaHei" w:hAnsi="Microsoft YaHei" w:cs="Microsoft YaHei"/>
          <w:color w:val="333333"/>
          <w:sz w:val="22"/>
        </w:rPr>
        <w:t>年の</w:t>
      </w:r>
      <w:r>
        <w:rPr>
          <w:rFonts w:ascii="Microsoft YaHei" w:eastAsia="Microsoft YaHei" w:hAnsi="Microsoft YaHei" w:cs="Microsoft YaHei"/>
          <w:color w:val="333333"/>
          <w:sz w:val="22"/>
        </w:rPr>
        <w:t>348</w:t>
      </w:r>
      <w:r>
        <w:rPr>
          <w:rFonts w:ascii="Microsoft YaHei" w:eastAsia="Microsoft YaHei" w:hAnsi="Microsoft YaHei" w:cs="Microsoft YaHei"/>
          <w:color w:val="333333"/>
          <w:sz w:val="22"/>
        </w:rPr>
        <w:t>億ドルに比べて</w:t>
      </w:r>
      <w:r>
        <w:rPr>
          <w:rFonts w:ascii="Microsoft YaHei" w:eastAsia="Microsoft YaHei" w:hAnsi="Microsoft YaHei" w:cs="Microsoft YaHei"/>
          <w:color w:val="333333"/>
          <w:sz w:val="22"/>
        </w:rPr>
        <w:t>28</w:t>
      </w:r>
      <w:r>
        <w:rPr>
          <w:rFonts w:ascii="Microsoft YaHei" w:eastAsia="Microsoft YaHei" w:hAnsi="Microsoft YaHei" w:cs="Microsoft YaHei"/>
          <w:color w:val="333333"/>
          <w:sz w:val="22"/>
        </w:rPr>
        <w:t>％の成長率で、</w:t>
      </w:r>
      <w:r>
        <w:rPr>
          <w:rFonts w:ascii="Microsoft YaHei" w:eastAsia="Microsoft YaHei" w:hAnsi="Microsoft YaHei" w:cs="Microsoft YaHei"/>
          <w:color w:val="333333"/>
          <w:sz w:val="22"/>
        </w:rPr>
        <w:t>2020</w:t>
      </w:r>
      <w:r>
        <w:rPr>
          <w:rFonts w:ascii="Microsoft YaHei" w:eastAsia="Microsoft YaHei" w:hAnsi="Microsoft YaHei" w:cs="Microsoft YaHei"/>
          <w:color w:val="333333"/>
          <w:sz w:val="22"/>
        </w:rPr>
        <w:t>年には</w:t>
      </w:r>
      <w:r>
        <w:rPr>
          <w:rFonts w:ascii="Microsoft YaHei" w:eastAsia="Microsoft YaHei" w:hAnsi="Microsoft YaHei" w:cs="Microsoft YaHei"/>
          <w:color w:val="333333"/>
          <w:sz w:val="22"/>
        </w:rPr>
        <w:t>446</w:t>
      </w:r>
      <w:r>
        <w:rPr>
          <w:rFonts w:ascii="Microsoft YaHei" w:eastAsia="Microsoft YaHei" w:hAnsi="Microsoft YaHei" w:cs="Microsoft YaHei"/>
          <w:color w:val="333333"/>
          <w:sz w:val="22"/>
        </w:rPr>
        <w:t>億</w:t>
      </w:r>
      <w:r>
        <w:rPr>
          <w:rFonts w:ascii="Microsoft YaHei" w:eastAsia="Microsoft YaHei" w:hAnsi="Microsoft YaHei" w:cs="Microsoft YaHei"/>
          <w:color w:val="333333"/>
          <w:sz w:val="22"/>
        </w:rPr>
        <w:t>1,000</w:t>
      </w:r>
      <w:r>
        <w:rPr>
          <w:rFonts w:ascii="Microsoft YaHei" w:eastAsia="Microsoft YaHei" w:hAnsi="Microsoft YaHei" w:cs="Microsoft YaHei"/>
          <w:color w:val="333333"/>
          <w:sz w:val="22"/>
        </w:rPr>
        <w:t>万ド</w:t>
      </w:r>
      <w:r>
        <w:rPr>
          <w:rFonts w:ascii="Microsoft YaHei" w:eastAsia="Microsoft YaHei" w:hAnsi="Microsoft YaHei" w:cs="Microsoft YaHei"/>
          <w:color w:val="333333"/>
          <w:sz w:val="22"/>
        </w:rPr>
        <w:t>ルに達するとしています。</w:t>
      </w:r>
    </w:p>
    <w:p w14:paraId="02B5EF6F" w14:textId="77777777" w:rsidR="004D63E1" w:rsidRDefault="004D63E1">
      <w:pPr>
        <w:spacing w:line="312" w:lineRule="auto"/>
        <w:rPr>
          <w:rFonts w:ascii="Microsoft YaHei" w:eastAsia="Microsoft YaHei" w:hAnsi="Microsoft YaHei" w:cs="Microsoft YaHei"/>
          <w:color w:val="333333"/>
          <w:sz w:val="22"/>
        </w:rPr>
      </w:pPr>
    </w:p>
    <w:p w14:paraId="18AF1FF6" w14:textId="77777777" w:rsidR="004D63E1" w:rsidRDefault="00810F60">
      <w:pPr>
        <w:spacing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自社のクラウドとサーバーレスの上でオープンソースを実行することで、オープンソース・ソリューションのコストを削減することができます。サーバーレスのプラットフォームでは、リクエストの数に応じて対応する機能のインスタンスを自動で</w:t>
      </w:r>
      <w:r>
        <w:rPr>
          <w:rFonts w:ascii="Microsoft YaHei" w:eastAsia="Microsoft YaHei" w:hAnsi="Microsoft YaHei" w:cs="Microsoft YaHei"/>
          <w:color w:val="333333"/>
          <w:sz w:val="22"/>
        </w:rPr>
        <w:t>生成して実行するため、手動での介入が不要になり、トラフィックのバーストに対応して瞬時に弾力的にスケールアップすることができます。これにより、クラウドのインフラにかかるコストや、維持・拡張にかかるコストを大幅に削減することができます。さらに、サーバーレスベースのオープンソース。ソリューションは、ゼロコストで世界中に展開することができ、運用コストや管理の複雑さも増加しません。同時に、エンドユーザーのパフォーマンスも向上します。</w:t>
      </w:r>
    </w:p>
    <w:p w14:paraId="1169E169" w14:textId="77777777" w:rsidR="004D63E1" w:rsidRDefault="004D63E1">
      <w:pPr>
        <w:spacing w:before="60" w:after="60" w:line="312" w:lineRule="auto"/>
        <w:rPr>
          <w:rFonts w:ascii="Microsoft YaHei" w:eastAsia="Microsoft YaHei" w:hAnsi="Microsoft YaHei" w:cs="Microsoft YaHei"/>
          <w:color w:val="333333"/>
          <w:sz w:val="22"/>
        </w:rPr>
      </w:pPr>
    </w:p>
    <w:tbl>
      <w:tblPr>
        <w:tblStyle w:val="af4"/>
        <w:tblW w:w="92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70"/>
      </w:tblGrid>
      <w:tr w:rsidR="004D63E1" w14:paraId="64B5AFF9" w14:textId="77777777">
        <w:trPr>
          <w:trHeight w:val="480"/>
        </w:trPr>
        <w:tc>
          <w:tcPr>
            <w:tcW w:w="9270" w:type="dxa"/>
            <w:tcBorders>
              <w:top w:val="nil"/>
              <w:left w:val="nil"/>
              <w:bottom w:val="nil"/>
              <w:right w:val="nil"/>
            </w:tcBorders>
          </w:tcPr>
          <w:p w14:paraId="25F936BD" w14:textId="77777777" w:rsidR="004D63E1" w:rsidRDefault="00810F6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14</w:t>
            </w:r>
            <w:r>
              <w:rPr>
                <w:rFonts w:ascii="Microsoft YaHei" w:eastAsia="Microsoft YaHei" w:hAnsi="Microsoft YaHei" w:cs="Microsoft YaHei"/>
                <w:color w:val="333333"/>
                <w:sz w:val="20"/>
                <w:szCs w:val="20"/>
              </w:rPr>
              <w:t>：世界のサーバーレスサービス市場規模（売上高ベース）、</w:t>
            </w:r>
            <w:r>
              <w:rPr>
                <w:rFonts w:ascii="Microsoft YaHei" w:eastAsia="Microsoft YaHei" w:hAnsi="Microsoft YaHei" w:cs="Microsoft YaHei"/>
                <w:color w:val="333333"/>
                <w:sz w:val="20"/>
                <w:szCs w:val="20"/>
              </w:rPr>
              <w:t>2016-2020</w:t>
            </w:r>
            <w:r>
              <w:rPr>
                <w:rFonts w:ascii="Microsoft YaHei" w:eastAsia="Microsoft YaHei" w:hAnsi="Microsoft YaHei" w:cs="Microsoft YaHei"/>
                <w:color w:val="333333"/>
                <w:sz w:val="20"/>
                <w:szCs w:val="20"/>
              </w:rPr>
              <w:t>年</w:t>
            </w:r>
          </w:p>
        </w:tc>
      </w:tr>
      <w:tr w:rsidR="004D63E1" w14:paraId="37329E14" w14:textId="77777777">
        <w:trPr>
          <w:trHeight w:val="3015"/>
        </w:trPr>
        <w:tc>
          <w:tcPr>
            <w:tcW w:w="9270" w:type="dxa"/>
            <w:tcBorders>
              <w:top w:val="nil"/>
              <w:left w:val="nil"/>
              <w:bottom w:val="nil"/>
              <w:right w:val="nil"/>
            </w:tcBorders>
          </w:tcPr>
          <w:p w14:paraId="292CCFF4" w14:textId="77777777" w:rsidR="004D63E1" w:rsidRDefault="00810F6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drawing>
                <wp:inline distT="0" distB="0" distL="0" distR="0" wp14:anchorId="0B885C6A" wp14:editId="094E14CB">
                  <wp:extent cx="2381250" cy="2152650"/>
                  <wp:effectExtent l="0" t="0" r="0" b="0"/>
                  <wp:docPr id="20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01"/>
                          <a:srcRect/>
                          <a:stretch>
                            <a:fillRect/>
                          </a:stretch>
                        </pic:blipFill>
                        <pic:spPr>
                          <a:xfrm>
                            <a:off x="0" y="0"/>
                            <a:ext cx="2381250" cy="2152650"/>
                          </a:xfrm>
                          <a:prstGeom prst="rect">
                            <a:avLst/>
                          </a:prstGeom>
                          <a:ln/>
                        </pic:spPr>
                      </pic:pic>
                    </a:graphicData>
                  </a:graphic>
                </wp:inline>
              </w:drawing>
            </w:r>
          </w:p>
        </w:tc>
      </w:tr>
      <w:tr w:rsidR="004D63E1" w14:paraId="1FF5E8A0" w14:textId="77777777">
        <w:trPr>
          <w:trHeight w:val="480"/>
        </w:trPr>
        <w:tc>
          <w:tcPr>
            <w:tcW w:w="9270" w:type="dxa"/>
            <w:tcBorders>
              <w:top w:val="nil"/>
              <w:left w:val="nil"/>
              <w:bottom w:val="nil"/>
              <w:right w:val="nil"/>
            </w:tcBorders>
          </w:tcPr>
          <w:p w14:paraId="2BE74853" w14:textId="77777777" w:rsidR="004D63E1" w:rsidRDefault="00810F6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 xml:space="preserve">Sullivan, </w:t>
            </w:r>
            <w:r>
              <w:rPr>
                <w:rFonts w:ascii="Microsoft YaHei" w:eastAsia="Microsoft YaHei" w:hAnsi="Microsoft YaHei" w:cs="Microsoft YaHei"/>
                <w:color w:val="333333"/>
                <w:sz w:val="18"/>
                <w:szCs w:val="18"/>
              </w:rPr>
              <w:t>云启资本</w:t>
            </w:r>
          </w:p>
          <w:p w14:paraId="62CE5092" w14:textId="77777777" w:rsidR="004D63E1" w:rsidRDefault="004D63E1">
            <w:pPr>
              <w:spacing w:before="60" w:after="60" w:line="312" w:lineRule="auto"/>
              <w:ind w:right="240"/>
              <w:rPr>
                <w:rFonts w:ascii="Microsoft YaHei" w:eastAsia="Microsoft YaHei" w:hAnsi="Microsoft YaHei" w:cs="Microsoft YaHei"/>
                <w:color w:val="333333"/>
                <w:sz w:val="18"/>
                <w:szCs w:val="18"/>
              </w:rPr>
            </w:pPr>
          </w:p>
        </w:tc>
      </w:tr>
    </w:tbl>
    <w:p w14:paraId="37EA1812" w14:textId="77777777" w:rsidR="004D63E1" w:rsidRDefault="00810F60">
      <w:pPr>
        <w:pStyle w:val="2"/>
        <w:rPr>
          <w:rFonts w:ascii="Microsoft YaHei" w:eastAsia="Microsoft YaHei" w:hAnsi="Microsoft YaHei" w:cs="Microsoft YaHei"/>
        </w:rPr>
      </w:pPr>
      <w:bookmarkStart w:id="121" w:name="_Toc98205691"/>
      <w:r>
        <w:rPr>
          <w:rFonts w:ascii="Microsoft YaHei" w:eastAsia="Microsoft YaHei" w:hAnsi="Microsoft YaHei" w:cs="Microsoft YaHei"/>
        </w:rPr>
        <w:t>3.</w:t>
      </w:r>
      <w:r>
        <w:rPr>
          <w:rFonts w:ascii="Microsoft YaHei" w:eastAsia="Microsoft YaHei" w:hAnsi="Microsoft YaHei" w:cs="Microsoft YaHei"/>
        </w:rPr>
        <w:t>オープンソース・ソフトウェア企業の商業化パスのオプション</w:t>
      </w:r>
      <w:bookmarkEnd w:id="121"/>
    </w:p>
    <w:p w14:paraId="2AAA2B21" w14:textId="77777777" w:rsidR="004D63E1" w:rsidRDefault="00810F6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プロジェクトの開発者は、オープンソースが無料ではないこと、オープンソースが商業化される可能性があることを認識する必要があります。オープンソースという言葉が登場して以来、多くの個人開発者や企業がオープンソースの商業化の道を模索してきました。オープンソースの商業化の進化の歴史は、オープンソースプロジェクトが商業化に成功することを示しています。これは、オープンソースが独自のビジネス価値を生み出すユニークな製品開発モデルであり、開発者は生み出されたビジネス価値をマネタイズするためにさまざまなビジネスモ</w:t>
      </w:r>
      <w:r>
        <w:rPr>
          <w:rFonts w:ascii="Microsoft YaHei" w:eastAsia="Microsoft YaHei" w:hAnsi="Microsoft YaHei" w:cs="Microsoft YaHei"/>
          <w:color w:val="333333"/>
          <w:sz w:val="22"/>
        </w:rPr>
        <w:t>デルを選択できることによる。</w:t>
      </w:r>
    </w:p>
    <w:p w14:paraId="5D455A7E" w14:textId="77777777" w:rsidR="004D63E1" w:rsidRDefault="004D63E1">
      <w:pPr>
        <w:spacing w:before="60" w:after="60" w:line="312" w:lineRule="auto"/>
        <w:rPr>
          <w:rFonts w:ascii="Microsoft YaHei" w:eastAsia="Microsoft YaHei" w:hAnsi="Microsoft YaHei" w:cs="Microsoft YaHei"/>
          <w:color w:val="333333"/>
          <w:sz w:val="20"/>
          <w:szCs w:val="20"/>
        </w:rPr>
      </w:pPr>
    </w:p>
    <w:p w14:paraId="48AD74E1" w14:textId="77777777" w:rsidR="004D63E1" w:rsidRDefault="00810F60">
      <w:pPr>
        <w:pStyle w:val="3"/>
        <w:rPr>
          <w:rFonts w:ascii="Microsoft YaHei" w:eastAsia="Microsoft YaHei" w:hAnsi="Microsoft YaHei" w:cs="Microsoft YaHei"/>
          <w:color w:val="333333"/>
          <w:sz w:val="22"/>
          <w:szCs w:val="22"/>
        </w:rPr>
      </w:pPr>
      <w:bookmarkStart w:id="122" w:name="_Toc98205692"/>
      <w:r>
        <w:rPr>
          <w:rFonts w:ascii="Microsoft YaHei" w:eastAsia="Microsoft YaHei" w:hAnsi="Microsoft YaHei" w:cs="Microsoft YaHei"/>
        </w:rPr>
        <w:lastRenderedPageBreak/>
        <w:t xml:space="preserve">3.1 </w:t>
      </w:r>
      <w:r>
        <w:rPr>
          <w:rFonts w:ascii="Microsoft YaHei" w:eastAsia="Microsoft YaHei" w:hAnsi="Microsoft YaHei" w:cs="Microsoft YaHei"/>
        </w:rPr>
        <w:t>オープンソース・ソフトウェアの商業化に向けた可能な経路とケース</w:t>
      </w:r>
      <w:bookmarkEnd w:id="122"/>
    </w:p>
    <w:p w14:paraId="4169C52A" w14:textId="77777777" w:rsidR="004D63E1" w:rsidRDefault="00810F6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サポートサービス</w:t>
      </w:r>
      <w:r>
        <w:rPr>
          <w:rFonts w:ascii="Microsoft YaHei" w:eastAsia="Microsoft YaHei" w:hAnsi="Microsoft YaHei" w:cs="Microsoft YaHei"/>
          <w:color w:val="333333"/>
          <w:sz w:val="22"/>
        </w:rPr>
        <w:t xml:space="preserve"> - </w:t>
      </w:r>
      <w:r>
        <w:rPr>
          <w:rFonts w:ascii="Microsoft YaHei" w:eastAsia="Microsoft YaHei" w:hAnsi="Microsoft YaHei" w:cs="Microsoft YaHei"/>
          <w:color w:val="333333"/>
          <w:sz w:val="22"/>
        </w:rPr>
        <w:t>フリーのオープンソースソフトウェアに対して、統合、使用トレーニング、商用展開などの技術サポートやコンサルティングサービスを有償で提供します。サポートサービスの利点は、お客様と深く結びつく</w:t>
      </w:r>
      <w:r>
        <w:rPr>
          <w:rFonts w:ascii="Microsoft YaHei" w:eastAsia="Microsoft YaHei" w:hAnsi="Microsoft YaHei" w:cs="Microsoft YaHei"/>
          <w:color w:val="333333"/>
          <w:sz w:val="22"/>
        </w:rPr>
        <w:t>ことができることです。しかし、このモデルは長期的には限界があります。その理由は、</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サポートは労働集約的であることが多いため、ビジネスの収益性が低いこと、</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作業に再現性がなく、デプロイメント</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統合の規模を拡大できないこと、</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コンバージョン率が低く、一般的にユーザーの</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未満しか有料顧客に転換できないこと、主にミッションクリティカルなシステムプロジェクトに依存している人しかサポートにお金を払ってくれないからです。お客様がサポートにお金を払ってくれる。</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しかし、プロジェクトに大きく依存している人たちは</w:t>
      </w:r>
      <w:r>
        <w:rPr>
          <w:rFonts w:ascii="Microsoft YaHei" w:eastAsia="Microsoft YaHei" w:hAnsi="Microsoft YaHei" w:cs="Microsoft YaHei"/>
          <w:color w:val="333333"/>
          <w:sz w:val="22"/>
        </w:rPr>
        <w:t>、当然ながら、時間をかけてプロジェクトを理解するために自らのエンジニアリングの努力を注ぎ込むので、外部からのサポートの必要性は低くなります。サポート・サポート・サービスのコマーシャル・パスを選択した代表的な企業事例は、</w:t>
      </w:r>
      <w:r>
        <w:rPr>
          <w:rFonts w:ascii="Microsoft YaHei" w:eastAsia="Microsoft YaHei" w:hAnsi="Microsoft YaHei" w:cs="Microsoft YaHei"/>
          <w:color w:val="333333"/>
          <w:sz w:val="22"/>
        </w:rPr>
        <w:t>Red Hat</w:t>
      </w:r>
      <w:r>
        <w:rPr>
          <w:rFonts w:ascii="Microsoft YaHei" w:eastAsia="Microsoft YaHei" w:hAnsi="Microsoft YaHei" w:cs="Microsoft YaHei"/>
          <w:color w:val="333333"/>
          <w:sz w:val="22"/>
        </w:rPr>
        <w:t>です。</w:t>
      </w:r>
    </w:p>
    <w:p w14:paraId="11BDA58A" w14:textId="77777777" w:rsidR="004D63E1" w:rsidRDefault="004D63E1">
      <w:pPr>
        <w:spacing w:before="60" w:after="60" w:line="312" w:lineRule="auto"/>
        <w:rPr>
          <w:rFonts w:ascii="Microsoft YaHei" w:eastAsia="Microsoft YaHei" w:hAnsi="Microsoft YaHei" w:cs="Microsoft YaHei"/>
          <w:color w:val="333333"/>
          <w:sz w:val="22"/>
        </w:rPr>
      </w:pPr>
    </w:p>
    <w:p w14:paraId="33846B56" w14:textId="77777777" w:rsidR="004D63E1" w:rsidRDefault="00810F6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ホスティング</w:t>
      </w:r>
      <w:r>
        <w:rPr>
          <w:rFonts w:ascii="Microsoft YaHei" w:eastAsia="Microsoft YaHei" w:hAnsi="Microsoft YaHei" w:cs="Microsoft YaHei"/>
          <w:color w:val="333333"/>
          <w:sz w:val="22"/>
        </w:rPr>
        <w:t xml:space="preserve"> - </w:t>
      </w:r>
      <w:r>
        <w:rPr>
          <w:rFonts w:ascii="Microsoft YaHei" w:eastAsia="Microsoft YaHei" w:hAnsi="Microsoft YaHei" w:cs="Microsoft YaHei"/>
          <w:color w:val="333333"/>
          <w:sz w:val="22"/>
        </w:rPr>
        <w:t>ベンダーは、オープンソースソフトウェアをクラウド上のサービスとしてホスティングし、月額</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年額のホスティング料とサービス料を請求することで利益を得ています。ホスティングとは、完全にホストされたバージョンのプロジェクトを提供することで、ユーザーはバックアッ</w:t>
      </w:r>
      <w:r>
        <w:rPr>
          <w:rFonts w:ascii="Microsoft YaHei" w:eastAsia="Microsoft YaHei" w:hAnsi="Microsoft YaHei" w:cs="Microsoft YaHei"/>
          <w:color w:val="333333"/>
          <w:sz w:val="22"/>
        </w:rPr>
        <w:t>プやダウンタイム、アップグレードなどを気にすることなく、本番環境に展開したいときにリモートサーバーを立ち上げることができます。</w:t>
      </w:r>
      <w:r>
        <w:rPr>
          <w:rFonts w:ascii="Microsoft YaHei" w:eastAsia="Microsoft YaHei" w:hAnsi="Microsoft YaHei" w:cs="Microsoft YaHei"/>
          <w:color w:val="333333"/>
          <w:sz w:val="22"/>
        </w:rPr>
        <w:t>Databricks</w:t>
      </w:r>
      <w:r>
        <w:rPr>
          <w:rFonts w:ascii="Microsoft YaHei" w:eastAsia="Microsoft YaHei" w:hAnsi="Microsoft YaHei" w:cs="Microsoft YaHei"/>
          <w:color w:val="333333"/>
          <w:sz w:val="22"/>
        </w:rPr>
        <w:t>や</w:t>
      </w:r>
      <w:r>
        <w:rPr>
          <w:rFonts w:ascii="Microsoft YaHei" w:eastAsia="Microsoft YaHei" w:hAnsi="Microsoft YaHei" w:cs="Microsoft YaHei"/>
          <w:color w:val="333333"/>
          <w:sz w:val="22"/>
        </w:rPr>
        <w:t>Acquia</w:t>
      </w:r>
      <w:r>
        <w:rPr>
          <w:rFonts w:ascii="Microsoft YaHei" w:eastAsia="Microsoft YaHei" w:hAnsi="Microsoft YaHei" w:cs="Microsoft YaHei"/>
          <w:color w:val="333333"/>
          <w:sz w:val="22"/>
        </w:rPr>
        <w:t>などの企業は、ホスティングモデルの商業化パスの実行可能性を示すことに成功しています。しかし、これはパブリッククラウドのプロバイダー（</w:t>
      </w:r>
      <w:r>
        <w:rPr>
          <w:rFonts w:ascii="Microsoft YaHei" w:eastAsia="Microsoft YaHei" w:hAnsi="Microsoft YaHei" w:cs="Microsoft YaHei"/>
          <w:color w:val="333333"/>
          <w:sz w:val="22"/>
        </w:rPr>
        <w:t>AWS</w:t>
      </w:r>
      <w:r>
        <w:rPr>
          <w:rFonts w:ascii="Microsoft YaHei" w:eastAsia="Microsoft YaHei" w:hAnsi="Microsoft YaHei" w:cs="Microsoft YaHei"/>
          <w:color w:val="333333"/>
          <w:sz w:val="22"/>
        </w:rPr>
        <w:t>など）とオープンソースコミュニティとの間に対立をもたらしました。</w:t>
      </w:r>
    </w:p>
    <w:p w14:paraId="7A1691AA" w14:textId="77777777" w:rsidR="004D63E1" w:rsidRDefault="004D63E1">
      <w:pPr>
        <w:spacing w:before="60" w:after="60" w:line="312" w:lineRule="auto"/>
        <w:rPr>
          <w:rFonts w:ascii="Microsoft YaHei" w:eastAsia="Microsoft YaHei" w:hAnsi="Microsoft YaHei" w:cs="Microsoft YaHei"/>
          <w:color w:val="333333"/>
          <w:sz w:val="22"/>
        </w:rPr>
      </w:pPr>
    </w:p>
    <w:p w14:paraId="4EDF1547" w14:textId="77777777" w:rsidR="004D63E1" w:rsidRDefault="00810F6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制限の強いライセンス、</w:t>
      </w:r>
      <w:r>
        <w:rPr>
          <w:rFonts w:ascii="Microsoft YaHei" w:eastAsia="Microsoft YaHei" w:hAnsi="Microsoft YaHei" w:cs="Microsoft YaHei"/>
          <w:color w:val="333333"/>
          <w:sz w:val="22"/>
        </w:rPr>
        <w:t>GPL</w:t>
      </w:r>
      <w:r>
        <w:rPr>
          <w:rFonts w:ascii="Microsoft YaHei" w:eastAsia="Microsoft YaHei" w:hAnsi="Microsoft YaHei" w:cs="Microsoft YaHei"/>
          <w:color w:val="333333"/>
          <w:sz w:val="22"/>
        </w:rPr>
        <w:t>や</w:t>
      </w:r>
      <w:r>
        <w:rPr>
          <w:rFonts w:ascii="Microsoft YaHei" w:eastAsia="Microsoft YaHei" w:hAnsi="Microsoft YaHei" w:cs="Microsoft YaHei"/>
          <w:color w:val="333333"/>
          <w:sz w:val="22"/>
        </w:rPr>
        <w:t>AGPL</w:t>
      </w:r>
      <w:r>
        <w:rPr>
          <w:rFonts w:ascii="Microsoft YaHei" w:eastAsia="Microsoft YaHei" w:hAnsi="Microsoft YaHei" w:cs="Microsoft YaHei"/>
          <w:color w:val="333333"/>
          <w:sz w:val="22"/>
        </w:rPr>
        <w:t>ライセンス、そして新しく作られた</w:t>
      </w:r>
      <w:r>
        <w:rPr>
          <w:rFonts w:ascii="Microsoft YaHei" w:eastAsia="Microsoft YaHei" w:hAnsi="Microsoft YaHei" w:cs="Microsoft YaHei"/>
          <w:color w:val="333333"/>
          <w:sz w:val="22"/>
        </w:rPr>
        <w:t>Commons Clause</w:t>
      </w:r>
      <w:r>
        <w:rPr>
          <w:rFonts w:ascii="Microsoft YaHei" w:eastAsia="Microsoft YaHei" w:hAnsi="Microsoft YaHei" w:cs="Microsoft YaHei"/>
          <w:color w:val="333333"/>
          <w:sz w:val="22"/>
        </w:rPr>
        <w:t>（一部の</w:t>
      </w:r>
      <w:r>
        <w:rPr>
          <w:rFonts w:ascii="Microsoft YaHei" w:eastAsia="Microsoft YaHei" w:hAnsi="Microsoft YaHei" w:cs="Microsoft YaHei"/>
          <w:color w:val="333333"/>
          <w:sz w:val="22"/>
        </w:rPr>
        <w:t>Redis</w:t>
      </w:r>
      <w:r>
        <w:rPr>
          <w:rFonts w:ascii="Microsoft YaHei" w:eastAsia="Microsoft YaHei" w:hAnsi="Microsoft YaHei" w:cs="Microsoft YaHei"/>
          <w:color w:val="333333"/>
          <w:sz w:val="22"/>
        </w:rPr>
        <w:t>モジュールで採用されています）</w:t>
      </w:r>
      <w:r>
        <w:rPr>
          <w:rFonts w:ascii="Microsoft YaHei" w:eastAsia="Microsoft YaHei" w:hAnsi="Microsoft YaHei" w:cs="Microsoft YaHei"/>
          <w:color w:val="333333"/>
          <w:sz w:val="22"/>
        </w:rPr>
        <w:t>は、このモデルの例です。特に、</w:t>
      </w:r>
      <w:r>
        <w:rPr>
          <w:rFonts w:ascii="Microsoft YaHei" w:eastAsia="Microsoft YaHei" w:hAnsi="Microsoft YaHei" w:cs="Microsoft YaHei"/>
          <w:color w:val="333333"/>
          <w:sz w:val="22"/>
        </w:rPr>
        <w:t>AGPL</w:t>
      </w:r>
      <w:r>
        <w:rPr>
          <w:rFonts w:ascii="Microsoft YaHei" w:eastAsia="Microsoft YaHei" w:hAnsi="Microsoft YaHei" w:cs="Microsoft YaHei"/>
          <w:color w:val="333333"/>
          <w:sz w:val="22"/>
        </w:rPr>
        <w:t>や</w:t>
      </w:r>
      <w:r>
        <w:rPr>
          <w:rFonts w:ascii="Microsoft YaHei" w:eastAsia="Microsoft YaHei" w:hAnsi="Microsoft YaHei" w:cs="Microsoft YaHei"/>
          <w:color w:val="333333"/>
          <w:sz w:val="22"/>
        </w:rPr>
        <w:t>Commons Clause</w:t>
      </w:r>
      <w:r>
        <w:rPr>
          <w:rFonts w:ascii="Microsoft YaHei" w:eastAsia="Microsoft YaHei" w:hAnsi="Microsoft YaHei" w:cs="Microsoft YaHei"/>
          <w:color w:val="333333"/>
          <w:sz w:val="22"/>
        </w:rPr>
        <w:t>（および</w:t>
      </w:r>
      <w:r>
        <w:rPr>
          <w:rFonts w:ascii="Microsoft YaHei" w:eastAsia="Microsoft YaHei" w:hAnsi="Microsoft YaHei" w:cs="Microsoft YaHei"/>
          <w:color w:val="333333"/>
          <w:sz w:val="22"/>
        </w:rPr>
        <w:t>MongoDB</w:t>
      </w:r>
      <w:r>
        <w:rPr>
          <w:rFonts w:ascii="Microsoft YaHei" w:eastAsia="Microsoft YaHei" w:hAnsi="Microsoft YaHei" w:cs="Microsoft YaHei"/>
          <w:color w:val="333333"/>
          <w:sz w:val="22"/>
        </w:rPr>
        <w:t>が導入した新しい</w:t>
      </w:r>
      <w:r>
        <w:rPr>
          <w:rFonts w:ascii="Microsoft YaHei" w:eastAsia="Microsoft YaHei" w:hAnsi="Microsoft YaHei" w:cs="Microsoft YaHei"/>
          <w:color w:val="333333"/>
          <w:sz w:val="22"/>
        </w:rPr>
        <w:t>SSPL</w:t>
      </w:r>
      <w:r>
        <w:rPr>
          <w:rFonts w:ascii="Microsoft YaHei" w:eastAsia="Microsoft YaHei" w:hAnsi="Microsoft YaHei" w:cs="Microsoft YaHei"/>
          <w:color w:val="333333"/>
          <w:sz w:val="22"/>
        </w:rPr>
        <w:t>）は、パブリッククラウドプ</w:t>
      </w:r>
      <w:r>
        <w:rPr>
          <w:rFonts w:ascii="Microsoft YaHei" w:eastAsia="Microsoft YaHei" w:hAnsi="Microsoft YaHei" w:cs="Microsoft YaHei"/>
          <w:color w:val="333333"/>
          <w:sz w:val="22"/>
        </w:rPr>
        <w:lastRenderedPageBreak/>
        <w:t>ロバイダーからの防御を目的としたライセンスでもあります。この方法の最大の欠点は、これらのライセンスがソフトウェアの採用に影響し、潜在的なユーザーを失うことが多いことです。特に大企業の中には、このモデルではオープンソースソフトウェアの使用を禁止しているところもあります。</w:t>
      </w:r>
    </w:p>
    <w:p w14:paraId="5F401BA2" w14:textId="77777777" w:rsidR="004D63E1" w:rsidRDefault="004D63E1">
      <w:pPr>
        <w:spacing w:before="60" w:after="60" w:line="312" w:lineRule="auto"/>
        <w:rPr>
          <w:rFonts w:ascii="Microsoft YaHei" w:eastAsia="Microsoft YaHei" w:hAnsi="Microsoft YaHei" w:cs="Microsoft YaHei"/>
          <w:color w:val="333333"/>
          <w:sz w:val="22"/>
        </w:rPr>
      </w:pPr>
    </w:p>
    <w:p w14:paraId="397103B2" w14:textId="77777777" w:rsidR="004D63E1" w:rsidRDefault="00810F60">
      <w:pPr>
        <w:spacing w:before="60" w:after="60" w:line="312" w:lineRule="auto"/>
        <w:rPr>
          <w:rFonts w:ascii="Microsoft YaHei" w:eastAsia="Microsoft YaHei" w:hAnsi="Microsoft YaHei" w:cs="Microsoft YaHei"/>
          <w:color w:val="333333"/>
          <w:sz w:val="22"/>
        </w:rPr>
      </w:pPr>
      <w:sdt>
        <w:sdtPr>
          <w:tag w:val="goog_rdk_4"/>
          <w:id w:val="-1448847561"/>
        </w:sdtPr>
        <w:sdtEndPr/>
        <w:sdtContent>
          <w:r>
            <w:rPr>
              <w:rFonts w:ascii="Microsoft YaHei" w:eastAsia="Microsoft YaHei" w:hAnsi="Microsoft YaHei" w:cs="Microsoft YaHei"/>
              <w:color w:val="333333"/>
              <w:sz w:val="22"/>
              <w:rPrChange w:id="123" w:author="takasu masakazu" w:date="2022-03-13T16:13:00Z">
                <w:rPr>
                  <w:rFonts w:ascii="Microsoft YaHei" w:eastAsia="Microsoft YaHei" w:hAnsi="Microsoft YaHei" w:cs="Microsoft YaHei"/>
                  <w:b/>
                  <w:color w:val="333333"/>
                  <w:sz w:val="22"/>
                </w:rPr>
              </w:rPrChange>
            </w:rPr>
            <w:t>オープンコア</w:t>
          </w:r>
          <w:r>
            <w:rPr>
              <w:rFonts w:ascii="Microsoft YaHei" w:eastAsia="Microsoft YaHei" w:hAnsi="Microsoft YaHei" w:cs="Microsoft YaHei"/>
              <w:color w:val="333333"/>
              <w:sz w:val="22"/>
              <w:rPrChange w:id="124" w:author="takasu masakazu" w:date="2022-03-13T16:13:00Z">
                <w:rPr>
                  <w:rFonts w:ascii="Microsoft YaHei" w:eastAsia="Microsoft YaHei" w:hAnsi="Microsoft YaHei" w:cs="Microsoft YaHei"/>
                  <w:b/>
                  <w:color w:val="333333"/>
                  <w:sz w:val="22"/>
                </w:rPr>
              </w:rPrChange>
            </w:rPr>
            <w:t xml:space="preserve"> - </w:t>
          </w:r>
          <w:r>
            <w:rPr>
              <w:rFonts w:ascii="Microsoft YaHei" w:eastAsia="Microsoft YaHei" w:hAnsi="Microsoft YaHei" w:cs="Microsoft YaHei"/>
              <w:color w:val="333333"/>
              <w:sz w:val="22"/>
              <w:rPrChange w:id="125" w:author="takasu masakazu" w:date="2022-03-13T16:13:00Z">
                <w:rPr>
                  <w:rFonts w:ascii="Microsoft YaHei" w:eastAsia="Microsoft YaHei" w:hAnsi="Microsoft YaHei" w:cs="Microsoft YaHei"/>
                  <w:b/>
                  <w:color w:val="333333"/>
                  <w:sz w:val="22"/>
                </w:rPr>
              </w:rPrChange>
            </w:rPr>
            <w:t>サプライヤーは、プロプライエタリな部分を独立したモジュールやサービスにパッケージ化</w:t>
          </w:r>
          <w:r>
            <w:rPr>
              <w:rFonts w:ascii="Microsoft YaHei" w:eastAsia="Microsoft YaHei" w:hAnsi="Microsoft YaHei" w:cs="Microsoft YaHei"/>
              <w:color w:val="333333"/>
              <w:sz w:val="22"/>
              <w:rPrChange w:id="126" w:author="takasu masakazu" w:date="2022-03-13T16:13:00Z">
                <w:rPr>
                  <w:rFonts w:ascii="Microsoft YaHei" w:eastAsia="Microsoft YaHei" w:hAnsi="Microsoft YaHei" w:cs="Microsoft YaHei"/>
                  <w:b/>
                  <w:color w:val="333333"/>
                  <w:sz w:val="22"/>
                </w:rPr>
              </w:rPrChange>
            </w:rPr>
            <w:t>し、オープンソースのベース部分にリンクさせるか、専用の商用バージョンとしてリリースします。</w:t>
          </w:r>
        </w:sdtContent>
      </w:sdt>
      <w:r>
        <w:rPr>
          <w:rFonts w:ascii="Microsoft YaHei" w:eastAsia="Microsoft YaHei" w:hAnsi="Microsoft YaHei" w:cs="Microsoft YaHei"/>
          <w:color w:val="333333"/>
          <w:sz w:val="22"/>
        </w:rPr>
        <w:t>オープンコアモデルとは、企業のコードベースの大部分がオープンソースであり、ごく一部（プロダクションやエンタープライズユーザー向け）がプロプライエタリであることを意味します。一般的に、独自の機能とは、生産現場での展開や</w:t>
      </w:r>
      <w:sdt>
        <w:sdtPr>
          <w:tag w:val="goog_rdk_5"/>
          <w:id w:val="853386677"/>
        </w:sdtPr>
        <w:sdtEndPr/>
        <w:sdtContent>
          <w:ins w:id="127" w:author="takasu masakazu" w:date="2022-03-13T16:18:00Z">
            <w:r>
              <w:rPr>
                <w:rFonts w:ascii="Microsoft YaHei" w:eastAsia="Microsoft YaHei" w:hAnsi="Microsoft YaHei" w:cs="Microsoft YaHei"/>
                <w:color w:val="333333"/>
                <w:sz w:val="22"/>
              </w:rPr>
              <w:t>大規模サービス</w:t>
            </w:r>
          </w:ins>
        </w:sdtContent>
      </w:sdt>
      <w:sdt>
        <w:sdtPr>
          <w:tag w:val="goog_rdk_6"/>
          <w:id w:val="1729100234"/>
        </w:sdtPr>
        <w:sdtEndPr/>
        <w:sdtContent>
          <w:del w:id="128" w:author="takasu masakazu" w:date="2022-03-13T16:18:00Z">
            <w:r>
              <w:rPr>
                <w:rFonts w:ascii="Microsoft YaHei" w:eastAsia="Microsoft YaHei" w:hAnsi="Microsoft YaHei" w:cs="Microsoft YaHei"/>
                <w:color w:val="333333"/>
                <w:sz w:val="22"/>
              </w:rPr>
              <w:delText>大量生産</w:delText>
            </w:r>
          </w:del>
        </w:sdtContent>
      </w:sdt>
      <w:r>
        <w:rPr>
          <w:rFonts w:ascii="Microsoft YaHei" w:eastAsia="Microsoft YaHei" w:hAnsi="Microsoft YaHei" w:cs="Microsoft YaHei"/>
          <w:color w:val="333333"/>
          <w:sz w:val="22"/>
        </w:rPr>
        <w:t>に必要なものです。</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例えば、オープンソースのデータベースでは、監視、管理、バックアップ</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リストア、クラスタリングなどの機能は、通常、独自に開発されています）。オープンコアモ</w:t>
      </w:r>
      <w:r>
        <w:rPr>
          <w:rFonts w:ascii="Microsoft YaHei" w:eastAsia="Microsoft YaHei" w:hAnsi="Microsoft YaHei" w:cs="Microsoft YaHei"/>
          <w:color w:val="333333"/>
          <w:sz w:val="22"/>
        </w:rPr>
        <w:t>デルは、オープンソース企業が特定の機能を独自のコードベースにとどめておくことで、パブリッククラウドベンダーとの競争を回避するものです。しかし、このモデルには</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つの課題があります。まず、オープンソースのスコープの規模を把握するのは難しい。オープンソースが多すぎると、プロプライエタリな機能では採算が合わなくなりますが、オープンソースの機能が少なすぎると、オープンソースプロジェクトが広く採用されなくなる可能性があります。もう一つの課題は、コードの中でオープンソースとプロプライエタリな機能を完全に分離することが難し</w:t>
      </w:r>
      <w:r>
        <w:rPr>
          <w:rFonts w:ascii="Microsoft YaHei" w:eastAsia="Microsoft YaHei" w:hAnsi="Microsoft YaHei" w:cs="Microsoft YaHei"/>
          <w:color w:val="333333"/>
          <w:sz w:val="22"/>
        </w:rPr>
        <w:t>い場合があることです。</w:t>
      </w:r>
    </w:p>
    <w:p w14:paraId="3FA7A871" w14:textId="77777777" w:rsidR="004D63E1" w:rsidRDefault="004D63E1">
      <w:pPr>
        <w:spacing w:before="60" w:after="60" w:line="312" w:lineRule="auto"/>
        <w:rPr>
          <w:rFonts w:ascii="Microsoft YaHei" w:eastAsia="Microsoft YaHei" w:hAnsi="Microsoft YaHei" w:cs="Microsoft YaHei"/>
          <w:color w:val="333333"/>
          <w:sz w:val="22"/>
        </w:rPr>
      </w:pPr>
    </w:p>
    <w:p w14:paraId="1DF5DCA8" w14:textId="77777777" w:rsidR="004D63E1" w:rsidRDefault="00810F60">
      <w:pPr>
        <w:spacing w:before="60" w:after="60" w:line="312" w:lineRule="auto"/>
        <w:rPr>
          <w:rFonts w:ascii="Microsoft YaHei" w:eastAsia="Microsoft YaHei" w:hAnsi="Microsoft YaHei" w:cs="Microsoft YaHei"/>
          <w:color w:val="333333"/>
          <w:sz w:val="22"/>
        </w:rPr>
      </w:pPr>
      <w:sdt>
        <w:sdtPr>
          <w:tag w:val="goog_rdk_7"/>
          <w:id w:val="373506831"/>
        </w:sdtPr>
        <w:sdtEndPr/>
        <w:sdtContent>
          <w:r>
            <w:rPr>
              <w:rFonts w:ascii="Microsoft YaHei" w:eastAsia="Microsoft YaHei" w:hAnsi="Microsoft YaHei" w:cs="Microsoft YaHei"/>
              <w:color w:val="333333"/>
              <w:sz w:val="22"/>
              <w:rPrChange w:id="129" w:author="takasu masakazu" w:date="2022-03-13T16:18:00Z">
                <w:rPr>
                  <w:rFonts w:ascii="Microsoft YaHei" w:eastAsia="Microsoft YaHei" w:hAnsi="Microsoft YaHei" w:cs="Microsoft YaHei"/>
                  <w:b/>
                  <w:color w:val="333333"/>
                  <w:sz w:val="22"/>
                </w:rPr>
              </w:rPrChange>
            </w:rPr>
            <w:t>ハイブリッドライセンシング</w:t>
          </w:r>
          <w:r>
            <w:rPr>
              <w:rFonts w:ascii="Microsoft YaHei" w:eastAsia="Microsoft YaHei" w:hAnsi="Microsoft YaHei" w:cs="Microsoft YaHei"/>
              <w:color w:val="333333"/>
              <w:sz w:val="22"/>
              <w:rPrChange w:id="130" w:author="takasu masakazu" w:date="2022-03-13T16:18:00Z">
                <w:rPr>
                  <w:rFonts w:ascii="Microsoft YaHei" w:eastAsia="Microsoft YaHei" w:hAnsi="Microsoft YaHei" w:cs="Microsoft YaHei"/>
                  <w:b/>
                  <w:color w:val="333333"/>
                  <w:sz w:val="22"/>
                </w:rPr>
              </w:rPrChange>
            </w:rPr>
            <w:t xml:space="preserve"> </w:t>
          </w:r>
          <w:r>
            <w:rPr>
              <w:rFonts w:ascii="Microsoft YaHei" w:eastAsia="Microsoft YaHei" w:hAnsi="Microsoft YaHei" w:cs="Microsoft YaHei"/>
              <w:color w:val="333333"/>
              <w:sz w:val="22"/>
              <w:rPrChange w:id="131" w:author="takasu masakazu" w:date="2022-03-13T16:18:00Z">
                <w:rPr>
                  <w:rFonts w:ascii="Microsoft YaHei" w:eastAsia="Microsoft YaHei" w:hAnsi="Microsoft YaHei" w:cs="Microsoft YaHei"/>
                  <w:b/>
                  <w:color w:val="333333"/>
                  <w:sz w:val="22"/>
                </w:rPr>
              </w:rPrChange>
            </w:rPr>
            <w:t>オープンコア＋ハイブリッドライセンシング</w:t>
          </w:r>
          <w:r>
            <w:rPr>
              <w:rFonts w:ascii="Microsoft YaHei" w:eastAsia="Microsoft YaHei" w:hAnsi="Microsoft YaHei" w:cs="Microsoft YaHei"/>
              <w:color w:val="333333"/>
              <w:sz w:val="22"/>
              <w:rPrChange w:id="132" w:author="takasu masakazu" w:date="2022-03-13T16:18:00Z">
                <w:rPr>
                  <w:rFonts w:ascii="Microsoft YaHei" w:eastAsia="Microsoft YaHei" w:hAnsi="Microsoft YaHei" w:cs="Microsoft YaHei"/>
                  <w:b/>
                  <w:color w:val="333333"/>
                  <w:sz w:val="22"/>
                </w:rPr>
              </w:rPrChange>
            </w:rPr>
            <w:t xml:space="preserve"> - </w:t>
          </w:r>
          <w:r>
            <w:rPr>
              <w:rFonts w:ascii="Microsoft YaHei" w:eastAsia="Microsoft YaHei" w:hAnsi="Microsoft YaHei" w:cs="Microsoft YaHei"/>
              <w:color w:val="333333"/>
              <w:sz w:val="22"/>
              <w:rPrChange w:id="133" w:author="takasu masakazu" w:date="2022-03-13T16:18:00Z">
                <w:rPr>
                  <w:rFonts w:ascii="Microsoft YaHei" w:eastAsia="Microsoft YaHei" w:hAnsi="Microsoft YaHei" w:cs="Microsoft YaHei"/>
                  <w:b/>
                  <w:color w:val="333333"/>
                  <w:sz w:val="22"/>
                </w:rPr>
              </w:rPrChange>
            </w:rPr>
            <w:t>ハイブリッドライセンシングは、同じコードベースの中にオープンソースとプロプライエタリなコードを混在させるものです。</w:t>
          </w:r>
        </w:sdtContent>
      </w:sdt>
      <w:r>
        <w:rPr>
          <w:rFonts w:ascii="Microsoft YaHei" w:eastAsia="Microsoft YaHei" w:hAnsi="Microsoft YaHei" w:cs="Microsoft YaHei"/>
          <w:color w:val="333333"/>
          <w:sz w:val="22"/>
        </w:rPr>
        <w:t>ユーザーは、オープンコアのコードのみを使用するか、オープンコアとプロプライエタリなソフトウェアコードの両方を使用するかを選択できます。このモデルは、オープンコアモデルを改良したものなので、オープンコアの利点に加えて、次のような利点があります。（</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）すべてを同じコードベースに置くことで、エンジニ</w:t>
      </w:r>
      <w:r>
        <w:rPr>
          <w:rFonts w:ascii="Microsoft YaHei" w:eastAsia="Microsoft YaHei" w:hAnsi="Microsoft YaHei" w:cs="Microsoft YaHei"/>
          <w:color w:val="333333"/>
          <w:sz w:val="22"/>
        </w:rPr>
        <w:t>アリングプロセスや開発の管理が容易になる、（</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）ユーザーが無料から有料に簡単にアップグレードできる、（</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）外部のコミュニティメンバー（</w:t>
      </w:r>
      <w:r>
        <w:rPr>
          <w:rFonts w:ascii="Microsoft YaHei" w:eastAsia="Microsoft YaHei" w:hAnsi="Microsoft YaHei" w:cs="Microsoft YaHei"/>
          <w:color w:val="333333"/>
          <w:sz w:val="22"/>
        </w:rPr>
        <w:t>GitHub</w:t>
      </w:r>
      <w:r>
        <w:rPr>
          <w:rFonts w:ascii="Microsoft YaHei" w:eastAsia="Microsoft YaHei" w:hAnsi="Microsoft YaHei" w:cs="Microsoft YaHei"/>
          <w:color w:val="333333"/>
          <w:sz w:val="22"/>
        </w:rPr>
        <w:t>のコメントや課題の提出など）が、独自のの機能を</w:t>
      </w:r>
      <w:r>
        <w:rPr>
          <w:rFonts w:ascii="Microsoft YaHei" w:eastAsia="Microsoft YaHei" w:hAnsi="Microsoft YaHei" w:cs="Microsoft YaHei"/>
          <w:color w:val="333333"/>
          <w:sz w:val="22"/>
        </w:rPr>
        <w:lastRenderedPageBreak/>
        <w:t>備えています。</w:t>
      </w:r>
    </w:p>
    <w:p w14:paraId="7C1ED831" w14:textId="77777777" w:rsidR="004D63E1" w:rsidRDefault="004D63E1">
      <w:pPr>
        <w:spacing w:before="60" w:after="60" w:line="312" w:lineRule="auto"/>
        <w:rPr>
          <w:rFonts w:ascii="Microsoft YaHei" w:eastAsia="Microsoft YaHei" w:hAnsi="Microsoft YaHei" w:cs="Microsoft YaHei"/>
          <w:color w:val="333333"/>
          <w:sz w:val="22"/>
        </w:rPr>
      </w:pPr>
    </w:p>
    <w:tbl>
      <w:tblPr>
        <w:tblStyle w:val="af5"/>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60"/>
      </w:tblGrid>
      <w:tr w:rsidR="004D63E1" w14:paraId="58E5A009" w14:textId="77777777">
        <w:trPr>
          <w:trHeight w:val="480"/>
        </w:trPr>
        <w:tc>
          <w:tcPr>
            <w:tcW w:w="9360" w:type="dxa"/>
            <w:tcBorders>
              <w:top w:val="nil"/>
              <w:left w:val="nil"/>
              <w:bottom w:val="nil"/>
              <w:right w:val="nil"/>
            </w:tcBorders>
          </w:tcPr>
          <w:p w14:paraId="4658D4B9" w14:textId="77777777" w:rsidR="004D63E1" w:rsidRDefault="00810F6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15</w:t>
            </w:r>
            <w:r>
              <w:rPr>
                <w:rFonts w:ascii="Microsoft YaHei" w:eastAsia="Microsoft YaHei" w:hAnsi="Microsoft YaHei" w:cs="Microsoft YaHei"/>
                <w:color w:val="333333"/>
                <w:sz w:val="20"/>
                <w:szCs w:val="20"/>
              </w:rPr>
              <w:t>：オープンソースの</w:t>
            </w:r>
            <w:r>
              <w:rPr>
                <w:rFonts w:ascii="Microsoft YaHei" w:eastAsia="Microsoft YaHei" w:hAnsi="Microsoft YaHei" w:cs="Microsoft YaHei"/>
                <w:color w:val="333333"/>
                <w:sz w:val="20"/>
                <w:szCs w:val="20"/>
              </w:rPr>
              <w:t>5</w:t>
            </w:r>
            <w:r>
              <w:rPr>
                <w:rFonts w:ascii="Microsoft YaHei" w:eastAsia="Microsoft YaHei" w:hAnsi="Microsoft YaHei" w:cs="Microsoft YaHei"/>
                <w:color w:val="333333"/>
                <w:sz w:val="20"/>
                <w:szCs w:val="20"/>
              </w:rPr>
              <w:t>つのビジネスモデル</w:t>
            </w:r>
          </w:p>
        </w:tc>
      </w:tr>
      <w:tr w:rsidR="004D63E1" w14:paraId="4191A42D" w14:textId="77777777">
        <w:trPr>
          <w:trHeight w:val="2490"/>
        </w:trPr>
        <w:tc>
          <w:tcPr>
            <w:tcW w:w="9360" w:type="dxa"/>
            <w:tcBorders>
              <w:top w:val="nil"/>
              <w:left w:val="nil"/>
              <w:bottom w:val="nil"/>
              <w:right w:val="nil"/>
            </w:tcBorders>
          </w:tcPr>
          <w:p w14:paraId="7C396982" w14:textId="77777777" w:rsidR="004D63E1" w:rsidRDefault="00810F6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drawing>
                <wp:inline distT="0" distB="0" distL="0" distR="0" wp14:anchorId="138071C3" wp14:editId="4198FA4A">
                  <wp:extent cx="5943600" cy="2665333"/>
                  <wp:effectExtent l="0" t="0" r="0" b="0"/>
                  <wp:docPr id="20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2"/>
                          <a:srcRect/>
                          <a:stretch>
                            <a:fillRect/>
                          </a:stretch>
                        </pic:blipFill>
                        <pic:spPr>
                          <a:xfrm>
                            <a:off x="0" y="0"/>
                            <a:ext cx="5943600" cy="2665333"/>
                          </a:xfrm>
                          <a:prstGeom prst="rect">
                            <a:avLst/>
                          </a:prstGeom>
                          <a:ln/>
                        </pic:spPr>
                      </pic:pic>
                    </a:graphicData>
                  </a:graphic>
                </wp:inline>
              </w:drawing>
            </w:r>
          </w:p>
        </w:tc>
      </w:tr>
      <w:tr w:rsidR="004D63E1" w14:paraId="367247A5" w14:textId="77777777">
        <w:trPr>
          <w:trHeight w:val="480"/>
        </w:trPr>
        <w:tc>
          <w:tcPr>
            <w:tcW w:w="9360" w:type="dxa"/>
            <w:tcBorders>
              <w:top w:val="nil"/>
              <w:left w:val="nil"/>
              <w:bottom w:val="nil"/>
              <w:right w:val="nil"/>
            </w:tcBorders>
          </w:tcPr>
          <w:p w14:paraId="0B54273F" w14:textId="77777777" w:rsidR="004D63E1" w:rsidRDefault="00810F6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出典：云启资本</w:t>
            </w:r>
          </w:p>
        </w:tc>
      </w:tr>
    </w:tbl>
    <w:p w14:paraId="593361C7" w14:textId="77777777" w:rsidR="004D63E1" w:rsidRDefault="004D63E1">
      <w:pPr>
        <w:spacing w:before="60" w:after="60" w:line="312" w:lineRule="auto"/>
        <w:rPr>
          <w:rFonts w:ascii="Microsoft YaHei" w:eastAsia="Microsoft YaHei" w:hAnsi="Microsoft YaHei" w:cs="Microsoft YaHei"/>
          <w:color w:val="333333"/>
          <w:sz w:val="20"/>
          <w:szCs w:val="20"/>
        </w:rPr>
      </w:pPr>
    </w:p>
    <w:p w14:paraId="233AEB28" w14:textId="77777777" w:rsidR="004D63E1" w:rsidRDefault="00810F60">
      <w:pPr>
        <w:pStyle w:val="3"/>
        <w:rPr>
          <w:rFonts w:ascii="Microsoft YaHei" w:eastAsia="Microsoft YaHei" w:hAnsi="Microsoft YaHei" w:cs="Microsoft YaHei"/>
        </w:rPr>
      </w:pPr>
      <w:bookmarkStart w:id="134" w:name="_Toc98205693"/>
      <w:r>
        <w:rPr>
          <w:rFonts w:ascii="Microsoft YaHei" w:eastAsia="Microsoft YaHei" w:hAnsi="Microsoft YaHei" w:cs="Microsoft YaHei"/>
        </w:rPr>
        <w:t xml:space="preserve">3.2 </w:t>
      </w:r>
      <w:r>
        <w:rPr>
          <w:rFonts w:ascii="Microsoft YaHei" w:eastAsia="Microsoft YaHei" w:hAnsi="Microsoft YaHei" w:cs="Microsoft YaHei"/>
        </w:rPr>
        <w:t>オープンソースプロジェクトのライフサイクルと、対応するフェーズにおけるソフトウェアベンダーの優先事項</w:t>
      </w:r>
      <w:bookmarkEnd w:id="134"/>
    </w:p>
    <w:p w14:paraId="265C2B89" w14:textId="77777777" w:rsidR="004D63E1" w:rsidRDefault="004D63E1">
      <w:pPr>
        <w:spacing w:before="60" w:after="60" w:line="312" w:lineRule="auto"/>
        <w:rPr>
          <w:rFonts w:ascii="Microsoft YaHei" w:eastAsia="Microsoft YaHei" w:hAnsi="Microsoft YaHei" w:cs="Microsoft YaHei"/>
          <w:color w:val="333333"/>
          <w:sz w:val="20"/>
          <w:szCs w:val="20"/>
        </w:rPr>
      </w:pPr>
    </w:p>
    <w:p w14:paraId="38FEDD9E" w14:textId="77777777" w:rsidR="004D63E1" w:rsidRDefault="00810F60">
      <w:pPr>
        <w:pStyle w:val="4"/>
        <w:rPr>
          <w:rFonts w:ascii="Microsoft YaHei" w:eastAsia="Microsoft YaHei" w:hAnsi="Microsoft YaHei" w:cs="Microsoft YaHei"/>
        </w:rPr>
      </w:pPr>
      <w:bookmarkStart w:id="135" w:name="_Toc98205694"/>
      <w:r>
        <w:rPr>
          <w:rFonts w:ascii="Microsoft YaHei" w:eastAsia="Microsoft YaHei" w:hAnsi="Microsoft YaHei" w:cs="Microsoft YaHei"/>
        </w:rPr>
        <w:t xml:space="preserve">3.2.1 </w:t>
      </w:r>
      <w:r>
        <w:rPr>
          <w:rFonts w:ascii="Microsoft YaHei" w:eastAsia="Microsoft YaHei" w:hAnsi="Microsoft YaHei" w:cs="Microsoft YaHei"/>
        </w:rPr>
        <w:t>初期段階：ソフトウェアプロジェクトコードの公開とコミュニティの構築</w:t>
      </w:r>
      <w:r>
        <w:rPr>
          <w:rFonts w:ascii="Microsoft YaHei" w:eastAsia="Microsoft YaHei" w:hAnsi="Microsoft YaHei" w:cs="Microsoft YaHei"/>
        </w:rPr>
        <w:t xml:space="preserve"> - </w:t>
      </w:r>
      <w:r>
        <w:rPr>
          <w:rFonts w:ascii="Microsoft YaHei" w:eastAsia="Microsoft YaHei" w:hAnsi="Microsoft YaHei" w:cs="Microsoft YaHei"/>
        </w:rPr>
        <w:t>開発者コミュニティの管理</w:t>
      </w:r>
      <w:bookmarkEnd w:id="135"/>
    </w:p>
    <w:p w14:paraId="2488CEBE" w14:textId="77777777" w:rsidR="004D63E1" w:rsidRDefault="00810F6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プロジェクトの初期段階で、ベンダーは開発者のコミュニティを作り、管理し、プロジェクトのオーナーシップを維持しながら、開発者をコミュニティのメンバーとして迎え入れます。個人やグループ、企業が問題解決のためにソフトウェアを作成し、そのソフトウェアプロジェクトのコードを公開することがオープンソースプロジェクトの始まりです。ベンダーは、コミュニケーションチャネル、テクノロジープラットフォーム、ガバナンスモデ</w:t>
      </w:r>
      <w:r>
        <w:rPr>
          <w:rFonts w:ascii="Microsoft YaHei" w:eastAsia="Microsoft YaHei" w:hAnsi="Microsoft YaHei" w:cs="Microsoft YaHei"/>
          <w:color w:val="333333"/>
          <w:sz w:val="22"/>
        </w:rPr>
        <w:t>ルなどのイ</w:t>
      </w:r>
      <w:r>
        <w:rPr>
          <w:rFonts w:ascii="Microsoft YaHei" w:eastAsia="Microsoft YaHei" w:hAnsi="Microsoft YaHei" w:cs="Microsoft YaHei"/>
          <w:color w:val="333333"/>
          <w:sz w:val="22"/>
        </w:rPr>
        <w:lastRenderedPageBreak/>
        <w:t>ンフラを構築することで、開発者コミュニティを形成します。コミュニティの創設に伴い、ベンダーは開発者に対して、プロジェクトがどのように管理されるのか、誰がプロジェクトを担当するのか、どのような外部貢献が可能なのか、</w:t>
      </w:r>
      <w:r>
        <w:rPr>
          <w:rFonts w:ascii="Microsoft YaHei" w:eastAsia="Microsoft YaHei" w:hAnsi="Microsoft YaHei" w:cs="Microsoft YaHei"/>
          <w:color w:val="333333"/>
          <w:sz w:val="22"/>
        </w:rPr>
        <w:t>Cloud Native Computing Foundation - CNCF</w:t>
      </w:r>
      <w:r>
        <w:rPr>
          <w:rFonts w:ascii="Microsoft YaHei" w:eastAsia="Microsoft YaHei" w:hAnsi="Microsoft YaHei" w:cs="Microsoft YaHei"/>
          <w:color w:val="333333"/>
          <w:sz w:val="22"/>
        </w:rPr>
        <w:t>や</w:t>
      </w:r>
      <w:r>
        <w:rPr>
          <w:rFonts w:ascii="Microsoft YaHei" w:eastAsia="Microsoft YaHei" w:hAnsi="Microsoft YaHei" w:cs="Microsoft YaHei"/>
          <w:color w:val="333333"/>
          <w:sz w:val="22"/>
        </w:rPr>
        <w:t>Apache Software Foundation</w:t>
      </w:r>
      <w:r>
        <w:rPr>
          <w:rFonts w:ascii="Microsoft YaHei" w:eastAsia="Microsoft YaHei" w:hAnsi="Microsoft YaHei" w:cs="Microsoft YaHei"/>
          <w:color w:val="333333"/>
          <w:sz w:val="22"/>
        </w:rPr>
        <w:t>などの第三者の財団がプロジェクトを監督するのかなどを明確に説明する必要があります。また、この段階では、主に登録ユーザー数やダウンロード数で測ることができるオ</w:t>
      </w:r>
      <w:r>
        <w:rPr>
          <w:rFonts w:ascii="Microsoft YaHei" w:eastAsia="Microsoft YaHei" w:hAnsi="Microsoft YaHei" w:cs="Microsoft YaHei"/>
          <w:color w:val="333333"/>
          <w:sz w:val="22"/>
        </w:rPr>
        <w:t>ープンソースプロジェクトの産業的価値や機会を確認するために、概念実証（</w:t>
      </w:r>
      <w:r>
        <w:rPr>
          <w:rFonts w:ascii="Microsoft YaHei" w:eastAsia="Microsoft YaHei" w:hAnsi="Microsoft YaHei" w:cs="Microsoft YaHei"/>
          <w:color w:val="333333"/>
          <w:sz w:val="22"/>
        </w:rPr>
        <w:t>PoC</w:t>
      </w:r>
      <w:r>
        <w:rPr>
          <w:rFonts w:ascii="Microsoft YaHei" w:eastAsia="Microsoft YaHei" w:hAnsi="Microsoft YaHei" w:cs="Microsoft YaHei"/>
          <w:color w:val="333333"/>
          <w:sz w:val="22"/>
        </w:rPr>
        <w:t>）を行う必要があります。</w:t>
      </w:r>
    </w:p>
    <w:p w14:paraId="2F70086B" w14:textId="77777777" w:rsidR="004D63E1" w:rsidRDefault="004D63E1">
      <w:pPr>
        <w:spacing w:before="60" w:after="60" w:line="312" w:lineRule="auto"/>
        <w:rPr>
          <w:rFonts w:ascii="Microsoft YaHei" w:eastAsia="Microsoft YaHei" w:hAnsi="Microsoft YaHei" w:cs="Microsoft YaHei"/>
          <w:color w:val="333333"/>
          <w:sz w:val="22"/>
        </w:rPr>
      </w:pPr>
    </w:p>
    <w:p w14:paraId="77FFCFF4" w14:textId="77777777" w:rsidR="004D63E1" w:rsidRDefault="00810F60">
      <w:pPr>
        <w:pStyle w:val="4"/>
        <w:rPr>
          <w:rFonts w:ascii="Microsoft YaHei" w:eastAsia="Microsoft YaHei" w:hAnsi="Microsoft YaHei" w:cs="Microsoft YaHei"/>
          <w:sz w:val="22"/>
          <w:szCs w:val="22"/>
        </w:rPr>
      </w:pPr>
      <w:bookmarkStart w:id="136" w:name="_Toc98205695"/>
      <w:r>
        <w:rPr>
          <w:rFonts w:ascii="Microsoft YaHei" w:eastAsia="Microsoft YaHei" w:hAnsi="Microsoft YaHei" w:cs="Microsoft YaHei"/>
          <w:sz w:val="22"/>
          <w:szCs w:val="22"/>
        </w:rPr>
        <w:t xml:space="preserve">3.2.2 </w:t>
      </w:r>
      <w:r>
        <w:rPr>
          <w:rFonts w:ascii="Microsoft YaHei" w:eastAsia="Microsoft YaHei" w:hAnsi="Microsoft YaHei" w:cs="Microsoft YaHei"/>
          <w:sz w:val="22"/>
          <w:szCs w:val="22"/>
        </w:rPr>
        <w:t>成長期：ロードマップ戦略の策定とコミュニティの拡大</w:t>
      </w:r>
      <w:r>
        <w:rPr>
          <w:rFonts w:ascii="Microsoft YaHei" w:eastAsia="Microsoft YaHei" w:hAnsi="Microsoft YaHei" w:cs="Microsoft YaHei"/>
          <w:sz w:val="22"/>
          <w:szCs w:val="22"/>
        </w:rPr>
        <w:t xml:space="preserve"> - </w:t>
      </w:r>
      <w:r>
        <w:rPr>
          <w:rFonts w:ascii="Microsoft YaHei" w:eastAsia="Microsoft YaHei" w:hAnsi="Microsoft YaHei" w:cs="Microsoft YaHei"/>
          <w:sz w:val="22"/>
          <w:szCs w:val="22"/>
        </w:rPr>
        <w:t>プロダクトマネジメント</w:t>
      </w:r>
      <w:bookmarkEnd w:id="136"/>
    </w:p>
    <w:p w14:paraId="2BD9B0BD" w14:textId="77777777" w:rsidR="004D63E1" w:rsidRDefault="00810F6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開発者コミュニティが効果的に構築された後、次の段階では製品の方向性を明確にし、コミュニティの拡大を加速させます。企業は、プロプライエタリ、オープンソースを問わず、自社のソフトウェア製品のロードマップを定義し、製品の特徴や使用状況のフィードバックを分析して、販売機会を予測する必要があります。現在、ほとんどのオープンソ</w:t>
      </w:r>
      <w:r>
        <w:rPr>
          <w:rFonts w:ascii="Microsoft YaHei" w:eastAsia="Microsoft YaHei" w:hAnsi="Microsoft YaHei" w:cs="Microsoft YaHei"/>
          <w:color w:val="333333"/>
          <w:sz w:val="22"/>
        </w:rPr>
        <w:t>ースソフトウェア企業が</w:t>
      </w:r>
      <w:r>
        <w:rPr>
          <w:rFonts w:ascii="Microsoft YaHei" w:eastAsia="Microsoft YaHei" w:hAnsi="Microsoft YaHei" w:cs="Microsoft YaHei"/>
          <w:color w:val="333333"/>
          <w:sz w:val="22"/>
        </w:rPr>
        <w:t>Open Core</w:t>
      </w:r>
      <w:r>
        <w:rPr>
          <w:rFonts w:ascii="Microsoft YaHei" w:eastAsia="Microsoft YaHei" w:hAnsi="Microsoft YaHei" w:cs="Microsoft YaHei"/>
          <w:color w:val="333333"/>
          <w:sz w:val="22"/>
        </w:rPr>
        <w:t>や</w:t>
      </w:r>
      <w:r>
        <w:rPr>
          <w:rFonts w:ascii="Microsoft YaHei" w:eastAsia="Microsoft YaHei" w:hAnsi="Microsoft YaHei" w:cs="Microsoft YaHei"/>
          <w:color w:val="333333"/>
          <w:sz w:val="22"/>
        </w:rPr>
        <w:t>SaaS</w:t>
      </w:r>
      <w:r>
        <w:rPr>
          <w:rFonts w:ascii="Microsoft YaHei" w:eastAsia="Microsoft YaHei" w:hAnsi="Microsoft YaHei" w:cs="Microsoft YaHei"/>
          <w:color w:val="333333"/>
          <w:sz w:val="22"/>
        </w:rPr>
        <w:t>のホスティングモデルを採用しているため、製品やサービスが無料版と有料版に分かれていることが多く、オープンソース企業はオープンソース製品とプロプライエタリ製品の両方のロードマップを管理する必要があります。</w:t>
      </w:r>
    </w:p>
    <w:p w14:paraId="595E081E" w14:textId="77777777" w:rsidR="004D63E1" w:rsidRDefault="004D63E1">
      <w:pPr>
        <w:spacing w:before="60" w:after="60" w:line="312" w:lineRule="auto"/>
        <w:rPr>
          <w:rFonts w:ascii="Microsoft YaHei" w:eastAsia="Microsoft YaHei" w:hAnsi="Microsoft YaHei" w:cs="Microsoft YaHei"/>
          <w:color w:val="333333"/>
          <w:sz w:val="22"/>
        </w:rPr>
      </w:pPr>
    </w:p>
    <w:p w14:paraId="076A4F5A" w14:textId="77777777" w:rsidR="004D63E1" w:rsidRDefault="00810F6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プロジェクトがスタートしたばかりの頃は、新しい開発者ユーザーを惹きつけ、プロジェクトの「ブランド」を構築することに重点を置く必要があります。企業は、コミュニティへのフィードバックへの投資を継続し、高品質な製品やコンテンツのアウトプットを構築す</w:t>
      </w:r>
      <w:r>
        <w:rPr>
          <w:rFonts w:ascii="Microsoft YaHei" w:eastAsia="Microsoft YaHei" w:hAnsi="Microsoft YaHei" w:cs="Microsoft YaHei"/>
          <w:color w:val="333333"/>
          <w:sz w:val="22"/>
        </w:rPr>
        <w:t>ることで、コミュニティの信頼を維持し、より多くの開発者にコミュニティに参加してもらい、コミュニティの拡大を加速させる必要があります。</w:t>
      </w:r>
      <w:sdt>
        <w:sdtPr>
          <w:tag w:val="goog_rdk_8"/>
          <w:id w:val="-594251379"/>
        </w:sdtPr>
        <w:sdtEndPr/>
        <w:sdtContent>
          <w:ins w:id="137" w:author="takasu masakazu" w:date="2022-03-14T03:02:00Z">
            <w:r>
              <w:rPr>
                <w:rFonts w:ascii="Microsoft YaHei" w:eastAsia="Microsoft YaHei" w:hAnsi="Microsoft YaHei" w:cs="Microsoft YaHei"/>
                <w:color w:val="333333"/>
                <w:sz w:val="22"/>
              </w:rPr>
              <w:br/>
            </w:r>
          </w:ins>
        </w:sdtContent>
      </w:sdt>
      <w:r>
        <w:rPr>
          <w:rFonts w:ascii="Microsoft YaHei" w:eastAsia="Microsoft YaHei" w:hAnsi="Microsoft YaHei" w:cs="Microsoft YaHei"/>
          <w:color w:val="333333"/>
          <w:sz w:val="22"/>
        </w:rPr>
        <w:t>コミュニティの運営という点では、プロジェクトの創始者がそのコミュニティの魂であることが多い。創業者は、開発者向けのカンファレンスやウェビナーに参加したり、プロジェクトに関する技術記事を書いたり、フォーラムに参加するなどして、プロジェクトを宣伝することができます。この段階で注意しなければならないのは、コミュニティの成熟度と宣伝との間に断絶が生じたり、オープンソースプロジェクトの開発路線とユーザーのニーズとの間に乖離が生じたり、ユーザーの要求に応じて反復率を最適化できなかったりして、結果的に</w:t>
      </w:r>
      <w:r>
        <w:rPr>
          <w:rFonts w:ascii="Microsoft YaHei" w:eastAsia="Microsoft YaHei" w:hAnsi="Microsoft YaHei" w:cs="Microsoft YaHei"/>
          <w:color w:val="333333"/>
          <w:sz w:val="22"/>
        </w:rPr>
        <w:lastRenderedPageBreak/>
        <w:t>ユーザーを失い、コミ</w:t>
      </w:r>
      <w:r>
        <w:rPr>
          <w:rFonts w:ascii="Microsoft YaHei" w:eastAsia="Microsoft YaHei" w:hAnsi="Microsoft YaHei" w:cs="Microsoft YaHei"/>
          <w:color w:val="333333"/>
          <w:sz w:val="22"/>
        </w:rPr>
        <w:t>ュニティが死滅してしまうことである。そのため、この段階ではプロジェクトやコミュニティへの大きな投資が必要であり、この段階を越えることができれば、急成長の時代を迎えることができます。</w:t>
      </w:r>
    </w:p>
    <w:p w14:paraId="1472EB1E"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6"/>
        <w:tblW w:w="94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50"/>
      </w:tblGrid>
      <w:tr w:rsidR="004D63E1" w14:paraId="38BC3ED5" w14:textId="77777777">
        <w:trPr>
          <w:trHeight w:val="480"/>
        </w:trPr>
        <w:tc>
          <w:tcPr>
            <w:tcW w:w="9450" w:type="dxa"/>
            <w:tcBorders>
              <w:top w:val="nil"/>
              <w:left w:val="nil"/>
              <w:bottom w:val="nil"/>
              <w:right w:val="nil"/>
            </w:tcBorders>
          </w:tcPr>
          <w:p w14:paraId="17B292F3" w14:textId="77777777" w:rsidR="004D63E1" w:rsidRDefault="00810F6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16</w:t>
            </w:r>
            <w:r>
              <w:rPr>
                <w:rFonts w:ascii="Microsoft YaHei" w:eastAsia="Microsoft YaHei" w:hAnsi="Microsoft YaHei" w:cs="Microsoft YaHei"/>
                <w:color w:val="333333"/>
                <w:sz w:val="20"/>
                <w:szCs w:val="20"/>
              </w:rPr>
              <w:t>：オープンソースコミュニティの成熟度曲線</w:t>
            </w:r>
          </w:p>
        </w:tc>
      </w:tr>
      <w:tr w:rsidR="004D63E1" w14:paraId="659FA6BB" w14:textId="77777777">
        <w:trPr>
          <w:trHeight w:val="2490"/>
        </w:trPr>
        <w:tc>
          <w:tcPr>
            <w:tcW w:w="9450" w:type="dxa"/>
            <w:tcBorders>
              <w:top w:val="nil"/>
              <w:left w:val="nil"/>
              <w:bottom w:val="nil"/>
              <w:right w:val="nil"/>
            </w:tcBorders>
          </w:tcPr>
          <w:p w14:paraId="28C340F4" w14:textId="77777777" w:rsidR="004D63E1" w:rsidRDefault="00810F6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2"/>
              </w:rPr>
              <w:drawing>
                <wp:inline distT="0" distB="0" distL="0" distR="0" wp14:anchorId="24C6C86B" wp14:editId="79037B0C">
                  <wp:extent cx="5629275" cy="3810000"/>
                  <wp:effectExtent l="0" t="0" r="0" b="0"/>
                  <wp:docPr id="264"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03"/>
                          <a:srcRect/>
                          <a:stretch>
                            <a:fillRect/>
                          </a:stretch>
                        </pic:blipFill>
                        <pic:spPr>
                          <a:xfrm>
                            <a:off x="0" y="0"/>
                            <a:ext cx="5629275" cy="3810000"/>
                          </a:xfrm>
                          <a:prstGeom prst="rect">
                            <a:avLst/>
                          </a:prstGeom>
                          <a:ln/>
                        </pic:spPr>
                      </pic:pic>
                    </a:graphicData>
                  </a:graphic>
                </wp:inline>
              </w:drawing>
            </w:r>
          </w:p>
        </w:tc>
      </w:tr>
      <w:tr w:rsidR="004D63E1" w14:paraId="101287EB" w14:textId="77777777">
        <w:trPr>
          <w:trHeight w:val="480"/>
        </w:trPr>
        <w:tc>
          <w:tcPr>
            <w:tcW w:w="9450" w:type="dxa"/>
            <w:tcBorders>
              <w:top w:val="nil"/>
              <w:left w:val="nil"/>
              <w:bottom w:val="nil"/>
              <w:right w:val="nil"/>
            </w:tcBorders>
          </w:tcPr>
          <w:p w14:paraId="38CC48D3" w14:textId="77777777" w:rsidR="004D63E1" w:rsidRDefault="00810F60">
            <w:pPr>
              <w:spacing w:before="60" w:after="60" w:line="312" w:lineRule="auto"/>
              <w:ind w:right="240"/>
              <w:rPr>
                <w:rFonts w:ascii="Microsoft YaHei" w:eastAsia="Microsoft YaHei" w:hAnsi="Microsoft YaHei" w:cs="Microsoft YaHei"/>
                <w:color w:val="333333"/>
                <w:sz w:val="18"/>
                <w:szCs w:val="18"/>
                <w:lang w:eastAsia="zh-CN"/>
              </w:rPr>
            </w:pPr>
            <w:r>
              <w:rPr>
                <w:rFonts w:ascii="Microsoft YaHei" w:eastAsia="Microsoft YaHei" w:hAnsi="Microsoft YaHei" w:cs="Microsoft YaHei"/>
                <w:color w:val="333333"/>
                <w:sz w:val="18"/>
                <w:szCs w:val="18"/>
                <w:lang w:eastAsia="zh-CN"/>
              </w:rPr>
              <w:t>出典：</w:t>
            </w:r>
            <w:proofErr w:type="spellStart"/>
            <w:r>
              <w:rPr>
                <w:rFonts w:ascii="Microsoft YaHei" w:eastAsia="Microsoft YaHei" w:hAnsi="Microsoft YaHei" w:cs="Microsoft YaHei"/>
                <w:color w:val="333333"/>
                <w:sz w:val="18"/>
                <w:szCs w:val="18"/>
                <w:lang w:eastAsia="zh-CN"/>
              </w:rPr>
              <w:t>PingCAP</w:t>
            </w:r>
            <w:proofErr w:type="spellEnd"/>
            <w:r>
              <w:rPr>
                <w:rFonts w:ascii="Microsoft YaHei" w:eastAsia="Microsoft YaHei" w:hAnsi="Microsoft YaHei" w:cs="Microsoft YaHei"/>
                <w:color w:val="333333"/>
                <w:sz w:val="18"/>
                <w:szCs w:val="18"/>
                <w:lang w:eastAsia="zh-CN"/>
              </w:rPr>
              <w:t>、中国情報通信技術学院</w:t>
            </w:r>
          </w:p>
        </w:tc>
      </w:tr>
    </w:tbl>
    <w:p w14:paraId="31F4FDDE" w14:textId="77777777" w:rsidR="004D63E1" w:rsidRDefault="00810F60">
      <w:pPr>
        <w:pStyle w:val="4"/>
        <w:rPr>
          <w:rFonts w:ascii="Microsoft YaHei" w:eastAsia="Microsoft YaHei" w:hAnsi="Microsoft YaHei" w:cs="Microsoft YaHei"/>
        </w:rPr>
      </w:pPr>
      <w:bookmarkStart w:id="138" w:name="_Toc98205696"/>
      <w:r>
        <w:rPr>
          <w:rFonts w:ascii="Microsoft YaHei" w:eastAsia="Microsoft YaHei" w:hAnsi="Microsoft YaHei" w:cs="Microsoft YaHei"/>
        </w:rPr>
        <w:t xml:space="preserve">3.2.3 </w:t>
      </w:r>
      <w:r>
        <w:rPr>
          <w:rFonts w:ascii="Microsoft YaHei" w:eastAsia="Microsoft YaHei" w:hAnsi="Microsoft YaHei" w:cs="Microsoft YaHei"/>
        </w:rPr>
        <w:t>拡大の加速期：ソフトウェアの導入と有料化の加速</w:t>
      </w:r>
      <w:r>
        <w:rPr>
          <w:rFonts w:ascii="Microsoft YaHei" w:eastAsia="Microsoft YaHei" w:hAnsi="Microsoft YaHei" w:cs="Microsoft YaHei"/>
        </w:rPr>
        <w:t xml:space="preserve"> - </w:t>
      </w:r>
      <w:r>
        <w:rPr>
          <w:rFonts w:ascii="Microsoft YaHei" w:eastAsia="Microsoft YaHei" w:hAnsi="Microsoft YaHei" w:cs="Microsoft YaHei"/>
        </w:rPr>
        <w:t>販売管理</w:t>
      </w:r>
      <w:bookmarkEnd w:id="138"/>
    </w:p>
    <w:p w14:paraId="1EBBE9AB" w14:textId="77777777" w:rsidR="004D63E1" w:rsidRDefault="00810F6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加速的拡大フェーズの主な任務は、開発者とユーザーに対するソフトウェアの人気、採用、価値を高め、潜在的な顧客を特定し、無料ユーザーを有料ユーザーに転換することです。潜在的なユーザーをターゲットにするには、セグメント別の活動を優先し、製品の使用情報に基づいてユーザー分析を行い、どのようなペルソナやセクターが製品を使用し、どのような関心を持っているかを把握し、無料ユーザーのうち有料ユーザーに転換する割合を予測する必要があります。</w:t>
      </w:r>
    </w:p>
    <w:p w14:paraId="2A000B8E" w14:textId="77777777" w:rsidR="004D63E1" w:rsidRDefault="004D63E1">
      <w:pPr>
        <w:spacing w:before="60" w:after="60" w:line="312" w:lineRule="auto"/>
        <w:rPr>
          <w:rFonts w:ascii="Microsoft YaHei" w:eastAsia="Microsoft YaHei" w:hAnsi="Microsoft YaHei" w:cs="Microsoft YaHei"/>
          <w:color w:val="333333"/>
          <w:sz w:val="22"/>
        </w:rPr>
      </w:pPr>
    </w:p>
    <w:p w14:paraId="5EC81688" w14:textId="77777777" w:rsidR="004D63E1" w:rsidRDefault="00810F6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オープンソース・ソフトウェア企業は、有料のコンバージョンを行う際に、</w:t>
      </w:r>
      <w:r>
        <w:rPr>
          <w:rFonts w:ascii="Microsoft YaHei" w:eastAsia="Microsoft YaHei" w:hAnsi="Microsoft YaHei" w:cs="Microsoft YaHei"/>
          <w:color w:val="333333"/>
          <w:sz w:val="22"/>
        </w:rPr>
        <w:t>PLG</w:t>
      </w:r>
      <w:r>
        <w:rPr>
          <w:rFonts w:ascii="Microsoft YaHei" w:eastAsia="Microsoft YaHei" w:hAnsi="Microsoft YaHei" w:cs="Microsoft YaHei"/>
          <w:color w:val="333333"/>
          <w:sz w:val="22"/>
        </w:rPr>
        <w:t>のグロー</w:t>
      </w:r>
      <w:r>
        <w:rPr>
          <w:rFonts w:ascii="Microsoft YaHei" w:eastAsia="Microsoft YaHei" w:hAnsi="Microsoft YaHei" w:cs="Microsoft YaHei"/>
          <w:color w:val="333333"/>
          <w:sz w:val="22"/>
        </w:rPr>
        <w:t>ス・フライホイールの獲得・転換・維持の</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つのステージに従うべきであり、コンバージョン率を高めるためにさまざまなアクションを取る必要があります。獲得の段階では、企業は製品の使用行動に基づいてユーザーを潜在的な販売リードとして識別するための</w:t>
      </w:r>
      <w:r>
        <w:rPr>
          <w:rFonts w:ascii="Microsoft YaHei" w:eastAsia="Microsoft YaHei" w:hAnsi="Microsoft YaHei" w:cs="Microsoft YaHei"/>
          <w:color w:val="333333"/>
          <w:sz w:val="22"/>
        </w:rPr>
        <w:t>PQL</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Product Qualified Leads</w:t>
      </w:r>
      <w:r>
        <w:rPr>
          <w:rFonts w:ascii="Microsoft YaHei" w:eastAsia="Microsoft YaHei" w:hAnsi="Microsoft YaHei" w:cs="Microsoft YaHei"/>
          <w:color w:val="333333"/>
          <w:sz w:val="22"/>
        </w:rPr>
        <w:t>）に注目する必要があります。獲得段階で使用できる定量的な指標としては、</w:t>
      </w:r>
      <w:r>
        <w:rPr>
          <w:rFonts w:ascii="Microsoft YaHei" w:eastAsia="Microsoft YaHei" w:hAnsi="Microsoft YaHei" w:cs="Microsoft YaHei"/>
          <w:color w:val="333333"/>
          <w:sz w:val="22"/>
        </w:rPr>
        <w:t>PQL</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TTV</w:t>
      </w:r>
      <w:r>
        <w:rPr>
          <w:rFonts w:ascii="Microsoft YaHei" w:eastAsia="Microsoft YaHei" w:hAnsi="Microsoft YaHei" w:cs="Microsoft YaHei"/>
          <w:color w:val="333333"/>
          <w:sz w:val="22"/>
        </w:rPr>
        <w:t>（新規ユーザーが「あっという間」にアクティベーションイベントに到達し、価値を実感するまでの時間）などがあります。コンバージョンの段階では、</w:t>
      </w:r>
      <w:r>
        <w:rPr>
          <w:rFonts w:ascii="Microsoft YaHei" w:eastAsia="Microsoft YaHei" w:hAnsi="Microsoft YaHei" w:cs="Microsoft YaHei"/>
          <w:color w:val="333333"/>
          <w:sz w:val="22"/>
        </w:rPr>
        <w:t>企業は、無料版ソフトウェアの利用行動に関するフィードバックに基づいて、ターゲットを絞ったコンバージョンやアップセルのフォローアップを行う必要があります。最後に、リテンションの段階では、製品の品質がお客様を維持するための最も基本的な要因となります。常にお客様に価値を提供してこそ、顧客維持率が高まる。また、オープンソース・ソフトウェアは、従来の</w:t>
      </w:r>
      <w:r>
        <w:rPr>
          <w:rFonts w:ascii="Microsoft YaHei" w:eastAsia="Microsoft YaHei" w:hAnsi="Microsoft YaHei" w:cs="Microsoft YaHei"/>
          <w:color w:val="333333"/>
          <w:sz w:val="22"/>
        </w:rPr>
        <w:t>SLG</w:t>
      </w:r>
      <w:r>
        <w:rPr>
          <w:rFonts w:ascii="Microsoft YaHei" w:eastAsia="Microsoft YaHei" w:hAnsi="Microsoft YaHei" w:cs="Microsoft YaHei"/>
          <w:color w:val="333333"/>
          <w:sz w:val="22"/>
        </w:rPr>
        <w:t>モデルと</w:t>
      </w:r>
      <w:r>
        <w:rPr>
          <w:rFonts w:ascii="Microsoft YaHei" w:eastAsia="Microsoft YaHei" w:hAnsi="Microsoft YaHei" w:cs="Microsoft YaHei"/>
          <w:color w:val="333333"/>
          <w:sz w:val="22"/>
        </w:rPr>
        <w:t>PLG</w:t>
      </w:r>
      <w:r>
        <w:rPr>
          <w:rFonts w:ascii="Microsoft YaHei" w:eastAsia="Microsoft YaHei" w:hAnsi="Microsoft YaHei" w:cs="Microsoft YaHei"/>
          <w:color w:val="333333"/>
          <w:sz w:val="22"/>
        </w:rPr>
        <w:t>モデルの両方で販売することができます。一方、無料版の</w:t>
      </w:r>
      <w:r>
        <w:rPr>
          <w:rFonts w:ascii="Microsoft YaHei" w:eastAsia="Microsoft YaHei" w:hAnsi="Microsoft YaHei" w:cs="Microsoft YaHei"/>
          <w:color w:val="333333"/>
          <w:sz w:val="22"/>
        </w:rPr>
        <w:t>PLG</w:t>
      </w:r>
      <w:r>
        <w:rPr>
          <w:rFonts w:ascii="Microsoft YaHei" w:eastAsia="Microsoft YaHei" w:hAnsi="Microsoft YaHei" w:cs="Microsoft YaHei"/>
          <w:color w:val="333333"/>
          <w:sz w:val="22"/>
        </w:rPr>
        <w:t>モデルは、個人や中小企業、大企業の従業員を対象とし、ユーザー層の拡大を図るものであり、一方、</w:t>
      </w:r>
      <w:r>
        <w:rPr>
          <w:rFonts w:ascii="Microsoft YaHei" w:eastAsia="Microsoft YaHei" w:hAnsi="Microsoft YaHei" w:cs="Microsoft YaHei"/>
          <w:color w:val="333333"/>
          <w:sz w:val="22"/>
        </w:rPr>
        <w:t>SLG</w:t>
      </w:r>
      <w:r>
        <w:rPr>
          <w:rFonts w:ascii="Microsoft YaHei" w:eastAsia="Microsoft YaHei" w:hAnsi="Microsoft YaHei" w:cs="Microsoft YaHei"/>
          <w:color w:val="333333"/>
          <w:sz w:val="22"/>
        </w:rPr>
        <w:t>販売モデルは、中堅・大企業を対象とし、大規模な取引を行うものである。</w:t>
      </w:r>
    </w:p>
    <w:p w14:paraId="3D155857" w14:textId="77777777" w:rsidR="004D63E1" w:rsidRDefault="004D63E1">
      <w:pPr>
        <w:spacing w:before="60" w:after="60" w:line="312" w:lineRule="auto"/>
        <w:rPr>
          <w:rFonts w:ascii="Microsoft YaHei" w:eastAsia="Microsoft YaHei" w:hAnsi="Microsoft YaHei" w:cs="Microsoft YaHei"/>
          <w:color w:val="333333"/>
          <w:sz w:val="20"/>
          <w:szCs w:val="20"/>
        </w:rPr>
      </w:pPr>
    </w:p>
    <w:p w14:paraId="76EAE1E3" w14:textId="77777777" w:rsidR="004D63E1" w:rsidRDefault="004D63E1">
      <w:pPr>
        <w:spacing w:before="60" w:after="60" w:line="312" w:lineRule="auto"/>
        <w:ind w:left="1440"/>
        <w:rPr>
          <w:rFonts w:ascii="Microsoft YaHei" w:eastAsia="Microsoft YaHei" w:hAnsi="Microsoft YaHei" w:cs="Microsoft YaHei"/>
          <w:color w:val="333333"/>
          <w:sz w:val="20"/>
          <w:szCs w:val="20"/>
        </w:rPr>
      </w:pPr>
    </w:p>
    <w:p w14:paraId="2BE8AAF7" w14:textId="77777777" w:rsidR="004D63E1" w:rsidRDefault="00810F60">
      <w:pPr>
        <w:pStyle w:val="4"/>
        <w:rPr>
          <w:rFonts w:ascii="Microsoft YaHei" w:eastAsia="Microsoft YaHei" w:hAnsi="Microsoft YaHei" w:cs="Microsoft YaHei"/>
        </w:rPr>
      </w:pPr>
      <w:bookmarkStart w:id="139" w:name="_Toc98205697"/>
      <w:r>
        <w:rPr>
          <w:rFonts w:ascii="Microsoft YaHei" w:eastAsia="Microsoft YaHei" w:hAnsi="Microsoft YaHei" w:cs="Microsoft YaHei"/>
        </w:rPr>
        <w:t xml:space="preserve">3.2.4 </w:t>
      </w:r>
      <w:r>
        <w:rPr>
          <w:rFonts w:ascii="Microsoft YaHei" w:eastAsia="Microsoft YaHei" w:hAnsi="Microsoft YaHei" w:cs="Microsoft YaHei"/>
        </w:rPr>
        <w:t>成熟段階：オープンソースコミュニティの維持</w:t>
      </w:r>
      <w:bookmarkEnd w:id="139"/>
    </w:p>
    <w:p w14:paraId="17F395FB" w14:textId="77777777" w:rsidR="004D63E1" w:rsidRDefault="00810F6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b/>
          <w:color w:val="333333"/>
          <w:sz w:val="22"/>
        </w:rPr>
        <w:t>プロジェクトの成熟期において、ベンダーの主な仕事は、新バージョンのリリース、バグフィックスの提供、そしてコミュニティの維持です。</w:t>
      </w:r>
      <w:r>
        <w:rPr>
          <w:rFonts w:ascii="Microsoft YaHei" w:eastAsia="Microsoft YaHei" w:hAnsi="Microsoft YaHei" w:cs="Microsoft YaHei"/>
          <w:color w:val="333333"/>
          <w:sz w:val="22"/>
        </w:rPr>
        <w:t>オープンソースコミュニティは、オープンソースプロジェクトの基盤です。自由で包括的かつ活発なオープンソースコミュニティは、プロジェクトの継続的かつ安定的な開発と反復をサポートします。</w:t>
      </w:r>
    </w:p>
    <w:p w14:paraId="76CD8643"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7"/>
        <w:tblW w:w="94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50"/>
      </w:tblGrid>
      <w:tr w:rsidR="004D63E1" w14:paraId="59C74F92" w14:textId="77777777">
        <w:trPr>
          <w:trHeight w:val="480"/>
        </w:trPr>
        <w:tc>
          <w:tcPr>
            <w:tcW w:w="9450" w:type="dxa"/>
            <w:tcBorders>
              <w:top w:val="nil"/>
              <w:left w:val="nil"/>
              <w:bottom w:val="nil"/>
              <w:right w:val="nil"/>
            </w:tcBorders>
          </w:tcPr>
          <w:p w14:paraId="45A4AE80" w14:textId="77777777" w:rsidR="004D63E1" w:rsidRDefault="00810F6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17</w:t>
            </w:r>
            <w:r>
              <w:rPr>
                <w:rFonts w:ascii="Microsoft YaHei" w:eastAsia="Microsoft YaHei" w:hAnsi="Microsoft YaHei" w:cs="Microsoft YaHei"/>
                <w:color w:val="333333"/>
                <w:sz w:val="20"/>
                <w:szCs w:val="20"/>
              </w:rPr>
              <w:t>：オープンソースプロジェクトのライフサイクル</w:t>
            </w:r>
          </w:p>
        </w:tc>
      </w:tr>
      <w:tr w:rsidR="004D63E1" w14:paraId="3576DD09" w14:textId="77777777">
        <w:trPr>
          <w:trHeight w:val="3795"/>
        </w:trPr>
        <w:tc>
          <w:tcPr>
            <w:tcW w:w="9450" w:type="dxa"/>
            <w:tcBorders>
              <w:top w:val="nil"/>
              <w:left w:val="nil"/>
              <w:bottom w:val="nil"/>
              <w:right w:val="nil"/>
            </w:tcBorders>
          </w:tcPr>
          <w:p w14:paraId="4E448388" w14:textId="77777777" w:rsidR="004D63E1" w:rsidRDefault="00810F6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lastRenderedPageBreak/>
              <w:drawing>
                <wp:inline distT="0" distB="0" distL="0" distR="0" wp14:anchorId="159474D2" wp14:editId="7B5260B2">
                  <wp:extent cx="3762375" cy="2390775"/>
                  <wp:effectExtent l="0" t="0" r="0" b="0"/>
                  <wp:docPr id="267"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4"/>
                          <a:srcRect/>
                          <a:stretch>
                            <a:fillRect/>
                          </a:stretch>
                        </pic:blipFill>
                        <pic:spPr>
                          <a:xfrm>
                            <a:off x="0" y="0"/>
                            <a:ext cx="3762375" cy="2390775"/>
                          </a:xfrm>
                          <a:prstGeom prst="rect">
                            <a:avLst/>
                          </a:prstGeom>
                          <a:ln/>
                        </pic:spPr>
                      </pic:pic>
                    </a:graphicData>
                  </a:graphic>
                </wp:inline>
              </w:drawing>
            </w:r>
          </w:p>
        </w:tc>
      </w:tr>
      <w:tr w:rsidR="004D63E1" w14:paraId="28F4B399" w14:textId="77777777">
        <w:trPr>
          <w:trHeight w:val="480"/>
        </w:trPr>
        <w:tc>
          <w:tcPr>
            <w:tcW w:w="9450" w:type="dxa"/>
            <w:tcBorders>
              <w:top w:val="nil"/>
              <w:left w:val="nil"/>
              <w:bottom w:val="nil"/>
              <w:right w:val="nil"/>
            </w:tcBorders>
          </w:tcPr>
          <w:p w14:paraId="2C0A79F0" w14:textId="77777777" w:rsidR="004D63E1" w:rsidRDefault="00810F6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出典：云启资本</w:t>
            </w:r>
          </w:p>
        </w:tc>
      </w:tr>
    </w:tbl>
    <w:p w14:paraId="4E9AAC07" w14:textId="77777777" w:rsidR="004D63E1" w:rsidRDefault="00810F60">
      <w:pPr>
        <w:pStyle w:val="3"/>
        <w:rPr>
          <w:rFonts w:ascii="Microsoft YaHei" w:eastAsia="Microsoft YaHei" w:hAnsi="Microsoft YaHei" w:cs="Microsoft YaHei"/>
        </w:rPr>
      </w:pPr>
      <w:bookmarkStart w:id="140" w:name="_Toc98205698"/>
      <w:r>
        <w:rPr>
          <w:rFonts w:ascii="Microsoft YaHei" w:eastAsia="Microsoft YaHei" w:hAnsi="Microsoft YaHei" w:cs="Microsoft YaHei"/>
        </w:rPr>
        <w:t xml:space="preserve">3.3 </w:t>
      </w:r>
      <w:r>
        <w:rPr>
          <w:rFonts w:ascii="Microsoft YaHei" w:eastAsia="Microsoft YaHei" w:hAnsi="Microsoft YaHei" w:cs="Microsoft YaHei"/>
        </w:rPr>
        <w:t>商品化プロセスにおけるリスクポイント</w:t>
      </w:r>
      <w:bookmarkEnd w:id="140"/>
    </w:p>
    <w:p w14:paraId="1EC67245" w14:textId="77777777" w:rsidR="004D63E1" w:rsidRDefault="00810F60">
      <w:pPr>
        <w:pStyle w:val="4"/>
        <w:rPr>
          <w:rFonts w:ascii="Microsoft YaHei" w:eastAsia="Microsoft YaHei" w:hAnsi="Microsoft YaHei" w:cs="Microsoft YaHei"/>
        </w:rPr>
      </w:pPr>
      <w:bookmarkStart w:id="141" w:name="_Toc98205699"/>
      <w:r>
        <w:rPr>
          <w:rFonts w:ascii="Microsoft YaHei" w:eastAsia="Microsoft YaHei" w:hAnsi="Microsoft YaHei" w:cs="Microsoft YaHei"/>
        </w:rPr>
        <w:t xml:space="preserve">3.3.1 </w:t>
      </w:r>
      <w:r>
        <w:rPr>
          <w:rFonts w:ascii="Microsoft YaHei" w:eastAsia="Microsoft YaHei" w:hAnsi="Microsoft YaHei" w:cs="Microsoft YaHei"/>
        </w:rPr>
        <w:t>オープンソースプロジェクトの技術帰属リスク</w:t>
      </w:r>
      <w:bookmarkEnd w:id="141"/>
    </w:p>
    <w:p w14:paraId="3E1A7FDB" w14:textId="77777777" w:rsidR="004D63E1" w:rsidRDefault="00810F6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オープンソースプロジェクトは、</w:t>
      </w:r>
      <w:r>
        <w:rPr>
          <w:rFonts w:ascii="Microsoft YaHei" w:eastAsia="Microsoft YaHei" w:hAnsi="Microsoft YaHei" w:cs="Microsoft YaHei"/>
          <w:color w:val="333333"/>
          <w:sz w:val="22"/>
        </w:rPr>
        <w:t>コードがオープンで透明性が高く、上流のコミュニティの技術をベースに商業的に開発している下流のベンダーが複数存在する可能性があり、オープンソースプロジェクトの技術の所有権を巡って紛争が発生する可能性があります。たとえば、</w:t>
      </w:r>
      <w:r>
        <w:rPr>
          <w:rFonts w:ascii="Microsoft YaHei" w:eastAsia="Microsoft YaHei" w:hAnsi="Microsoft YaHei" w:cs="Microsoft YaHei"/>
          <w:color w:val="333333"/>
          <w:sz w:val="22"/>
        </w:rPr>
        <w:t>Apache Doris</w:t>
      </w:r>
      <w:r>
        <w:rPr>
          <w:rFonts w:ascii="Microsoft YaHei" w:eastAsia="Microsoft YaHei" w:hAnsi="Microsoft YaHei" w:cs="Microsoft YaHei"/>
          <w:color w:val="333333"/>
          <w:sz w:val="22"/>
        </w:rPr>
        <w:t>と</w:t>
      </w:r>
      <w:proofErr w:type="spellStart"/>
      <w:r>
        <w:rPr>
          <w:rFonts w:ascii="Microsoft YaHei" w:eastAsia="Microsoft YaHei" w:hAnsi="Microsoft YaHei" w:cs="Microsoft YaHei"/>
          <w:color w:val="333333"/>
          <w:sz w:val="22"/>
        </w:rPr>
        <w:t>StarRocks</w:t>
      </w:r>
      <w:proofErr w:type="spellEnd"/>
      <w:r>
        <w:rPr>
          <w:rFonts w:ascii="Microsoft YaHei" w:eastAsia="Microsoft YaHei" w:hAnsi="Microsoft YaHei" w:cs="Microsoft YaHei"/>
          <w:color w:val="333333"/>
          <w:sz w:val="22"/>
        </w:rPr>
        <w:t>（旧</w:t>
      </w:r>
      <w:proofErr w:type="spellStart"/>
      <w:r>
        <w:rPr>
          <w:rFonts w:ascii="Microsoft YaHei" w:eastAsia="Microsoft YaHei" w:hAnsi="Microsoft YaHei" w:cs="Microsoft YaHei"/>
          <w:color w:val="333333"/>
          <w:sz w:val="22"/>
        </w:rPr>
        <w:t>DorisDB</w:t>
      </w:r>
      <w:proofErr w:type="spellEnd"/>
      <w:r>
        <w:rPr>
          <w:rFonts w:ascii="Microsoft YaHei" w:eastAsia="Microsoft YaHei" w:hAnsi="Microsoft YaHei" w:cs="Microsoft YaHei"/>
          <w:color w:val="333333"/>
          <w:sz w:val="22"/>
        </w:rPr>
        <w:t>）は、オープンソース技術の所有権に起因する紛争で対立しています。</w:t>
      </w:r>
    </w:p>
    <w:p w14:paraId="19A7D6A4" w14:textId="77777777" w:rsidR="004D63E1" w:rsidRDefault="004D63E1">
      <w:pPr>
        <w:spacing w:before="60" w:after="60" w:line="312" w:lineRule="auto"/>
        <w:rPr>
          <w:rFonts w:ascii="Microsoft YaHei" w:eastAsia="Microsoft YaHei" w:hAnsi="Microsoft YaHei" w:cs="Microsoft YaHei"/>
          <w:color w:val="333333"/>
          <w:sz w:val="22"/>
        </w:rPr>
      </w:pPr>
    </w:p>
    <w:p w14:paraId="56E22280" w14:textId="77777777" w:rsidR="004D63E1" w:rsidRDefault="00810F60">
      <w:pPr>
        <w:spacing w:before="60" w:after="60" w:line="312" w:lineRule="auto"/>
        <w:rPr>
          <w:rFonts w:ascii="Microsoft YaHei" w:eastAsia="Microsoft YaHei" w:hAnsi="Microsoft YaHei" w:cs="Microsoft YaHei"/>
          <w:b/>
          <w:color w:val="6CDEFF"/>
          <w:sz w:val="24"/>
          <w:szCs w:val="24"/>
        </w:rPr>
      </w:pPr>
      <w:r>
        <w:rPr>
          <w:rFonts w:ascii="Microsoft YaHei" w:eastAsia="Microsoft YaHei" w:hAnsi="Microsoft YaHei" w:cs="Microsoft YaHei"/>
          <w:b/>
          <w:color w:val="6CDEFF"/>
          <w:sz w:val="24"/>
          <w:szCs w:val="24"/>
        </w:rPr>
        <w:t>[</w:t>
      </w:r>
      <w:r>
        <w:rPr>
          <w:rFonts w:ascii="Microsoft YaHei" w:eastAsia="Microsoft YaHei" w:hAnsi="Microsoft YaHei" w:cs="Microsoft YaHei"/>
          <w:b/>
          <w:color w:val="6CDEFF"/>
          <w:sz w:val="24"/>
          <w:szCs w:val="24"/>
        </w:rPr>
        <w:t>専門家のコメント］</w:t>
      </w:r>
      <w:r>
        <w:rPr>
          <w:rFonts w:ascii="Microsoft YaHei" w:eastAsia="Microsoft YaHei" w:hAnsi="Microsoft YaHei" w:cs="Microsoft YaHei"/>
          <w:b/>
          <w:color w:val="6CDEFF"/>
          <w:sz w:val="24"/>
          <w:szCs w:val="24"/>
        </w:rPr>
        <w:t xml:space="preserve"> </w:t>
      </w:r>
    </w:p>
    <w:p w14:paraId="3C5268EF" w14:textId="77777777" w:rsidR="004D63E1" w:rsidRDefault="00810F60">
      <w:pPr>
        <w:spacing w:before="60" w:after="60" w:line="312" w:lineRule="auto"/>
        <w:ind w:left="420"/>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姜宁</w:t>
      </w:r>
      <w:r>
        <w:rPr>
          <w:rFonts w:ascii="Microsoft YaHei" w:eastAsia="Microsoft YaHei" w:hAnsi="Microsoft YaHei" w:cs="Microsoft YaHei"/>
          <w:color w:val="9D9D9D"/>
          <w:sz w:val="22"/>
        </w:rPr>
        <w:t>：この問題は、技術の帰属ではなく、やはり商標権に焦点を当てています。</w:t>
      </w:r>
      <w:r>
        <w:rPr>
          <w:rFonts w:ascii="Microsoft YaHei" w:eastAsia="Microsoft YaHei" w:hAnsi="Microsoft YaHei" w:cs="Microsoft YaHei"/>
          <w:color w:val="9D9D9D"/>
          <w:sz w:val="22"/>
        </w:rPr>
        <w:t xml:space="preserve"> </w:t>
      </w:r>
      <w:r>
        <w:rPr>
          <w:rFonts w:ascii="Microsoft YaHei" w:eastAsia="Microsoft YaHei" w:hAnsi="Microsoft YaHei" w:cs="Microsoft YaHei"/>
          <w:color w:val="9D9D9D"/>
          <w:sz w:val="22"/>
        </w:rPr>
        <w:t>オープンソースの使用許諾契約書では、一定の条件で二次配布が認められており、</w:t>
      </w:r>
      <w:proofErr w:type="spellStart"/>
      <w:r>
        <w:rPr>
          <w:rFonts w:ascii="Microsoft YaHei" w:eastAsia="Microsoft YaHei" w:hAnsi="Microsoft YaHei" w:cs="Microsoft YaHei"/>
          <w:color w:val="9D9D9D"/>
          <w:sz w:val="22"/>
        </w:rPr>
        <w:t>DorisDB</w:t>
      </w:r>
      <w:proofErr w:type="spellEnd"/>
      <w:r>
        <w:rPr>
          <w:rFonts w:ascii="Microsoft YaHei" w:eastAsia="Microsoft YaHei" w:hAnsi="Microsoft YaHei" w:cs="Microsoft YaHei"/>
          <w:color w:val="9D9D9D"/>
          <w:sz w:val="22"/>
        </w:rPr>
        <w:t>は</w:t>
      </w:r>
      <w:r>
        <w:rPr>
          <w:rFonts w:ascii="Microsoft YaHei" w:eastAsia="Microsoft YaHei" w:hAnsi="Microsoft YaHei" w:cs="Microsoft YaHei"/>
          <w:color w:val="9D9D9D"/>
          <w:sz w:val="22"/>
        </w:rPr>
        <w:t>Apache Doris</w:t>
      </w:r>
      <w:r>
        <w:rPr>
          <w:rFonts w:ascii="Microsoft YaHei" w:eastAsia="Microsoft YaHei" w:hAnsi="Microsoft YaHei" w:cs="Microsoft YaHei"/>
          <w:color w:val="9D9D9D"/>
          <w:sz w:val="22"/>
        </w:rPr>
        <w:t>との関連が強いため、誤解を招く恐れがあり、時間をかけて修正する必要があると考えられます。</w:t>
      </w:r>
    </w:p>
    <w:p w14:paraId="409069E6" w14:textId="77777777" w:rsidR="004D63E1" w:rsidRDefault="004D63E1">
      <w:pPr>
        <w:spacing w:before="60" w:after="60" w:line="312" w:lineRule="auto"/>
        <w:ind w:left="420"/>
        <w:rPr>
          <w:rFonts w:ascii="Microsoft YaHei" w:eastAsia="Microsoft YaHei" w:hAnsi="Microsoft YaHei" w:cs="Microsoft YaHei"/>
          <w:color w:val="9D9D9D"/>
          <w:sz w:val="22"/>
        </w:rPr>
      </w:pPr>
    </w:p>
    <w:p w14:paraId="7F3B648F" w14:textId="77777777" w:rsidR="004D63E1" w:rsidRDefault="00810F60">
      <w:pPr>
        <w:numPr>
          <w:ilvl w:val="0"/>
          <w:numId w:val="18"/>
        </w:num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Apache Doris</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2018</w:t>
      </w:r>
      <w:r>
        <w:rPr>
          <w:rFonts w:ascii="Microsoft YaHei" w:eastAsia="Microsoft YaHei" w:hAnsi="Microsoft YaHei" w:cs="Microsoft YaHei"/>
          <w:color w:val="333333"/>
          <w:sz w:val="22"/>
        </w:rPr>
        <w:t>年に</w:t>
      </w:r>
      <w:r>
        <w:rPr>
          <w:rFonts w:ascii="Microsoft YaHei" w:eastAsia="Microsoft YaHei" w:hAnsi="Microsoft YaHei" w:cs="Microsoft YaHei"/>
          <w:color w:val="333333"/>
          <w:sz w:val="22"/>
        </w:rPr>
        <w:t>Baidu</w:t>
      </w:r>
      <w:r>
        <w:rPr>
          <w:rFonts w:ascii="Microsoft YaHei" w:eastAsia="Microsoft YaHei" w:hAnsi="Microsoft YaHei" w:cs="Microsoft YaHei"/>
          <w:color w:val="333333"/>
          <w:sz w:val="22"/>
        </w:rPr>
        <w:t>から</w:t>
      </w:r>
      <w:r>
        <w:rPr>
          <w:rFonts w:ascii="Microsoft YaHei" w:eastAsia="Microsoft YaHei" w:hAnsi="Microsoft YaHei" w:cs="Microsoft YaHei"/>
          <w:color w:val="333333"/>
          <w:sz w:val="22"/>
        </w:rPr>
        <w:t>Apache Software Foundation</w:t>
      </w:r>
      <w:r>
        <w:rPr>
          <w:rFonts w:ascii="Microsoft YaHei" w:eastAsia="Microsoft YaHei" w:hAnsi="Microsoft YaHei" w:cs="Microsoft YaHei"/>
          <w:color w:val="333333"/>
          <w:sz w:val="22"/>
        </w:rPr>
        <w:t>に寄贈されました。</w:t>
      </w:r>
      <w:r>
        <w:rPr>
          <w:rFonts w:ascii="Microsoft YaHei" w:eastAsia="Microsoft YaHei" w:hAnsi="Microsoft YaHei" w:cs="Microsoft YaHei"/>
          <w:color w:val="333333"/>
          <w:sz w:val="22"/>
        </w:rPr>
        <w:t>2020</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Baidu Doris</w:t>
      </w:r>
      <w:r>
        <w:rPr>
          <w:rFonts w:ascii="Microsoft YaHei" w:eastAsia="Microsoft YaHei" w:hAnsi="Microsoft YaHei" w:cs="Microsoft YaHei"/>
          <w:color w:val="333333"/>
          <w:sz w:val="22"/>
        </w:rPr>
        <w:t>チームの個々のメンバーが離脱し、</w:t>
      </w:r>
      <w:r>
        <w:rPr>
          <w:rFonts w:ascii="Microsoft YaHei" w:eastAsia="Microsoft YaHei" w:hAnsi="Microsoft YaHei" w:cs="Microsoft YaHei"/>
          <w:color w:val="333333"/>
          <w:sz w:val="22"/>
        </w:rPr>
        <w:t>Apache Doris</w:t>
      </w:r>
      <w:r>
        <w:rPr>
          <w:rFonts w:ascii="Microsoft YaHei" w:eastAsia="Microsoft YaHei" w:hAnsi="Microsoft YaHei" w:cs="Microsoft YaHei"/>
          <w:color w:val="333333"/>
          <w:sz w:val="22"/>
        </w:rPr>
        <w:t>の</w:t>
      </w:r>
      <w:r>
        <w:rPr>
          <w:rFonts w:ascii="Microsoft YaHei" w:eastAsia="Microsoft YaHei" w:hAnsi="Microsoft YaHei" w:cs="Microsoft YaHei"/>
          <w:color w:val="333333"/>
          <w:sz w:val="22"/>
        </w:rPr>
        <w:lastRenderedPageBreak/>
        <w:t>旧バージョンをベ</w:t>
      </w:r>
      <w:r>
        <w:rPr>
          <w:rFonts w:ascii="Microsoft YaHei" w:eastAsia="Microsoft YaHei" w:hAnsi="Microsoft YaHei" w:cs="Microsoft YaHei"/>
          <w:color w:val="333333"/>
          <w:sz w:val="22"/>
        </w:rPr>
        <w:t>ースにした独自の商用クローズドソース製品、</w:t>
      </w:r>
      <w:proofErr w:type="spellStart"/>
      <w:r>
        <w:rPr>
          <w:rFonts w:ascii="Microsoft YaHei" w:eastAsia="Microsoft YaHei" w:hAnsi="Microsoft YaHei" w:cs="Microsoft YaHei"/>
          <w:color w:val="333333"/>
          <w:sz w:val="22"/>
        </w:rPr>
        <w:t>StarRocks</w:t>
      </w:r>
      <w:proofErr w:type="spellEnd"/>
      <w:r>
        <w:rPr>
          <w:rFonts w:ascii="Microsoft YaHei" w:eastAsia="Microsoft YaHei" w:hAnsi="Microsoft YaHei" w:cs="Microsoft YaHei"/>
          <w:color w:val="333333"/>
          <w:sz w:val="22"/>
        </w:rPr>
        <w:t>の前身である</w:t>
      </w:r>
      <w:proofErr w:type="spellStart"/>
      <w:r>
        <w:rPr>
          <w:rFonts w:ascii="Microsoft YaHei" w:eastAsia="Microsoft YaHei" w:hAnsi="Microsoft YaHei" w:cs="Microsoft YaHei"/>
          <w:color w:val="333333"/>
          <w:sz w:val="22"/>
        </w:rPr>
        <w:t>DorisDB</w:t>
      </w:r>
      <w:proofErr w:type="spellEnd"/>
      <w:r>
        <w:rPr>
          <w:rFonts w:ascii="Microsoft YaHei" w:eastAsia="Microsoft YaHei" w:hAnsi="Microsoft YaHei" w:cs="Microsoft YaHei"/>
          <w:color w:val="333333"/>
          <w:sz w:val="22"/>
        </w:rPr>
        <w:t>を開始しました。</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9</w:t>
      </w:r>
      <w:r>
        <w:rPr>
          <w:rFonts w:ascii="Microsoft YaHei" w:eastAsia="Microsoft YaHei" w:hAnsi="Microsoft YaHei" w:cs="Microsoft YaHei"/>
          <w:color w:val="333333"/>
          <w:sz w:val="22"/>
        </w:rPr>
        <w:t>月、</w:t>
      </w:r>
      <w:proofErr w:type="spellStart"/>
      <w:r>
        <w:rPr>
          <w:rFonts w:ascii="Microsoft YaHei" w:eastAsia="Microsoft YaHei" w:hAnsi="Microsoft YaHei" w:cs="Microsoft YaHei"/>
          <w:color w:val="333333"/>
          <w:sz w:val="22"/>
        </w:rPr>
        <w:t>DorisDB</w:t>
      </w:r>
      <w:proofErr w:type="spellEnd"/>
      <w:r>
        <w:rPr>
          <w:rFonts w:ascii="Microsoft YaHei" w:eastAsia="Microsoft YaHei" w:hAnsi="Microsoft YaHei" w:cs="Microsoft YaHei"/>
          <w:color w:val="333333"/>
          <w:sz w:val="22"/>
        </w:rPr>
        <w:t>の</w:t>
      </w:r>
      <w:proofErr w:type="spellStart"/>
      <w:r>
        <w:rPr>
          <w:rFonts w:ascii="Microsoft YaHei" w:eastAsia="Microsoft YaHei" w:hAnsi="Microsoft YaHei" w:cs="Microsoft YaHei"/>
          <w:color w:val="333333"/>
          <w:sz w:val="22"/>
        </w:rPr>
        <w:t>DorisDB</w:t>
      </w:r>
      <w:proofErr w:type="spellEnd"/>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9</w:t>
      </w:r>
      <w:r>
        <w:rPr>
          <w:rFonts w:ascii="Microsoft YaHei" w:eastAsia="Microsoft YaHei" w:hAnsi="Microsoft YaHei" w:cs="Microsoft YaHei"/>
          <w:color w:val="333333"/>
          <w:sz w:val="22"/>
        </w:rPr>
        <w:t>月に</w:t>
      </w:r>
      <w:r>
        <w:rPr>
          <w:rFonts w:ascii="Microsoft YaHei" w:eastAsia="Microsoft YaHei" w:hAnsi="Microsoft YaHei" w:cs="Microsoft YaHei"/>
          <w:color w:val="333333"/>
          <w:sz w:val="22"/>
        </w:rPr>
        <w:t>Elastic 2.0</w:t>
      </w:r>
      <w:r>
        <w:rPr>
          <w:rFonts w:ascii="Microsoft YaHei" w:eastAsia="Microsoft YaHei" w:hAnsi="Microsoft YaHei" w:cs="Microsoft YaHei"/>
          <w:color w:val="333333"/>
          <w:sz w:val="22"/>
        </w:rPr>
        <w:t>ライセンスによる完全なオープンソースとして発表されました。これは非常に物議を醸す出来事でした。</w:t>
      </w:r>
    </w:p>
    <w:p w14:paraId="248DB125" w14:textId="77777777" w:rsidR="004D63E1" w:rsidRDefault="004D63E1">
      <w:pPr>
        <w:spacing w:before="60" w:after="60" w:line="312" w:lineRule="auto"/>
        <w:rPr>
          <w:rFonts w:ascii="Microsoft YaHei" w:eastAsia="Microsoft YaHei" w:hAnsi="Microsoft YaHei" w:cs="Microsoft YaHei"/>
          <w:color w:val="333333"/>
          <w:sz w:val="22"/>
        </w:rPr>
      </w:pPr>
    </w:p>
    <w:p w14:paraId="6AD1A132" w14:textId="77777777" w:rsidR="004D63E1" w:rsidRDefault="00810F60">
      <w:pPr>
        <w:numPr>
          <w:ilvl w:val="0"/>
          <w:numId w:val="18"/>
        </w:num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Apache Doris</w:t>
      </w:r>
      <w:r>
        <w:rPr>
          <w:rFonts w:ascii="Microsoft YaHei" w:eastAsia="Microsoft YaHei" w:hAnsi="Microsoft YaHei" w:cs="Microsoft YaHei"/>
          <w:color w:val="333333"/>
          <w:sz w:val="22"/>
        </w:rPr>
        <w:t>は、</w:t>
      </w:r>
      <w:proofErr w:type="spellStart"/>
      <w:r>
        <w:rPr>
          <w:rFonts w:ascii="Microsoft YaHei" w:eastAsia="Microsoft YaHei" w:hAnsi="Microsoft YaHei" w:cs="Microsoft YaHei"/>
          <w:color w:val="333333"/>
          <w:sz w:val="22"/>
        </w:rPr>
        <w:t>DorisDB</w:t>
      </w:r>
      <w:proofErr w:type="spellEnd"/>
      <w:r>
        <w:rPr>
          <w:rFonts w:ascii="Microsoft YaHei" w:eastAsia="Microsoft YaHei" w:hAnsi="Microsoft YaHei" w:cs="Microsoft YaHei"/>
          <w:color w:val="333333"/>
          <w:sz w:val="22"/>
        </w:rPr>
        <w:t>を</w:t>
      </w:r>
      <w:r>
        <w:rPr>
          <w:rFonts w:ascii="Microsoft YaHei" w:eastAsia="Microsoft YaHei" w:hAnsi="Microsoft YaHei" w:cs="Microsoft YaHei"/>
          <w:color w:val="333333"/>
          <w:sz w:val="22"/>
        </w:rPr>
        <w:t>Apache Doris</w:t>
      </w:r>
      <w:r>
        <w:rPr>
          <w:rFonts w:ascii="Microsoft YaHei" w:eastAsia="Microsoft YaHei" w:hAnsi="Microsoft YaHei" w:cs="Microsoft YaHei"/>
          <w:color w:val="333333"/>
          <w:sz w:val="22"/>
        </w:rPr>
        <w:t>からの</w:t>
      </w:r>
      <w:r>
        <w:rPr>
          <w:rFonts w:ascii="Microsoft YaHei" w:eastAsia="Microsoft YaHei" w:hAnsi="Microsoft YaHei" w:cs="Microsoft YaHei"/>
          <w:color w:val="333333"/>
          <w:sz w:val="22"/>
        </w:rPr>
        <w:t>Fork</w:t>
      </w:r>
      <w:r>
        <w:rPr>
          <w:rFonts w:ascii="Microsoft YaHei" w:eastAsia="Microsoft YaHei" w:hAnsi="Microsoft YaHei" w:cs="Microsoft YaHei"/>
          <w:color w:val="333333"/>
          <w:sz w:val="22"/>
        </w:rPr>
        <w:t>とみなし、上流のコミュニティに還元しないだけでなく、</w:t>
      </w:r>
      <w:r>
        <w:rPr>
          <w:rFonts w:ascii="Microsoft YaHei" w:eastAsia="Microsoft YaHei" w:hAnsi="Microsoft YaHei" w:cs="Microsoft YaHei"/>
          <w:color w:val="333333"/>
          <w:sz w:val="22"/>
        </w:rPr>
        <w:t>OSI</w:t>
      </w:r>
      <w:r>
        <w:rPr>
          <w:rFonts w:ascii="Microsoft YaHei" w:eastAsia="Microsoft YaHei" w:hAnsi="Microsoft YaHei" w:cs="Microsoft YaHei"/>
          <w:color w:val="333333"/>
          <w:sz w:val="22"/>
        </w:rPr>
        <w:t>が認めていない</w:t>
      </w:r>
      <w:r>
        <w:rPr>
          <w:rFonts w:ascii="Microsoft YaHei" w:eastAsia="Microsoft YaHei" w:hAnsi="Microsoft YaHei" w:cs="Microsoft YaHei"/>
          <w:color w:val="333333"/>
          <w:sz w:val="22"/>
        </w:rPr>
        <w:t>Elastic 2.0</w:t>
      </w:r>
      <w:r>
        <w:rPr>
          <w:rFonts w:ascii="Microsoft YaHei" w:eastAsia="Microsoft YaHei" w:hAnsi="Microsoft YaHei" w:cs="Microsoft YaHei"/>
          <w:color w:val="333333"/>
          <w:sz w:val="22"/>
        </w:rPr>
        <w:t>ライセンスに変更することを選択し、「製品をホステ</w:t>
      </w:r>
      <w:r>
        <w:rPr>
          <w:rFonts w:ascii="Microsoft YaHei" w:eastAsia="Microsoft YaHei" w:hAnsi="Microsoft YaHei" w:cs="Microsoft YaHei"/>
          <w:color w:val="333333"/>
          <w:sz w:val="22"/>
        </w:rPr>
        <w:t>ィングサービスとして他者に提供しない」「ライセンスキーの機能を回避したり、ライセンスキーで保護された機能を削除</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隠したりしない」「ライセンスを変更しない」などの条件を追加しています。ライセンスキー機能の回避やライセンスキーで保護された機能の削除</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隠蔽の禁止」や「ライセンスの変更の禁止」などの条件を加えた「疑似オープンソース」です。しかし、</w:t>
      </w:r>
      <w:r>
        <w:rPr>
          <w:rFonts w:ascii="Microsoft YaHei" w:eastAsia="Microsoft YaHei" w:hAnsi="Microsoft YaHei" w:cs="Microsoft YaHei"/>
          <w:color w:val="333333"/>
          <w:sz w:val="22"/>
        </w:rPr>
        <w:t>Apache Doris</w:t>
      </w:r>
      <w:r>
        <w:rPr>
          <w:rFonts w:ascii="Microsoft YaHei" w:eastAsia="Microsoft YaHei" w:hAnsi="Microsoft YaHei" w:cs="Microsoft YaHei"/>
          <w:color w:val="333333"/>
          <w:sz w:val="22"/>
        </w:rPr>
        <w:t>は、配布、プロジェクトコードの変更、オープンソースや商用ソフトウェアとしての再配布を完全に自由に行うことができる</w:t>
      </w:r>
      <w:r>
        <w:rPr>
          <w:rFonts w:ascii="Microsoft YaHei" w:eastAsia="Microsoft YaHei" w:hAnsi="Microsoft YaHei" w:cs="Microsoft YaHei"/>
          <w:color w:val="333333"/>
          <w:sz w:val="22"/>
        </w:rPr>
        <w:t>Apache License 2.0</w:t>
      </w:r>
      <w:r>
        <w:rPr>
          <w:rFonts w:ascii="Microsoft YaHei" w:eastAsia="Microsoft YaHei" w:hAnsi="Microsoft YaHei" w:cs="Microsoft YaHei"/>
          <w:color w:val="333333"/>
          <w:sz w:val="22"/>
        </w:rPr>
        <w:t>に基づいてライセンスされているため、</w:t>
      </w:r>
      <w:r>
        <w:rPr>
          <w:rFonts w:ascii="Microsoft YaHei" w:eastAsia="Microsoft YaHei" w:hAnsi="Microsoft YaHei" w:cs="Microsoft YaHei"/>
          <w:color w:val="333333"/>
          <w:sz w:val="22"/>
        </w:rPr>
        <w:t>Apache License</w:t>
      </w:r>
      <w:r>
        <w:rPr>
          <w:rFonts w:ascii="Microsoft YaHei" w:eastAsia="Microsoft YaHei" w:hAnsi="Microsoft YaHei" w:cs="Microsoft YaHei"/>
          <w:color w:val="333333"/>
          <w:sz w:val="22"/>
        </w:rPr>
        <w:t>はこのような行為を法的に制限するものではありません。このケースで両者が対立しているということは、オープンソースプロジェクトの技術的所有権の問題を提起しています。</w:t>
      </w:r>
    </w:p>
    <w:p w14:paraId="0721E351" w14:textId="77777777" w:rsidR="004D63E1" w:rsidRDefault="004D63E1">
      <w:pPr>
        <w:spacing w:before="60" w:after="60" w:line="312" w:lineRule="auto"/>
        <w:ind w:left="1440"/>
        <w:rPr>
          <w:rFonts w:ascii="Microsoft YaHei" w:eastAsia="Microsoft YaHei" w:hAnsi="Microsoft YaHei" w:cs="Microsoft YaHei"/>
          <w:color w:val="333333"/>
          <w:sz w:val="20"/>
          <w:szCs w:val="20"/>
        </w:rPr>
      </w:pPr>
    </w:p>
    <w:tbl>
      <w:tblPr>
        <w:tblStyle w:val="af8"/>
        <w:tblW w:w="981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10"/>
      </w:tblGrid>
      <w:tr w:rsidR="004D63E1" w14:paraId="20F44885" w14:textId="77777777">
        <w:trPr>
          <w:trHeight w:val="360"/>
        </w:trPr>
        <w:tc>
          <w:tcPr>
            <w:tcW w:w="9810" w:type="dxa"/>
            <w:tcBorders>
              <w:top w:val="nil"/>
              <w:left w:val="nil"/>
              <w:bottom w:val="nil"/>
              <w:right w:val="nil"/>
            </w:tcBorders>
          </w:tcPr>
          <w:p w14:paraId="3A1A607C" w14:textId="77777777" w:rsidR="004D63E1" w:rsidRDefault="00810F6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18</w:t>
            </w:r>
            <w:r>
              <w:rPr>
                <w:rFonts w:ascii="Microsoft YaHei" w:eastAsia="Microsoft YaHei" w:hAnsi="Microsoft YaHei" w:cs="Microsoft YaHei"/>
                <w:color w:val="333333"/>
                <w:sz w:val="20"/>
                <w:szCs w:val="20"/>
              </w:rPr>
              <w:t>：</w:t>
            </w:r>
            <w:r>
              <w:rPr>
                <w:rFonts w:ascii="Microsoft YaHei" w:eastAsia="Microsoft YaHei" w:hAnsi="Microsoft YaHei" w:cs="Microsoft YaHei"/>
                <w:color w:val="333333"/>
                <w:sz w:val="20"/>
                <w:szCs w:val="20"/>
              </w:rPr>
              <w:t>Apache Doris</w:t>
            </w:r>
            <w:r>
              <w:rPr>
                <w:rFonts w:ascii="Microsoft YaHei" w:eastAsia="Microsoft YaHei" w:hAnsi="Microsoft YaHei" w:cs="Microsoft YaHei"/>
                <w:color w:val="333333"/>
                <w:sz w:val="20"/>
                <w:szCs w:val="20"/>
              </w:rPr>
              <w:t>と</w:t>
            </w:r>
            <w:r>
              <w:rPr>
                <w:rFonts w:ascii="Microsoft YaHei" w:eastAsia="Microsoft YaHei" w:hAnsi="Microsoft YaHei" w:cs="Microsoft YaHei"/>
                <w:color w:val="333333"/>
                <w:sz w:val="20"/>
                <w:szCs w:val="20"/>
              </w:rPr>
              <w:t>Doris DB</w:t>
            </w:r>
            <w:r>
              <w:rPr>
                <w:rFonts w:ascii="Microsoft YaHei" w:eastAsia="Microsoft YaHei" w:hAnsi="Microsoft YaHei" w:cs="Microsoft YaHei"/>
                <w:color w:val="333333"/>
                <w:sz w:val="20"/>
                <w:szCs w:val="20"/>
              </w:rPr>
              <w:t>のスプリット</w:t>
            </w:r>
          </w:p>
        </w:tc>
      </w:tr>
      <w:tr w:rsidR="004D63E1" w14:paraId="40DFEB66" w14:textId="77777777">
        <w:trPr>
          <w:trHeight w:val="2655"/>
        </w:trPr>
        <w:tc>
          <w:tcPr>
            <w:tcW w:w="9810" w:type="dxa"/>
            <w:tcBorders>
              <w:top w:val="nil"/>
              <w:left w:val="nil"/>
              <w:bottom w:val="nil"/>
              <w:right w:val="nil"/>
            </w:tcBorders>
          </w:tcPr>
          <w:p w14:paraId="568ED721" w14:textId="77777777" w:rsidR="004D63E1" w:rsidRDefault="00810F6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drawing>
                <wp:inline distT="0" distB="0" distL="0" distR="0" wp14:anchorId="225486A6" wp14:editId="1FBE5D0E">
                  <wp:extent cx="6229350" cy="1630337"/>
                  <wp:effectExtent l="0" t="0" r="0" b="0"/>
                  <wp:docPr id="27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05"/>
                          <a:srcRect/>
                          <a:stretch>
                            <a:fillRect/>
                          </a:stretch>
                        </pic:blipFill>
                        <pic:spPr>
                          <a:xfrm>
                            <a:off x="0" y="0"/>
                            <a:ext cx="6229350" cy="1630337"/>
                          </a:xfrm>
                          <a:prstGeom prst="rect">
                            <a:avLst/>
                          </a:prstGeom>
                          <a:ln/>
                        </pic:spPr>
                      </pic:pic>
                    </a:graphicData>
                  </a:graphic>
                </wp:inline>
              </w:drawing>
            </w:r>
          </w:p>
        </w:tc>
      </w:tr>
      <w:tr w:rsidR="004D63E1" w14:paraId="35FE88A9" w14:textId="77777777">
        <w:trPr>
          <w:trHeight w:val="300"/>
        </w:trPr>
        <w:tc>
          <w:tcPr>
            <w:tcW w:w="9810" w:type="dxa"/>
            <w:tcBorders>
              <w:top w:val="nil"/>
              <w:left w:val="nil"/>
              <w:bottom w:val="nil"/>
              <w:right w:val="nil"/>
            </w:tcBorders>
          </w:tcPr>
          <w:p w14:paraId="69567CCC" w14:textId="77777777" w:rsidR="004D63E1" w:rsidRDefault="00810F60">
            <w:pPr>
              <w:spacing w:before="60" w:after="60" w:line="312" w:lineRule="auto"/>
              <w:ind w:right="240"/>
              <w:rPr>
                <w:rFonts w:ascii="Microsoft YaHei" w:eastAsia="Microsoft YaHei" w:hAnsi="Microsoft YaHei" w:cs="Microsoft YaHei"/>
                <w:color w:val="333333"/>
                <w:sz w:val="18"/>
                <w:szCs w:val="18"/>
                <w:lang w:eastAsia="zh-CN"/>
              </w:rPr>
            </w:pPr>
            <w:r>
              <w:rPr>
                <w:rFonts w:ascii="Microsoft YaHei" w:eastAsia="Microsoft YaHei" w:hAnsi="Microsoft YaHei" w:cs="Microsoft YaHei"/>
                <w:color w:val="333333"/>
                <w:sz w:val="18"/>
                <w:szCs w:val="18"/>
                <w:lang w:eastAsia="zh-CN"/>
              </w:rPr>
              <w:t>出典：公開情報、云启资本</w:t>
            </w:r>
          </w:p>
        </w:tc>
      </w:tr>
    </w:tbl>
    <w:p w14:paraId="00CD7A1D" w14:textId="77777777" w:rsidR="004D63E1" w:rsidRDefault="00810F60">
      <w:pPr>
        <w:pStyle w:val="4"/>
        <w:rPr>
          <w:rFonts w:ascii="Microsoft YaHei" w:eastAsia="Microsoft YaHei" w:hAnsi="Microsoft YaHei" w:cs="Microsoft YaHei"/>
        </w:rPr>
      </w:pPr>
      <w:bookmarkStart w:id="142" w:name="_Toc98205700"/>
      <w:r>
        <w:rPr>
          <w:rFonts w:ascii="Microsoft YaHei" w:eastAsia="Microsoft YaHei" w:hAnsi="Microsoft YaHei" w:cs="Microsoft YaHei"/>
        </w:rPr>
        <w:lastRenderedPageBreak/>
        <w:t xml:space="preserve">3.3.2 </w:t>
      </w:r>
      <w:r>
        <w:rPr>
          <w:rFonts w:ascii="Microsoft YaHei" w:eastAsia="Microsoft YaHei" w:hAnsi="Microsoft YaHei" w:cs="Microsoft YaHei"/>
        </w:rPr>
        <w:t>コードのセキュリティリスク</w:t>
      </w:r>
      <w:bookmarkEnd w:id="142"/>
    </w:p>
    <w:p w14:paraId="65D25F48" w14:textId="77777777" w:rsidR="004D63E1" w:rsidRDefault="00810F60">
      <w:pPr>
        <w:spacing w:before="12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また、オープンソース・コンポーネントの脆弱性に起因するセキュリティ・リスクも、オープンソース・リスクの重要な要素として無視できません。オープンソースのコードは公開されており、容易にアクセスできるため、開発者にとっては利便性が高い一方で、フィードバックや脆弱性の修正が遅れるという潜在的なリスクを意味しています。オープンソースプロジェクトが広く使われるようになると、脆弱性情報をあらゆる開発者の手に渡し、公式アップデートを全利用者に適用することが課題となります。</w:t>
      </w:r>
    </w:p>
    <w:p w14:paraId="529E4890" w14:textId="77777777" w:rsidR="004D63E1" w:rsidRDefault="00810F60">
      <w:pPr>
        <w:pStyle w:val="4"/>
        <w:rPr>
          <w:rFonts w:ascii="Microsoft YaHei" w:eastAsia="Microsoft YaHei" w:hAnsi="Microsoft YaHei" w:cs="Microsoft YaHei"/>
          <w:color w:val="4CC2EE"/>
        </w:rPr>
      </w:pPr>
      <w:bookmarkStart w:id="143" w:name="_Toc98205701"/>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bookmarkEnd w:id="143"/>
    </w:p>
    <w:p w14:paraId="1D52A7D6" w14:textId="77777777" w:rsidR="004D63E1" w:rsidRDefault="00810F6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姜宁：</w:t>
      </w:r>
      <w:r>
        <w:rPr>
          <w:rFonts w:ascii="Microsoft YaHei" w:eastAsia="Microsoft YaHei" w:hAnsi="Microsoft YaHei" w:cs="Microsoft YaHei"/>
          <w:color w:val="9D9D9D"/>
          <w:sz w:val="22"/>
        </w:rPr>
        <w:t>オープンソースコンポー</w:t>
      </w:r>
      <w:r>
        <w:rPr>
          <w:rFonts w:ascii="Microsoft YaHei" w:eastAsia="Microsoft YaHei" w:hAnsi="Microsoft YaHei" w:cs="Microsoft YaHei"/>
          <w:color w:val="9D9D9D"/>
          <w:sz w:val="22"/>
        </w:rPr>
        <w:t>ネントの使用には、コストがかかります。</w:t>
      </w:r>
      <w:r>
        <w:rPr>
          <w:rFonts w:ascii="Microsoft YaHei" w:eastAsia="Microsoft YaHei" w:hAnsi="Microsoft YaHei" w:cs="Microsoft YaHei"/>
          <w:color w:val="9D9D9D"/>
          <w:sz w:val="22"/>
        </w:rPr>
        <w:t xml:space="preserve"> </w:t>
      </w:r>
      <w:r>
        <w:rPr>
          <w:rFonts w:ascii="Microsoft YaHei" w:eastAsia="Microsoft YaHei" w:hAnsi="Microsoft YaHei" w:cs="Microsoft YaHei"/>
          <w:color w:val="9D9D9D"/>
          <w:sz w:val="22"/>
        </w:rPr>
        <w:t>通常、オープンソース・ソフトウェアのライセンスには、保証を提供しない旨の免責事項が含まれています。</w:t>
      </w:r>
      <w:r>
        <w:rPr>
          <w:rFonts w:ascii="Microsoft YaHei" w:eastAsia="Microsoft YaHei" w:hAnsi="Microsoft YaHei" w:cs="Microsoft YaHei"/>
          <w:color w:val="9D9D9D"/>
          <w:sz w:val="22"/>
        </w:rPr>
        <w:t xml:space="preserve"> </w:t>
      </w:r>
      <w:r>
        <w:rPr>
          <w:rFonts w:ascii="Microsoft YaHei" w:eastAsia="Microsoft YaHei" w:hAnsi="Microsoft YaHei" w:cs="Microsoft YaHei"/>
          <w:color w:val="9D9D9D"/>
          <w:sz w:val="22"/>
        </w:rPr>
        <w:t>オープンソースコードのセキュリティリスクに対応するためには、企業は上流のプロジェクトの開発に投資するか、オープンソースプロジェクトをベースにしたディストリビューションを商用企業から購入する必要があります。</w:t>
      </w:r>
    </w:p>
    <w:p w14:paraId="06FD8953" w14:textId="77777777" w:rsidR="004D63E1" w:rsidRDefault="004D63E1">
      <w:pPr>
        <w:spacing w:before="120" w:after="60" w:line="312" w:lineRule="auto"/>
        <w:rPr>
          <w:rFonts w:ascii="Microsoft YaHei" w:eastAsia="Microsoft YaHei" w:hAnsi="Microsoft YaHei" w:cs="Microsoft YaHei"/>
          <w:color w:val="333333"/>
          <w:sz w:val="22"/>
        </w:rPr>
      </w:pPr>
    </w:p>
    <w:p w14:paraId="4789DAB1" w14:textId="77777777" w:rsidR="004D63E1" w:rsidRDefault="00810F60">
      <w:pPr>
        <w:spacing w:before="12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多くのオープンソースプロジェクトやオープンソースコンポーネントには、セキュリティ上の脆弱性が存在しており、近年、脆弱性の数は年々増加しています。</w:t>
      </w:r>
      <w:r>
        <w:rPr>
          <w:rFonts w:ascii="Microsoft YaHei" w:eastAsia="Microsoft YaHei" w:hAnsi="Microsoft YaHei" w:cs="Microsoft YaHei"/>
          <w:color w:val="333333"/>
          <w:sz w:val="22"/>
        </w:rPr>
        <w:t>Synopsys</w:t>
      </w:r>
      <w:r>
        <w:rPr>
          <w:rFonts w:ascii="Microsoft YaHei" w:eastAsia="Microsoft YaHei" w:hAnsi="Microsoft YaHei" w:cs="Microsoft YaHei"/>
          <w:color w:val="333333"/>
          <w:sz w:val="22"/>
        </w:rPr>
        <w:t>によると、</w:t>
      </w:r>
      <w:r>
        <w:rPr>
          <w:rFonts w:ascii="Microsoft YaHei" w:eastAsia="Microsoft YaHei" w:hAnsi="Microsoft YaHei" w:cs="Microsoft YaHei"/>
          <w:color w:val="333333"/>
          <w:sz w:val="22"/>
        </w:rPr>
        <w:t>2020</w:t>
      </w:r>
      <w:r>
        <w:rPr>
          <w:rFonts w:ascii="Microsoft YaHei" w:eastAsia="Microsoft YaHei" w:hAnsi="Microsoft YaHei" w:cs="Microsoft YaHei"/>
          <w:color w:val="333333"/>
          <w:sz w:val="22"/>
        </w:rPr>
        <w:t>年に監査された</w:t>
      </w:r>
      <w:r>
        <w:rPr>
          <w:rFonts w:ascii="Microsoft YaHei" w:eastAsia="Microsoft YaHei" w:hAnsi="Microsoft YaHei" w:cs="Microsoft YaHei"/>
          <w:color w:val="333333"/>
          <w:sz w:val="22"/>
        </w:rPr>
        <w:t>1,500</w:t>
      </w:r>
      <w:r>
        <w:rPr>
          <w:rFonts w:ascii="Microsoft YaHei" w:eastAsia="Microsoft YaHei" w:hAnsi="Microsoft YaHei" w:cs="Microsoft YaHei"/>
          <w:color w:val="333333"/>
          <w:sz w:val="22"/>
        </w:rPr>
        <w:t>以上のコードベースのうち、</w:t>
      </w:r>
      <w:r>
        <w:rPr>
          <w:rFonts w:ascii="Microsoft YaHei" w:eastAsia="Microsoft YaHei" w:hAnsi="Microsoft YaHei" w:cs="Microsoft YaHei"/>
          <w:color w:val="333333"/>
          <w:sz w:val="22"/>
        </w:rPr>
        <w:t>84%</w:t>
      </w:r>
      <w:r>
        <w:rPr>
          <w:rFonts w:ascii="Microsoft YaHei" w:eastAsia="Microsoft YaHei" w:hAnsi="Microsoft YaHei" w:cs="Microsoft YaHei"/>
          <w:color w:val="333333"/>
          <w:sz w:val="22"/>
        </w:rPr>
        <w:t>が少なくとも</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つの公開されたオープンソースの脆弱性を含んでおり、</w:t>
      </w:r>
      <w:r>
        <w:rPr>
          <w:rFonts w:ascii="Microsoft YaHei" w:eastAsia="Microsoft YaHei" w:hAnsi="Microsoft YaHei" w:cs="Microsoft YaHei"/>
          <w:color w:val="333333"/>
          <w:sz w:val="22"/>
        </w:rPr>
        <w:t>2019</w:t>
      </w:r>
      <w:r>
        <w:rPr>
          <w:rFonts w:ascii="Microsoft YaHei" w:eastAsia="Microsoft YaHei" w:hAnsi="Microsoft YaHei" w:cs="Microsoft YaHei"/>
          <w:color w:val="333333"/>
          <w:sz w:val="22"/>
        </w:rPr>
        <w:t>年の</w:t>
      </w:r>
      <w:r>
        <w:rPr>
          <w:rFonts w:ascii="Microsoft YaHei" w:eastAsia="Microsoft YaHei" w:hAnsi="Microsoft YaHei" w:cs="Microsoft YaHei"/>
          <w:color w:val="333333"/>
          <w:sz w:val="22"/>
        </w:rPr>
        <w:t>75%</w:t>
      </w:r>
      <w:r>
        <w:rPr>
          <w:rFonts w:ascii="Microsoft YaHei" w:eastAsia="Microsoft YaHei" w:hAnsi="Microsoft YaHei" w:cs="Microsoft YaHei"/>
          <w:color w:val="333333"/>
          <w:sz w:val="22"/>
        </w:rPr>
        <w:t>から</w:t>
      </w:r>
      <w:r>
        <w:rPr>
          <w:rFonts w:ascii="Microsoft YaHei" w:eastAsia="Microsoft YaHei" w:hAnsi="Microsoft YaHei" w:cs="Microsoft YaHei"/>
          <w:color w:val="333333"/>
          <w:sz w:val="22"/>
        </w:rPr>
        <w:t>9%</w:t>
      </w:r>
      <w:r>
        <w:rPr>
          <w:rFonts w:ascii="Microsoft YaHei" w:eastAsia="Microsoft YaHei" w:hAnsi="Microsoft YaHei" w:cs="Microsoft YaHei"/>
          <w:color w:val="333333"/>
          <w:sz w:val="22"/>
        </w:rPr>
        <w:t>増加しています。また、リスクの高いオープンソースの脆弱性を含むコードベースの数は、</w:t>
      </w:r>
      <w:r>
        <w:rPr>
          <w:rFonts w:ascii="Microsoft YaHei" w:eastAsia="Microsoft YaHei" w:hAnsi="Microsoft YaHei" w:cs="Microsoft YaHei"/>
          <w:color w:val="333333"/>
          <w:sz w:val="22"/>
        </w:rPr>
        <w:t>2020</w:t>
      </w:r>
      <w:r>
        <w:rPr>
          <w:rFonts w:ascii="Microsoft YaHei" w:eastAsia="Microsoft YaHei" w:hAnsi="Microsoft YaHei" w:cs="Microsoft YaHei"/>
          <w:color w:val="333333"/>
          <w:sz w:val="22"/>
        </w:rPr>
        <w:t>年には</w:t>
      </w:r>
      <w:r>
        <w:rPr>
          <w:rFonts w:ascii="Microsoft YaHei" w:eastAsia="Microsoft YaHei" w:hAnsi="Microsoft YaHei" w:cs="Microsoft YaHei"/>
          <w:color w:val="333333"/>
          <w:sz w:val="22"/>
        </w:rPr>
        <w:t>60</w:t>
      </w:r>
      <w:r>
        <w:rPr>
          <w:rFonts w:ascii="Microsoft YaHei" w:eastAsia="Microsoft YaHei" w:hAnsi="Microsoft YaHei" w:cs="Microsoft YaHei"/>
          <w:color w:val="333333"/>
          <w:sz w:val="22"/>
        </w:rPr>
        <w:t>％に増加し、</w:t>
      </w:r>
      <w:r>
        <w:rPr>
          <w:rFonts w:ascii="Microsoft YaHei" w:eastAsia="Microsoft YaHei" w:hAnsi="Microsoft YaHei" w:cs="Microsoft YaHei"/>
          <w:color w:val="333333"/>
          <w:sz w:val="22"/>
        </w:rPr>
        <w:t>2019</w:t>
      </w:r>
      <w:r>
        <w:rPr>
          <w:rFonts w:ascii="Microsoft YaHei" w:eastAsia="Microsoft YaHei" w:hAnsi="Microsoft YaHei" w:cs="Microsoft YaHei"/>
          <w:color w:val="333333"/>
          <w:sz w:val="22"/>
        </w:rPr>
        <w:t>年に監査された</w:t>
      </w:r>
      <w:r>
        <w:rPr>
          <w:rFonts w:ascii="Microsoft YaHei" w:eastAsia="Microsoft YaHei" w:hAnsi="Microsoft YaHei" w:cs="Microsoft YaHei"/>
          <w:color w:val="333333"/>
          <w:sz w:val="22"/>
        </w:rPr>
        <w:t>49</w:t>
      </w:r>
      <w:r>
        <w:rPr>
          <w:rFonts w:ascii="Microsoft YaHei" w:eastAsia="Microsoft YaHei" w:hAnsi="Microsoft YaHei" w:cs="Microsoft YaHei"/>
          <w:color w:val="333333"/>
          <w:sz w:val="22"/>
        </w:rPr>
        <w:t>％から</w:t>
      </w:r>
      <w:r>
        <w:rPr>
          <w:rFonts w:ascii="Microsoft YaHei" w:eastAsia="Microsoft YaHei" w:hAnsi="Microsoft YaHei" w:cs="Microsoft YaHei"/>
          <w:color w:val="333333"/>
          <w:sz w:val="22"/>
        </w:rPr>
        <w:t>11</w:t>
      </w:r>
      <w:r>
        <w:rPr>
          <w:rFonts w:ascii="Microsoft YaHei" w:eastAsia="Microsoft YaHei" w:hAnsi="Microsoft YaHei" w:cs="Microsoft YaHei"/>
          <w:color w:val="333333"/>
          <w:sz w:val="22"/>
        </w:rPr>
        <w:t>％増加します。</w:t>
      </w:r>
    </w:p>
    <w:p w14:paraId="0E979238" w14:textId="77777777" w:rsidR="004D63E1" w:rsidRDefault="004D63E1">
      <w:pPr>
        <w:spacing w:before="120" w:after="60" w:line="312" w:lineRule="auto"/>
        <w:rPr>
          <w:rFonts w:ascii="Microsoft YaHei" w:eastAsia="Microsoft YaHei" w:hAnsi="Microsoft YaHei" w:cs="Microsoft YaHei"/>
          <w:color w:val="333333"/>
          <w:sz w:val="20"/>
          <w:szCs w:val="20"/>
        </w:rPr>
      </w:pPr>
    </w:p>
    <w:tbl>
      <w:tblPr>
        <w:tblStyle w:val="af9"/>
        <w:tblW w:w="94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50"/>
      </w:tblGrid>
      <w:tr w:rsidR="004D63E1" w14:paraId="5CDD4907" w14:textId="77777777">
        <w:trPr>
          <w:trHeight w:val="360"/>
        </w:trPr>
        <w:tc>
          <w:tcPr>
            <w:tcW w:w="9450" w:type="dxa"/>
            <w:tcBorders>
              <w:top w:val="nil"/>
              <w:left w:val="nil"/>
              <w:bottom w:val="nil"/>
              <w:right w:val="nil"/>
            </w:tcBorders>
          </w:tcPr>
          <w:p w14:paraId="67D1209E" w14:textId="77777777" w:rsidR="004D63E1" w:rsidRDefault="00810F6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19</w:t>
            </w:r>
            <w:r>
              <w:rPr>
                <w:rFonts w:ascii="Microsoft YaHei" w:eastAsia="Microsoft YaHei" w:hAnsi="Microsoft YaHei" w:cs="Microsoft YaHei"/>
                <w:color w:val="333333"/>
                <w:sz w:val="20"/>
                <w:szCs w:val="20"/>
              </w:rPr>
              <w:t>：オープンソース</w:t>
            </w:r>
            <w:r>
              <w:rPr>
                <w:rFonts w:ascii="Microsoft YaHei" w:eastAsia="Microsoft YaHei" w:hAnsi="Microsoft YaHei" w:cs="Microsoft YaHei"/>
                <w:color w:val="333333"/>
                <w:sz w:val="20"/>
                <w:szCs w:val="20"/>
              </w:rPr>
              <w:t>コードの脆弱性に関する統計</w:t>
            </w:r>
          </w:p>
        </w:tc>
      </w:tr>
      <w:tr w:rsidR="004D63E1" w14:paraId="42FFF175" w14:textId="77777777">
        <w:trPr>
          <w:trHeight w:val="2655"/>
        </w:trPr>
        <w:tc>
          <w:tcPr>
            <w:tcW w:w="9450" w:type="dxa"/>
            <w:tcBorders>
              <w:top w:val="nil"/>
              <w:left w:val="nil"/>
              <w:bottom w:val="nil"/>
              <w:right w:val="nil"/>
            </w:tcBorders>
          </w:tcPr>
          <w:p w14:paraId="30478682" w14:textId="77777777" w:rsidR="004D63E1" w:rsidRDefault="00810F6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lastRenderedPageBreak/>
              <w:drawing>
                <wp:inline distT="0" distB="0" distL="0" distR="0" wp14:anchorId="6504B840" wp14:editId="011D6B1C">
                  <wp:extent cx="2905125" cy="2667000"/>
                  <wp:effectExtent l="0" t="0" r="0" b="0"/>
                  <wp:docPr id="273"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06"/>
                          <a:srcRect/>
                          <a:stretch>
                            <a:fillRect/>
                          </a:stretch>
                        </pic:blipFill>
                        <pic:spPr>
                          <a:xfrm>
                            <a:off x="0" y="0"/>
                            <a:ext cx="2905125" cy="2667000"/>
                          </a:xfrm>
                          <a:prstGeom prst="rect">
                            <a:avLst/>
                          </a:prstGeom>
                          <a:ln/>
                        </pic:spPr>
                      </pic:pic>
                    </a:graphicData>
                  </a:graphic>
                </wp:inline>
              </w:drawing>
            </w:r>
          </w:p>
        </w:tc>
      </w:tr>
      <w:tr w:rsidR="004D63E1" w14:paraId="57264DEA" w14:textId="77777777">
        <w:trPr>
          <w:trHeight w:val="300"/>
        </w:trPr>
        <w:tc>
          <w:tcPr>
            <w:tcW w:w="9450" w:type="dxa"/>
            <w:tcBorders>
              <w:top w:val="nil"/>
              <w:left w:val="nil"/>
              <w:bottom w:val="nil"/>
              <w:right w:val="nil"/>
            </w:tcBorders>
          </w:tcPr>
          <w:p w14:paraId="6FDEF33D" w14:textId="77777777" w:rsidR="004D63E1" w:rsidRDefault="00810F6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Synopsys</w:t>
            </w:r>
            <w:r>
              <w:rPr>
                <w:rFonts w:ascii="Microsoft YaHei" w:eastAsia="Microsoft YaHei" w:hAnsi="Microsoft YaHei" w:cs="Microsoft YaHei"/>
                <w:color w:val="333333"/>
                <w:sz w:val="18"/>
                <w:szCs w:val="18"/>
              </w:rPr>
              <w:t>、云启资本</w:t>
            </w:r>
          </w:p>
        </w:tc>
      </w:tr>
    </w:tbl>
    <w:p w14:paraId="7387F36E" w14:textId="77777777" w:rsidR="004D63E1" w:rsidRDefault="00810F6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世界的に有名なオープンソースのロギングコンポーネントである</w:t>
      </w:r>
      <w:r>
        <w:rPr>
          <w:rFonts w:ascii="Microsoft YaHei" w:eastAsia="Microsoft YaHei" w:hAnsi="Microsoft YaHei" w:cs="Microsoft YaHei"/>
          <w:color w:val="333333"/>
          <w:sz w:val="22"/>
        </w:rPr>
        <w:t>Apache Log4j</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12</w:t>
      </w:r>
      <w:r>
        <w:rPr>
          <w:rFonts w:ascii="Microsoft YaHei" w:eastAsia="Microsoft YaHei" w:hAnsi="Microsoft YaHei" w:cs="Microsoft YaHei"/>
          <w:color w:val="333333"/>
          <w:sz w:val="22"/>
        </w:rPr>
        <w:t>月に深刻な高リスクのリモートコード実行脆弱性が公開され、オープンソースのセキュリティ問題に関する議論を巻き起こしました。</w:t>
      </w:r>
      <w:r>
        <w:rPr>
          <w:rFonts w:ascii="Microsoft YaHei" w:eastAsia="Microsoft YaHei" w:hAnsi="Microsoft YaHei" w:cs="Microsoft YaHei"/>
          <w:color w:val="333333"/>
          <w:sz w:val="22"/>
        </w:rPr>
        <w:t>12</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9</w:t>
      </w:r>
      <w:r>
        <w:rPr>
          <w:rFonts w:ascii="Microsoft YaHei" w:eastAsia="Microsoft YaHei" w:hAnsi="Microsoft YaHei" w:cs="Microsoft YaHei"/>
          <w:color w:val="333333"/>
          <w:sz w:val="22"/>
        </w:rPr>
        <w:t>日には</w:t>
      </w:r>
      <w:r>
        <w:rPr>
          <w:rFonts w:ascii="Microsoft YaHei" w:eastAsia="Microsoft YaHei" w:hAnsi="Microsoft YaHei" w:cs="Microsoft YaHei"/>
          <w:color w:val="333333"/>
          <w:sz w:val="22"/>
        </w:rPr>
        <w:t>Apache Log4j2</w:t>
      </w:r>
      <w:r>
        <w:rPr>
          <w:rFonts w:ascii="Microsoft YaHei" w:eastAsia="Microsoft YaHei" w:hAnsi="Microsoft YaHei" w:cs="Microsoft YaHei"/>
          <w:color w:val="333333"/>
          <w:sz w:val="22"/>
        </w:rPr>
        <w:t>に最初の高リスクの脆弱性である</w:t>
      </w:r>
      <w:r>
        <w:rPr>
          <w:rFonts w:ascii="Microsoft YaHei" w:eastAsia="Microsoft YaHei" w:hAnsi="Microsoft YaHei" w:cs="Microsoft YaHei"/>
          <w:color w:val="333333"/>
          <w:sz w:val="22"/>
        </w:rPr>
        <w:t>Log4Shell</w:t>
      </w:r>
      <w:r>
        <w:rPr>
          <w:rFonts w:ascii="Microsoft YaHei" w:eastAsia="Microsoft YaHei" w:hAnsi="Microsoft YaHei" w:cs="Microsoft YaHei"/>
          <w:color w:val="333333"/>
          <w:sz w:val="22"/>
        </w:rPr>
        <w:t>が公開され、その後も爆発的に増加し、</w:t>
      </w:r>
      <w:r>
        <w:rPr>
          <w:rFonts w:ascii="Microsoft YaHei" w:eastAsia="Microsoft YaHei" w:hAnsi="Microsoft YaHei" w:cs="Microsoft YaHei"/>
          <w:color w:val="333333"/>
          <w:sz w:val="22"/>
        </w:rPr>
        <w:t>12</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22</w:t>
      </w:r>
      <w:r>
        <w:rPr>
          <w:rFonts w:ascii="Microsoft YaHei" w:eastAsia="Microsoft YaHei" w:hAnsi="Microsoft YaHei" w:cs="Microsoft YaHei"/>
          <w:color w:val="333333"/>
          <w:sz w:val="22"/>
        </w:rPr>
        <w:t>日までに</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つ目の高リスクの脆弱性が発見されています。</w:t>
      </w:r>
      <w:r>
        <w:rPr>
          <w:rFonts w:ascii="Microsoft YaHei" w:eastAsia="Microsoft YaHei" w:hAnsi="Microsoft YaHei" w:cs="Microsoft YaHei"/>
          <w:color w:val="333333"/>
          <w:sz w:val="22"/>
        </w:rPr>
        <w:t>Log4j</w:t>
      </w:r>
      <w:r>
        <w:rPr>
          <w:rFonts w:ascii="Microsoft YaHei" w:eastAsia="Microsoft YaHei" w:hAnsi="Microsoft YaHei" w:cs="Microsoft YaHei"/>
          <w:color w:val="333333"/>
          <w:sz w:val="22"/>
        </w:rPr>
        <w:t>は世界的に普及しているため、今回の脆弱性がもたらすセキュリティ上の影響は甚大です。</w:t>
      </w:r>
      <w:r>
        <w:rPr>
          <w:rFonts w:ascii="Microsoft YaHei" w:eastAsia="Microsoft YaHei" w:hAnsi="Microsoft YaHei" w:cs="Microsoft YaHei"/>
          <w:color w:val="333333"/>
          <w:sz w:val="22"/>
        </w:rPr>
        <w:t>Google</w:t>
      </w:r>
      <w:r>
        <w:rPr>
          <w:rFonts w:ascii="Microsoft YaHei" w:eastAsia="Microsoft YaHei" w:hAnsi="Microsoft YaHei" w:cs="Microsoft YaHei"/>
          <w:color w:val="333333"/>
          <w:sz w:val="22"/>
        </w:rPr>
        <w:t>のセキュリティチームによると、</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12</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16</w:t>
      </w:r>
      <w:r>
        <w:rPr>
          <w:rFonts w:ascii="Microsoft YaHei" w:eastAsia="Microsoft YaHei" w:hAnsi="Microsoft YaHei" w:cs="Microsoft YaHei"/>
          <w:color w:val="333333"/>
          <w:sz w:val="22"/>
        </w:rPr>
        <w:t>日の時点で、</w:t>
      </w:r>
      <w:r>
        <w:rPr>
          <w:rFonts w:ascii="Microsoft YaHei" w:eastAsia="Microsoft YaHei" w:hAnsi="Microsoft YaHei" w:cs="Microsoft YaHei"/>
          <w:color w:val="333333"/>
          <w:sz w:val="22"/>
        </w:rPr>
        <w:t>Maven Central</w:t>
      </w:r>
      <w:r>
        <w:rPr>
          <w:rFonts w:ascii="Microsoft YaHei" w:eastAsia="Microsoft YaHei" w:hAnsi="Microsoft YaHei" w:cs="Microsoft YaHei"/>
          <w:color w:val="333333"/>
          <w:sz w:val="22"/>
        </w:rPr>
        <w:t>から利用可能な</w:t>
      </w:r>
      <w:r>
        <w:rPr>
          <w:rFonts w:ascii="Microsoft YaHei" w:eastAsia="Microsoft YaHei" w:hAnsi="Microsoft YaHei" w:cs="Microsoft YaHei"/>
          <w:color w:val="333333"/>
          <w:sz w:val="22"/>
        </w:rPr>
        <w:t>35,863</w:t>
      </w:r>
      <w:r>
        <w:rPr>
          <w:rFonts w:ascii="Microsoft YaHei" w:eastAsia="Microsoft YaHei" w:hAnsi="Microsoft YaHei" w:cs="Microsoft YaHei"/>
          <w:color w:val="333333"/>
          <w:sz w:val="22"/>
        </w:rPr>
        <w:t>個の</w:t>
      </w:r>
      <w:r>
        <w:rPr>
          <w:rFonts w:ascii="Microsoft YaHei" w:eastAsia="Microsoft YaHei" w:hAnsi="Microsoft YaHei" w:cs="Microsoft YaHei"/>
          <w:color w:val="333333"/>
          <w:sz w:val="22"/>
        </w:rPr>
        <w:t>Java</w:t>
      </w:r>
      <w:r>
        <w:rPr>
          <w:rFonts w:ascii="Microsoft YaHei" w:eastAsia="Microsoft YaHei" w:hAnsi="Microsoft YaHei" w:cs="Microsoft YaHei"/>
          <w:color w:val="333333"/>
          <w:sz w:val="22"/>
        </w:rPr>
        <w:t>コンポーネントが</w:t>
      </w:r>
      <w:r>
        <w:rPr>
          <w:rFonts w:ascii="Microsoft YaHei" w:eastAsia="Microsoft YaHei" w:hAnsi="Microsoft YaHei" w:cs="Microsoft YaHei"/>
          <w:color w:val="333333"/>
          <w:sz w:val="22"/>
        </w:rPr>
        <w:t>Log4j</w:t>
      </w:r>
      <w:r>
        <w:rPr>
          <w:rFonts w:ascii="Microsoft YaHei" w:eastAsia="Microsoft YaHei" w:hAnsi="Microsoft YaHei" w:cs="Microsoft YaHei"/>
          <w:color w:val="333333"/>
          <w:sz w:val="22"/>
        </w:rPr>
        <w:t>に依存しており、</w:t>
      </w:r>
      <w:r>
        <w:rPr>
          <w:rFonts w:ascii="Microsoft YaHei" w:eastAsia="Microsoft YaHei" w:hAnsi="Microsoft YaHei" w:cs="Microsoft YaHei"/>
          <w:color w:val="333333"/>
          <w:sz w:val="22"/>
        </w:rPr>
        <w:t>Maven Central</w:t>
      </w:r>
      <w:r>
        <w:rPr>
          <w:rFonts w:ascii="Microsoft YaHei" w:eastAsia="Microsoft YaHei" w:hAnsi="Microsoft YaHei" w:cs="Microsoft YaHei"/>
          <w:color w:val="333333"/>
          <w:sz w:val="22"/>
        </w:rPr>
        <w:t>のパッケージの</w:t>
      </w:r>
      <w:r>
        <w:rPr>
          <w:rFonts w:ascii="Microsoft YaHei" w:eastAsia="Microsoft YaHei" w:hAnsi="Microsoft YaHei" w:cs="Microsoft YaHei"/>
          <w:color w:val="333333"/>
          <w:sz w:val="22"/>
        </w:rPr>
        <w:t>8</w:t>
      </w:r>
      <w:r>
        <w:rPr>
          <w:rFonts w:ascii="Microsoft YaHei" w:eastAsia="Microsoft YaHei" w:hAnsi="Microsoft YaHei" w:cs="Microsoft YaHei"/>
          <w:color w:val="333333"/>
          <w:sz w:val="22"/>
        </w:rPr>
        <w:t>％以上がこの</w:t>
      </w:r>
      <w:r>
        <w:rPr>
          <w:rFonts w:ascii="Microsoft YaHei" w:eastAsia="Microsoft YaHei" w:hAnsi="Microsoft YaHei" w:cs="Microsoft YaHei"/>
          <w:color w:val="333333"/>
          <w:sz w:val="22"/>
        </w:rPr>
        <w:t>脆弱性の影響を受けるバージョンを少なくとも</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つ持っていることになります。また、</w:t>
      </w:r>
      <w:r>
        <w:rPr>
          <w:rFonts w:ascii="Microsoft YaHei" w:eastAsia="Microsoft YaHei" w:hAnsi="Microsoft YaHei" w:cs="Microsoft YaHei"/>
          <w:color w:val="333333"/>
          <w:sz w:val="22"/>
        </w:rPr>
        <w:t>Cloudflare</w:t>
      </w:r>
      <w:r>
        <w:rPr>
          <w:rFonts w:ascii="Microsoft YaHei" w:eastAsia="Microsoft YaHei" w:hAnsi="Microsoft YaHei" w:cs="Microsoft YaHei"/>
          <w:color w:val="333333"/>
          <w:sz w:val="22"/>
        </w:rPr>
        <w:t>社の研究者によると、</w:t>
      </w:r>
      <w:r>
        <w:rPr>
          <w:rFonts w:ascii="Microsoft YaHei" w:eastAsia="Microsoft YaHei" w:hAnsi="Microsoft YaHei" w:cs="Microsoft YaHei"/>
          <w:color w:val="333333"/>
          <w:sz w:val="22"/>
        </w:rPr>
        <w:t>Log4j</w:t>
      </w:r>
      <w:r>
        <w:rPr>
          <w:rFonts w:ascii="Microsoft YaHei" w:eastAsia="Microsoft YaHei" w:hAnsi="Microsoft YaHei" w:cs="Microsoft YaHei"/>
          <w:color w:val="333333"/>
          <w:sz w:val="22"/>
        </w:rPr>
        <w:t>の脆弱性を悪用しようとする試みが</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秒間に</w:t>
      </w:r>
      <w:r>
        <w:rPr>
          <w:rFonts w:ascii="Microsoft YaHei" w:eastAsia="Microsoft YaHei" w:hAnsi="Microsoft YaHei" w:cs="Microsoft YaHei"/>
          <w:color w:val="333333"/>
          <w:sz w:val="22"/>
        </w:rPr>
        <w:t>1,000</w:t>
      </w:r>
      <w:r>
        <w:rPr>
          <w:rFonts w:ascii="Microsoft YaHei" w:eastAsia="Microsoft YaHei" w:hAnsi="Microsoft YaHei" w:cs="Microsoft YaHei"/>
          <w:color w:val="333333"/>
          <w:sz w:val="22"/>
        </w:rPr>
        <w:t>回以上行われているそうです。このリモートコード実行の脆弱性は、犯罪者がクラウドインフラを盗み、暗号通貨マイナーやランサムウェアを展開するために利用されています。</w:t>
      </w:r>
      <w:r>
        <w:rPr>
          <w:rFonts w:ascii="Microsoft YaHei" w:eastAsia="Microsoft YaHei" w:hAnsi="Microsoft YaHei" w:cs="Microsoft YaHei"/>
          <w:color w:val="333333"/>
          <w:sz w:val="22"/>
        </w:rPr>
        <w:t>Check Point</w:t>
      </w:r>
      <w:r>
        <w:rPr>
          <w:rFonts w:ascii="Microsoft YaHei" w:eastAsia="Microsoft YaHei" w:hAnsi="Microsoft YaHei" w:cs="Microsoft YaHei"/>
          <w:color w:val="333333"/>
          <w:sz w:val="22"/>
        </w:rPr>
        <w:t>社によると、世界の企業の半数近くが、この脆弱性を利用したハッキングの被害に遭っているとのことです。</w:t>
      </w:r>
    </w:p>
    <w:p w14:paraId="4192B29B"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a"/>
        <w:tblW w:w="94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50"/>
      </w:tblGrid>
      <w:tr w:rsidR="004D63E1" w14:paraId="67B820C1" w14:textId="77777777">
        <w:trPr>
          <w:trHeight w:val="360"/>
        </w:trPr>
        <w:tc>
          <w:tcPr>
            <w:tcW w:w="9450" w:type="dxa"/>
            <w:tcBorders>
              <w:top w:val="nil"/>
              <w:left w:val="nil"/>
              <w:bottom w:val="nil"/>
              <w:right w:val="nil"/>
            </w:tcBorders>
          </w:tcPr>
          <w:p w14:paraId="33DAB0A9" w14:textId="77777777" w:rsidR="004D63E1" w:rsidRDefault="00810F6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20</w:t>
            </w:r>
            <w:r>
              <w:rPr>
                <w:rFonts w:ascii="Microsoft YaHei" w:eastAsia="Microsoft YaHei" w:hAnsi="Microsoft YaHei" w:cs="Microsoft YaHei"/>
                <w:color w:val="333333"/>
                <w:sz w:val="20"/>
                <w:szCs w:val="20"/>
              </w:rPr>
              <w:t>：</w:t>
            </w:r>
            <w:r>
              <w:rPr>
                <w:rFonts w:ascii="Microsoft YaHei" w:eastAsia="Microsoft YaHei" w:hAnsi="Microsoft YaHei" w:cs="Microsoft YaHei"/>
                <w:color w:val="333333"/>
                <w:sz w:val="20"/>
                <w:szCs w:val="20"/>
              </w:rPr>
              <w:t>Log4j</w:t>
            </w:r>
            <w:r>
              <w:rPr>
                <w:rFonts w:ascii="Microsoft YaHei" w:eastAsia="Microsoft YaHei" w:hAnsi="Microsoft YaHei" w:cs="Microsoft YaHei"/>
                <w:color w:val="333333"/>
                <w:sz w:val="20"/>
                <w:szCs w:val="20"/>
              </w:rPr>
              <w:t>の脆弱性の影響を受けた企業ネット</w:t>
            </w:r>
            <w:r>
              <w:rPr>
                <w:rFonts w:ascii="Microsoft YaHei" w:eastAsia="Microsoft YaHei" w:hAnsi="Microsoft YaHei" w:cs="Microsoft YaHei"/>
                <w:color w:val="333333"/>
                <w:sz w:val="20"/>
                <w:szCs w:val="20"/>
              </w:rPr>
              <w:t>ワークの地域別統計</w:t>
            </w:r>
          </w:p>
        </w:tc>
      </w:tr>
      <w:tr w:rsidR="004D63E1" w14:paraId="6DAA3DD8" w14:textId="77777777">
        <w:trPr>
          <w:trHeight w:val="2655"/>
        </w:trPr>
        <w:tc>
          <w:tcPr>
            <w:tcW w:w="9450" w:type="dxa"/>
            <w:tcBorders>
              <w:top w:val="nil"/>
              <w:left w:val="nil"/>
              <w:bottom w:val="nil"/>
              <w:right w:val="nil"/>
            </w:tcBorders>
            <w:vAlign w:val="center"/>
          </w:tcPr>
          <w:p w14:paraId="1DCD7265" w14:textId="77777777" w:rsidR="004D63E1" w:rsidRDefault="00810F6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lastRenderedPageBreak/>
              <w:drawing>
                <wp:inline distT="0" distB="0" distL="0" distR="0" wp14:anchorId="60A2CE50" wp14:editId="60D1B54B">
                  <wp:extent cx="4362450" cy="1285875"/>
                  <wp:effectExtent l="0" t="0" r="0" b="0"/>
                  <wp:docPr id="275"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07"/>
                          <a:srcRect/>
                          <a:stretch>
                            <a:fillRect/>
                          </a:stretch>
                        </pic:blipFill>
                        <pic:spPr>
                          <a:xfrm>
                            <a:off x="0" y="0"/>
                            <a:ext cx="4362450" cy="1285875"/>
                          </a:xfrm>
                          <a:prstGeom prst="rect">
                            <a:avLst/>
                          </a:prstGeom>
                          <a:ln/>
                        </pic:spPr>
                      </pic:pic>
                    </a:graphicData>
                  </a:graphic>
                </wp:inline>
              </w:drawing>
            </w:r>
          </w:p>
        </w:tc>
      </w:tr>
      <w:tr w:rsidR="004D63E1" w14:paraId="7E6EDB19" w14:textId="77777777">
        <w:trPr>
          <w:trHeight w:val="300"/>
        </w:trPr>
        <w:tc>
          <w:tcPr>
            <w:tcW w:w="9450" w:type="dxa"/>
            <w:tcBorders>
              <w:top w:val="nil"/>
              <w:left w:val="nil"/>
              <w:bottom w:val="nil"/>
              <w:right w:val="nil"/>
            </w:tcBorders>
          </w:tcPr>
          <w:p w14:paraId="3713674E" w14:textId="77777777" w:rsidR="004D63E1" w:rsidRDefault="00810F6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出典：チェック・ポイント・リサーチ、云启资本</w:t>
            </w:r>
          </w:p>
        </w:tc>
      </w:tr>
    </w:tbl>
    <w:p w14:paraId="7DD83E05" w14:textId="77777777" w:rsidR="004D63E1" w:rsidRDefault="00810F60">
      <w:pPr>
        <w:pStyle w:val="4"/>
        <w:rPr>
          <w:rFonts w:ascii="Microsoft YaHei" w:eastAsia="Microsoft YaHei" w:hAnsi="Microsoft YaHei" w:cs="Microsoft YaHei"/>
        </w:rPr>
      </w:pPr>
      <w:bookmarkStart w:id="144" w:name="_Toc98205702"/>
      <w:r>
        <w:rPr>
          <w:rFonts w:ascii="Microsoft YaHei" w:eastAsia="Microsoft YaHei" w:hAnsi="Microsoft YaHei" w:cs="Microsoft YaHei"/>
        </w:rPr>
        <w:t xml:space="preserve">3.3.3 </w:t>
      </w:r>
      <w:r>
        <w:rPr>
          <w:rFonts w:ascii="Microsoft YaHei" w:eastAsia="Microsoft YaHei" w:hAnsi="Microsoft YaHei" w:cs="Microsoft YaHei"/>
        </w:rPr>
        <w:t>クラウドベンダーの競争リスク</w:t>
      </w:r>
      <w:bookmarkEnd w:id="144"/>
    </w:p>
    <w:p w14:paraId="6BD05467" w14:textId="77777777" w:rsidR="004D63E1" w:rsidRDefault="00810F6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多くのソフトウェアベンダーにとって、オープンソースプロジェクトを利用しながらも還元しないパブリッククラウド企業との競争は困難です。</w:t>
      </w:r>
      <w:r>
        <w:rPr>
          <w:rFonts w:ascii="Microsoft YaHei" w:eastAsia="Microsoft YaHei" w:hAnsi="Microsoft YaHei" w:cs="Microsoft YaHei"/>
          <w:color w:val="333333"/>
          <w:sz w:val="22"/>
        </w:rPr>
        <w:t>クラウドベンダーは、人気のあるプロジェクトのソースコードをフォークして、有料のホスティングサービスとして顧客に提供することで、オリジナルベンダーのコードをベースにしたプロジェクトで顧客を獲得しようとしており、クラウドベンダーとオープンソースプロジェクトの間に摩擦が生じている現状があります。</w:t>
      </w:r>
      <w:proofErr w:type="spellStart"/>
      <w:r>
        <w:rPr>
          <w:rFonts w:ascii="Microsoft YaHei" w:eastAsia="Microsoft YaHei" w:hAnsi="Microsoft YaHei" w:cs="Microsoft YaHei"/>
          <w:color w:val="333333"/>
          <w:sz w:val="22"/>
        </w:rPr>
        <w:t>VansonBourne</w:t>
      </w:r>
      <w:proofErr w:type="spellEnd"/>
      <w:r>
        <w:rPr>
          <w:rFonts w:ascii="Microsoft YaHei" w:eastAsia="Microsoft YaHei" w:hAnsi="Microsoft YaHei" w:cs="Microsoft YaHei"/>
          <w:color w:val="333333"/>
          <w:sz w:val="22"/>
        </w:rPr>
        <w:t>が</w:t>
      </w:r>
      <w:r>
        <w:rPr>
          <w:rFonts w:ascii="Microsoft YaHei" w:eastAsia="Microsoft YaHei" w:hAnsi="Microsoft YaHei" w:cs="Microsoft YaHei"/>
          <w:color w:val="333333"/>
          <w:sz w:val="22"/>
        </w:rPr>
        <w:t>200</w:t>
      </w:r>
      <w:r>
        <w:rPr>
          <w:rFonts w:ascii="Microsoft YaHei" w:eastAsia="Microsoft YaHei" w:hAnsi="Microsoft YaHei" w:cs="Microsoft YaHei"/>
          <w:color w:val="333333"/>
          <w:sz w:val="22"/>
        </w:rPr>
        <w:t>社のオープンソース企業を対象に調査した「</w:t>
      </w:r>
      <w:r>
        <w:rPr>
          <w:rFonts w:ascii="Microsoft YaHei" w:eastAsia="Microsoft YaHei" w:hAnsi="Microsoft YaHei" w:cs="Microsoft YaHei"/>
          <w:color w:val="333333"/>
          <w:sz w:val="22"/>
        </w:rPr>
        <w:t>2021 Open Source Research Report</w:t>
      </w:r>
      <w:r>
        <w:rPr>
          <w:rFonts w:ascii="Microsoft YaHei" w:eastAsia="Microsoft YaHei" w:hAnsi="Microsoft YaHei" w:cs="Microsoft YaHei"/>
          <w:color w:val="333333"/>
          <w:sz w:val="22"/>
        </w:rPr>
        <w:t>」では、</w:t>
      </w:r>
      <w:r>
        <w:rPr>
          <w:rFonts w:ascii="Microsoft YaHei" w:eastAsia="Microsoft YaHei" w:hAnsi="Microsoft YaHei" w:cs="Microsoft YaHei"/>
          <w:color w:val="333333"/>
          <w:sz w:val="22"/>
        </w:rPr>
        <w:t>58%</w:t>
      </w:r>
      <w:r>
        <w:rPr>
          <w:rFonts w:ascii="Microsoft YaHei" w:eastAsia="Microsoft YaHei" w:hAnsi="Microsoft YaHei" w:cs="Microsoft YaHei"/>
          <w:color w:val="333333"/>
          <w:sz w:val="22"/>
        </w:rPr>
        <w:t>が、オープンソースプロジェクトを利用しながらも還元しないパブリッククラウ</w:t>
      </w:r>
      <w:r>
        <w:rPr>
          <w:rFonts w:ascii="Microsoft YaHei" w:eastAsia="Microsoft YaHei" w:hAnsi="Microsoft YaHei" w:cs="Microsoft YaHei"/>
          <w:color w:val="333333"/>
          <w:sz w:val="22"/>
        </w:rPr>
        <w:t>ド企業との競争に直面していると回答しています。オープンソースプロジェクトの主要なメンテナである企業は、自社独自の有償製品の基礎となるオープンソースプロジェクトへの貢献に多大なリソースを投入しているため、クラウドベンダーに対して非常に抵抗感があります。しかし、オープンソースプロジェクトを利用しながら、コミュニティに還元しないクラウドベンダーは、自社のサービスを弱め、市場に影響を与えます。</w:t>
      </w:r>
    </w:p>
    <w:p w14:paraId="3242E6BC" w14:textId="77777777" w:rsidR="004D63E1" w:rsidRDefault="004D63E1">
      <w:pPr>
        <w:spacing w:before="60" w:after="60" w:line="312" w:lineRule="auto"/>
        <w:ind w:left="1800"/>
        <w:rPr>
          <w:rFonts w:ascii="Microsoft YaHei" w:eastAsia="Microsoft YaHei" w:hAnsi="Microsoft YaHei" w:cs="Microsoft YaHei"/>
          <w:color w:val="333333"/>
          <w:sz w:val="20"/>
          <w:szCs w:val="20"/>
        </w:rPr>
      </w:pPr>
    </w:p>
    <w:tbl>
      <w:tblPr>
        <w:tblStyle w:val="afb"/>
        <w:tblW w:w="94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50"/>
      </w:tblGrid>
      <w:tr w:rsidR="004D63E1" w14:paraId="0196F265" w14:textId="77777777">
        <w:trPr>
          <w:trHeight w:val="360"/>
        </w:trPr>
        <w:tc>
          <w:tcPr>
            <w:tcW w:w="9450" w:type="dxa"/>
            <w:tcBorders>
              <w:top w:val="nil"/>
              <w:left w:val="nil"/>
              <w:bottom w:val="nil"/>
              <w:right w:val="nil"/>
            </w:tcBorders>
          </w:tcPr>
          <w:p w14:paraId="4B9A82C1" w14:textId="77777777" w:rsidR="004D63E1" w:rsidRDefault="00810F6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21</w:t>
            </w:r>
            <w:r>
              <w:rPr>
                <w:rFonts w:ascii="Microsoft YaHei" w:eastAsia="Microsoft YaHei" w:hAnsi="Microsoft YaHei" w:cs="Microsoft YaHei"/>
                <w:color w:val="333333"/>
                <w:sz w:val="20"/>
                <w:szCs w:val="20"/>
              </w:rPr>
              <w:t>：オープンソース企業は、オープンソースプロジェクトを利用しながらコミュニティに還元しないクラウドベンダーとの競争に直面しているか</w:t>
            </w:r>
          </w:p>
        </w:tc>
      </w:tr>
      <w:tr w:rsidR="004D63E1" w14:paraId="539DC93E" w14:textId="77777777">
        <w:trPr>
          <w:trHeight w:val="1935"/>
        </w:trPr>
        <w:tc>
          <w:tcPr>
            <w:tcW w:w="9450" w:type="dxa"/>
            <w:tcBorders>
              <w:top w:val="nil"/>
              <w:left w:val="nil"/>
              <w:bottom w:val="nil"/>
              <w:right w:val="nil"/>
            </w:tcBorders>
          </w:tcPr>
          <w:p w14:paraId="16DDBCB9" w14:textId="77777777" w:rsidR="004D63E1" w:rsidRDefault="00810F6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lastRenderedPageBreak/>
              <w:drawing>
                <wp:inline distT="0" distB="0" distL="0" distR="0" wp14:anchorId="6824E891" wp14:editId="6AFAF936">
                  <wp:extent cx="2628900" cy="1819275"/>
                  <wp:effectExtent l="0" t="0" r="0" b="0"/>
                  <wp:docPr id="278"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08"/>
                          <a:srcRect/>
                          <a:stretch>
                            <a:fillRect/>
                          </a:stretch>
                        </pic:blipFill>
                        <pic:spPr>
                          <a:xfrm>
                            <a:off x="0" y="0"/>
                            <a:ext cx="2628900" cy="1819275"/>
                          </a:xfrm>
                          <a:prstGeom prst="rect">
                            <a:avLst/>
                          </a:prstGeom>
                          <a:ln/>
                        </pic:spPr>
                      </pic:pic>
                    </a:graphicData>
                  </a:graphic>
                </wp:inline>
              </w:drawing>
            </w:r>
          </w:p>
        </w:tc>
      </w:tr>
      <w:tr w:rsidR="004D63E1" w14:paraId="5817674C" w14:textId="77777777">
        <w:trPr>
          <w:trHeight w:val="300"/>
        </w:trPr>
        <w:tc>
          <w:tcPr>
            <w:tcW w:w="9450" w:type="dxa"/>
            <w:tcBorders>
              <w:top w:val="nil"/>
              <w:left w:val="nil"/>
              <w:bottom w:val="nil"/>
              <w:right w:val="nil"/>
            </w:tcBorders>
          </w:tcPr>
          <w:p w14:paraId="673E322A" w14:textId="77777777" w:rsidR="004D63E1" w:rsidRDefault="00810F6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出所：</w:t>
            </w:r>
            <w:proofErr w:type="spellStart"/>
            <w:r>
              <w:rPr>
                <w:rFonts w:ascii="Microsoft YaHei" w:eastAsia="Microsoft YaHei" w:hAnsi="Microsoft YaHei" w:cs="Microsoft YaHei"/>
                <w:color w:val="333333"/>
                <w:sz w:val="18"/>
                <w:szCs w:val="18"/>
              </w:rPr>
              <w:t>VansonBourne</w:t>
            </w:r>
            <w:proofErr w:type="spellEnd"/>
            <w:r>
              <w:rPr>
                <w:rFonts w:ascii="Microsoft YaHei" w:eastAsia="Microsoft YaHei" w:hAnsi="Microsoft YaHei" w:cs="Microsoft YaHei"/>
                <w:color w:val="333333"/>
                <w:sz w:val="18"/>
                <w:szCs w:val="18"/>
              </w:rPr>
              <w:t>、云启资本</w:t>
            </w:r>
          </w:p>
        </w:tc>
      </w:tr>
    </w:tbl>
    <w:p w14:paraId="14E2B9FC" w14:textId="77777777" w:rsidR="004D63E1" w:rsidRDefault="00810F60">
      <w:pPr>
        <w:numPr>
          <w:ilvl w:val="0"/>
          <w:numId w:val="26"/>
        </w:num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この問題をめぐる議論の一例として、</w:t>
      </w:r>
      <w:r>
        <w:rPr>
          <w:rFonts w:ascii="Microsoft YaHei" w:eastAsia="Microsoft YaHei" w:hAnsi="Microsoft YaHei" w:cs="Microsoft YaHei"/>
          <w:color w:val="333333"/>
          <w:sz w:val="22"/>
        </w:rPr>
        <w:t>Amazon Web Services</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AWS</w:t>
      </w:r>
      <w:r>
        <w:rPr>
          <w:rFonts w:ascii="Microsoft YaHei" w:eastAsia="Microsoft YaHei" w:hAnsi="Microsoft YaHei" w:cs="Microsoft YaHei"/>
          <w:color w:val="333333"/>
          <w:sz w:val="22"/>
        </w:rPr>
        <w:t>）と</w:t>
      </w:r>
      <w:r>
        <w:rPr>
          <w:rFonts w:ascii="Microsoft YaHei" w:eastAsia="Microsoft YaHei" w:hAnsi="Microsoft YaHei" w:cs="Microsoft YaHei"/>
          <w:color w:val="333333"/>
          <w:sz w:val="22"/>
        </w:rPr>
        <w:t>Elastic</w:t>
      </w:r>
      <w:r>
        <w:rPr>
          <w:rFonts w:ascii="Microsoft YaHei" w:eastAsia="Microsoft YaHei" w:hAnsi="Microsoft YaHei" w:cs="Microsoft YaHei"/>
          <w:color w:val="333333"/>
          <w:sz w:val="22"/>
        </w:rPr>
        <w:t>社が所有する検索・データ分析エンジン「</w:t>
      </w:r>
      <w:r>
        <w:rPr>
          <w:rFonts w:ascii="Microsoft YaHei" w:eastAsia="Microsoft YaHei" w:hAnsi="Microsoft YaHei" w:cs="Microsoft YaHei"/>
          <w:color w:val="333333"/>
          <w:sz w:val="22"/>
        </w:rPr>
        <w:t>Elastic</w:t>
      </w:r>
      <w:r>
        <w:rPr>
          <w:rFonts w:ascii="Microsoft YaHei" w:eastAsia="Microsoft YaHei" w:hAnsi="Microsoft YaHei" w:cs="Microsoft YaHei"/>
          <w:color w:val="333333"/>
          <w:sz w:val="22"/>
        </w:rPr>
        <w:t>」が</w:t>
      </w:r>
      <w:proofErr w:type="spellStart"/>
      <w:r>
        <w:rPr>
          <w:rFonts w:ascii="Microsoft YaHei" w:eastAsia="Microsoft YaHei" w:hAnsi="Microsoft YaHei" w:cs="Microsoft YaHei"/>
          <w:color w:val="333333"/>
          <w:sz w:val="22"/>
        </w:rPr>
        <w:t>OpenCore</w:t>
      </w:r>
      <w:proofErr w:type="spellEnd"/>
      <w:r>
        <w:rPr>
          <w:rFonts w:ascii="Microsoft YaHei" w:eastAsia="Microsoft YaHei" w:hAnsi="Microsoft YaHei" w:cs="Microsoft YaHei"/>
          <w:color w:val="333333"/>
          <w:sz w:val="22"/>
        </w:rPr>
        <w:t>のビジネスモデルを採用しており、</w:t>
      </w:r>
      <w:r>
        <w:rPr>
          <w:rFonts w:ascii="Microsoft YaHei" w:eastAsia="Microsoft YaHei" w:hAnsi="Microsoft YaHei" w:cs="Microsoft YaHei"/>
          <w:color w:val="333333"/>
          <w:sz w:val="22"/>
        </w:rPr>
        <w:t>AWS</w:t>
      </w:r>
      <w:r>
        <w:rPr>
          <w:rFonts w:ascii="Microsoft YaHei" w:eastAsia="Microsoft YaHei" w:hAnsi="Microsoft YaHei" w:cs="Microsoft YaHei"/>
          <w:color w:val="333333"/>
          <w:sz w:val="22"/>
        </w:rPr>
        <w:t>はその下流に「</w:t>
      </w:r>
      <w:proofErr w:type="spellStart"/>
      <w:r>
        <w:rPr>
          <w:rFonts w:ascii="Microsoft YaHei" w:eastAsia="Microsoft YaHei" w:hAnsi="Microsoft YaHei" w:cs="Microsoft YaHei"/>
          <w:color w:val="333333"/>
          <w:sz w:val="22"/>
        </w:rPr>
        <w:t>OpenDistro</w:t>
      </w:r>
      <w:proofErr w:type="spellEnd"/>
      <w:r>
        <w:rPr>
          <w:rFonts w:ascii="Microsoft YaHei" w:eastAsia="Microsoft YaHei" w:hAnsi="Microsoft YaHei" w:cs="Microsoft YaHei"/>
          <w:color w:val="333333"/>
          <w:sz w:val="22"/>
        </w:rPr>
        <w:t xml:space="preserve"> for Elasticsearch</w:t>
      </w:r>
      <w:r>
        <w:rPr>
          <w:rFonts w:ascii="Microsoft YaHei" w:eastAsia="Microsoft YaHei" w:hAnsi="Microsoft YaHei" w:cs="Microsoft YaHei"/>
          <w:color w:val="333333"/>
          <w:sz w:val="22"/>
        </w:rPr>
        <w:t>」というディストリビューションを開設しています。</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Elastic</w:t>
      </w:r>
      <w:r>
        <w:rPr>
          <w:rFonts w:ascii="Microsoft YaHei" w:eastAsia="Microsoft YaHei" w:hAnsi="Microsoft YaHei" w:cs="Microsoft YaHei"/>
          <w:color w:val="333333"/>
          <w:sz w:val="22"/>
        </w:rPr>
        <w:t>社は、</w:t>
      </w:r>
      <w:r>
        <w:rPr>
          <w:rFonts w:ascii="Microsoft YaHei" w:eastAsia="Microsoft YaHei" w:hAnsi="Microsoft YaHei" w:cs="Microsoft YaHei"/>
          <w:color w:val="333333"/>
          <w:sz w:val="22"/>
        </w:rPr>
        <w:t>Elasticsearch</w:t>
      </w:r>
      <w:r>
        <w:rPr>
          <w:rFonts w:ascii="Microsoft YaHei" w:eastAsia="Microsoft YaHei" w:hAnsi="Microsoft YaHei" w:cs="Microsoft YaHei"/>
          <w:color w:val="333333"/>
          <w:sz w:val="22"/>
        </w:rPr>
        <w:t>の</w:t>
      </w:r>
      <w:r>
        <w:rPr>
          <w:rFonts w:ascii="Microsoft YaHei" w:eastAsia="Microsoft YaHei" w:hAnsi="Microsoft YaHei" w:cs="Microsoft YaHei"/>
          <w:color w:val="333333"/>
          <w:sz w:val="22"/>
        </w:rPr>
        <w:t>Apache License 2.0</w:t>
      </w:r>
      <w:r>
        <w:rPr>
          <w:rFonts w:ascii="Microsoft YaHei" w:eastAsia="Microsoft YaHei" w:hAnsi="Microsoft YaHei" w:cs="Microsoft YaHei"/>
          <w:color w:val="333333"/>
          <w:sz w:val="22"/>
        </w:rPr>
        <w:t>を、主に</w:t>
      </w:r>
      <w:r>
        <w:rPr>
          <w:rFonts w:ascii="Microsoft YaHei" w:eastAsia="Microsoft YaHei" w:hAnsi="Microsoft YaHei" w:cs="Microsoft YaHei"/>
          <w:color w:val="333333"/>
          <w:sz w:val="22"/>
        </w:rPr>
        <w:t>AWS</w:t>
      </w:r>
      <w:r>
        <w:rPr>
          <w:rFonts w:ascii="Microsoft YaHei" w:eastAsia="Microsoft YaHei" w:hAnsi="Microsoft YaHei" w:cs="Microsoft YaHei"/>
          <w:color w:val="333333"/>
          <w:sz w:val="22"/>
        </w:rPr>
        <w:t>の</w:t>
      </w:r>
      <w:r>
        <w:rPr>
          <w:rFonts w:ascii="Microsoft YaHei" w:eastAsia="Microsoft YaHei" w:hAnsi="Microsoft YaHei" w:cs="Microsoft YaHei"/>
          <w:color w:val="333333"/>
          <w:sz w:val="22"/>
        </w:rPr>
        <w:t>Elasticsearch</w:t>
      </w:r>
      <w:r>
        <w:rPr>
          <w:rFonts w:ascii="Microsoft YaHei" w:eastAsia="Microsoft YaHei" w:hAnsi="Microsoft YaHei" w:cs="Microsoft YaHei"/>
          <w:color w:val="333333"/>
          <w:sz w:val="22"/>
        </w:rPr>
        <w:t>ホスティングサービスへの対抗として、</w:t>
      </w:r>
      <w:r>
        <w:rPr>
          <w:rFonts w:ascii="Microsoft YaHei" w:eastAsia="Microsoft YaHei" w:hAnsi="Microsoft YaHei" w:cs="Microsoft YaHei"/>
          <w:color w:val="333333"/>
          <w:sz w:val="22"/>
        </w:rPr>
        <w:t>Serv</w:t>
      </w:r>
      <w:r>
        <w:rPr>
          <w:rFonts w:ascii="Microsoft YaHei" w:eastAsia="Microsoft YaHei" w:hAnsi="Microsoft YaHei" w:cs="Microsoft YaHei"/>
          <w:color w:val="333333"/>
          <w:sz w:val="22"/>
        </w:rPr>
        <w:t>er Side Public License</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SSPL</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Elastic License</w:t>
      </w:r>
      <w:r>
        <w:rPr>
          <w:rFonts w:ascii="Microsoft YaHei" w:eastAsia="Microsoft YaHei" w:hAnsi="Microsoft YaHei" w:cs="Microsoft YaHei"/>
          <w:color w:val="333333"/>
          <w:sz w:val="22"/>
        </w:rPr>
        <w:t>のデュアルライセンスに変更しようとしていることを発表した。これを受けて</w:t>
      </w:r>
      <w:r>
        <w:rPr>
          <w:rFonts w:ascii="Microsoft YaHei" w:eastAsia="Microsoft YaHei" w:hAnsi="Microsoft YaHei" w:cs="Microsoft YaHei"/>
          <w:color w:val="333333"/>
          <w:sz w:val="22"/>
        </w:rPr>
        <w:t>AWS</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Elasticsearch</w:t>
      </w:r>
      <w:r>
        <w:rPr>
          <w:rFonts w:ascii="Microsoft YaHei" w:eastAsia="Microsoft YaHei" w:hAnsi="Microsoft YaHei" w:cs="Microsoft YaHei"/>
          <w:color w:val="333333"/>
          <w:sz w:val="22"/>
        </w:rPr>
        <w:t>の「真の」オープンソースブランチとして</w:t>
      </w:r>
      <w:r>
        <w:rPr>
          <w:rFonts w:ascii="Microsoft YaHei" w:eastAsia="Microsoft YaHei" w:hAnsi="Microsoft YaHei" w:cs="Microsoft YaHei"/>
          <w:color w:val="333333"/>
          <w:sz w:val="22"/>
        </w:rPr>
        <w:t>OpenSearch</w:t>
      </w:r>
      <w:r>
        <w:rPr>
          <w:rFonts w:ascii="Microsoft YaHei" w:eastAsia="Microsoft YaHei" w:hAnsi="Microsoft YaHei" w:cs="Microsoft YaHei"/>
          <w:color w:val="333333"/>
          <w:sz w:val="22"/>
        </w:rPr>
        <w:t>の設立を発表し、契約変更前の</w:t>
      </w:r>
      <w:r>
        <w:rPr>
          <w:rFonts w:ascii="Microsoft YaHei" w:eastAsia="Microsoft YaHei" w:hAnsi="Microsoft YaHei" w:cs="Microsoft YaHei"/>
          <w:color w:val="333333"/>
          <w:sz w:val="22"/>
        </w:rPr>
        <w:t>Elastic search</w:t>
      </w:r>
      <w:r>
        <w:rPr>
          <w:rFonts w:ascii="Microsoft YaHei" w:eastAsia="Microsoft YaHei" w:hAnsi="Microsoft YaHei" w:cs="Microsoft YaHei"/>
          <w:color w:val="333333"/>
          <w:sz w:val="22"/>
        </w:rPr>
        <w:t>の最終バージョンである</w:t>
      </w:r>
      <w:r>
        <w:rPr>
          <w:rFonts w:ascii="Microsoft YaHei" w:eastAsia="Microsoft YaHei" w:hAnsi="Microsoft YaHei" w:cs="Microsoft YaHei"/>
          <w:color w:val="333333"/>
          <w:sz w:val="22"/>
        </w:rPr>
        <w:t>7.10</w:t>
      </w:r>
      <w:r>
        <w:rPr>
          <w:rFonts w:ascii="Microsoft YaHei" w:eastAsia="Microsoft YaHei" w:hAnsi="Microsoft YaHei" w:cs="Microsoft YaHei"/>
          <w:color w:val="333333"/>
          <w:sz w:val="22"/>
        </w:rPr>
        <w:t>を</w:t>
      </w:r>
      <w:r>
        <w:rPr>
          <w:rFonts w:ascii="Microsoft YaHei" w:eastAsia="Microsoft YaHei" w:hAnsi="Microsoft YaHei" w:cs="Microsoft YaHei"/>
          <w:color w:val="333333"/>
          <w:sz w:val="22"/>
        </w:rPr>
        <w:t>OpenSearch</w:t>
      </w:r>
      <w:r>
        <w:rPr>
          <w:rFonts w:ascii="Microsoft YaHei" w:eastAsia="Microsoft YaHei" w:hAnsi="Microsoft YaHei" w:cs="Microsoft YaHei"/>
          <w:color w:val="333333"/>
          <w:sz w:val="22"/>
        </w:rPr>
        <w:t>に直接フォークし、オープンソースライセンスは引き続き</w:t>
      </w:r>
      <w:r>
        <w:rPr>
          <w:rFonts w:ascii="Microsoft YaHei" w:eastAsia="Microsoft YaHei" w:hAnsi="Microsoft YaHei" w:cs="Microsoft YaHei"/>
          <w:color w:val="333333"/>
          <w:sz w:val="22"/>
        </w:rPr>
        <w:t>Apache License 2.0</w:t>
      </w:r>
      <w:r>
        <w:rPr>
          <w:rFonts w:ascii="Microsoft YaHei" w:eastAsia="Microsoft YaHei" w:hAnsi="Microsoft YaHei" w:cs="Microsoft YaHei"/>
          <w:color w:val="333333"/>
          <w:sz w:val="22"/>
        </w:rPr>
        <w:t>を使用することにしました。</w:t>
      </w:r>
      <w:r>
        <w:rPr>
          <w:rFonts w:ascii="Microsoft YaHei" w:eastAsia="Microsoft YaHei" w:hAnsi="Microsoft YaHei" w:cs="Microsoft YaHei"/>
          <w:color w:val="333333"/>
          <w:sz w:val="22"/>
        </w:rPr>
        <w:t>Elastic</w:t>
      </w:r>
      <w:r>
        <w:rPr>
          <w:rFonts w:ascii="Microsoft YaHei" w:eastAsia="Microsoft YaHei" w:hAnsi="Microsoft YaHei" w:cs="Microsoft YaHei"/>
          <w:color w:val="333333"/>
          <w:sz w:val="22"/>
        </w:rPr>
        <w:t>社のライセンス変更を巡っ</w:t>
      </w:r>
      <w:r>
        <w:rPr>
          <w:rFonts w:ascii="Microsoft YaHei" w:eastAsia="Microsoft YaHei" w:hAnsi="Microsoft YaHei" w:cs="Microsoft YaHei"/>
          <w:color w:val="333333"/>
          <w:sz w:val="22"/>
        </w:rPr>
        <w:t>ては、業界内でも意見が分かれており、ソフトウェアへの貢献を保護するための合理的な方法であると主張する人もいれば、</w:t>
      </w:r>
      <w:r>
        <w:rPr>
          <w:rFonts w:ascii="Microsoft YaHei" w:eastAsia="Microsoft YaHei" w:hAnsi="Microsoft YaHei" w:cs="Microsoft YaHei"/>
          <w:color w:val="333333"/>
          <w:sz w:val="22"/>
        </w:rPr>
        <w:t>Elastic</w:t>
      </w:r>
      <w:r>
        <w:rPr>
          <w:rFonts w:ascii="Microsoft YaHei" w:eastAsia="Microsoft YaHei" w:hAnsi="Microsoft YaHei" w:cs="Microsoft YaHei"/>
          <w:color w:val="333333"/>
          <w:sz w:val="22"/>
        </w:rPr>
        <w:t>社がオープンソースの原則に反し、事実上のクローズドソース化を進めていると主張する人もいます。</w:t>
      </w:r>
    </w:p>
    <w:p w14:paraId="5905B730" w14:textId="77777777" w:rsidR="004D63E1" w:rsidRDefault="004D63E1">
      <w:pPr>
        <w:spacing w:before="60" w:after="60" w:line="312" w:lineRule="auto"/>
        <w:ind w:left="420"/>
        <w:rPr>
          <w:rFonts w:ascii="Microsoft YaHei" w:eastAsia="Microsoft YaHei" w:hAnsi="Microsoft YaHei" w:cs="Microsoft YaHei"/>
          <w:color w:val="333333"/>
          <w:sz w:val="22"/>
        </w:rPr>
      </w:pPr>
    </w:p>
    <w:tbl>
      <w:tblPr>
        <w:tblStyle w:val="afc"/>
        <w:tblW w:w="979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4D63E1" w14:paraId="10BEAD4C" w14:textId="77777777">
        <w:trPr>
          <w:trHeight w:val="360"/>
        </w:trPr>
        <w:tc>
          <w:tcPr>
            <w:tcW w:w="9795" w:type="dxa"/>
            <w:tcBorders>
              <w:top w:val="nil"/>
              <w:left w:val="nil"/>
              <w:bottom w:val="nil"/>
              <w:right w:val="nil"/>
            </w:tcBorders>
          </w:tcPr>
          <w:p w14:paraId="4B518095" w14:textId="77777777" w:rsidR="004D63E1" w:rsidRDefault="00810F6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22</w:t>
            </w:r>
            <w:r>
              <w:rPr>
                <w:rFonts w:ascii="Microsoft YaHei" w:eastAsia="Microsoft YaHei" w:hAnsi="Microsoft YaHei" w:cs="Microsoft YaHei"/>
                <w:color w:val="333333"/>
                <w:sz w:val="20"/>
                <w:szCs w:val="20"/>
              </w:rPr>
              <w:t>：</w:t>
            </w:r>
            <w:r>
              <w:rPr>
                <w:rFonts w:ascii="Microsoft YaHei" w:eastAsia="Microsoft YaHei" w:hAnsi="Microsoft YaHei" w:cs="Microsoft YaHei"/>
                <w:color w:val="333333"/>
                <w:sz w:val="20"/>
                <w:szCs w:val="20"/>
              </w:rPr>
              <w:t>Elastic</w:t>
            </w:r>
            <w:r>
              <w:rPr>
                <w:rFonts w:ascii="Microsoft YaHei" w:eastAsia="Microsoft YaHei" w:hAnsi="Microsoft YaHei" w:cs="Microsoft YaHei"/>
                <w:color w:val="333333"/>
                <w:sz w:val="20"/>
                <w:szCs w:val="20"/>
              </w:rPr>
              <w:t>と</w:t>
            </w:r>
            <w:r>
              <w:rPr>
                <w:rFonts w:ascii="Microsoft YaHei" w:eastAsia="Microsoft YaHei" w:hAnsi="Microsoft YaHei" w:cs="Microsoft YaHei"/>
                <w:color w:val="333333"/>
                <w:sz w:val="20"/>
                <w:szCs w:val="20"/>
              </w:rPr>
              <w:t>AWS</w:t>
            </w:r>
            <w:r>
              <w:rPr>
                <w:rFonts w:ascii="Microsoft YaHei" w:eastAsia="Microsoft YaHei" w:hAnsi="Microsoft YaHei" w:cs="Microsoft YaHei"/>
                <w:color w:val="333333"/>
                <w:sz w:val="20"/>
                <w:szCs w:val="20"/>
              </w:rPr>
              <w:t>の戦い</w:t>
            </w:r>
          </w:p>
        </w:tc>
      </w:tr>
      <w:tr w:rsidR="004D63E1" w14:paraId="05898395" w14:textId="77777777">
        <w:trPr>
          <w:trHeight w:val="1725"/>
        </w:trPr>
        <w:tc>
          <w:tcPr>
            <w:tcW w:w="9795" w:type="dxa"/>
            <w:tcBorders>
              <w:top w:val="nil"/>
              <w:left w:val="nil"/>
              <w:bottom w:val="nil"/>
              <w:right w:val="nil"/>
            </w:tcBorders>
          </w:tcPr>
          <w:p w14:paraId="7E0AF5ED" w14:textId="77777777" w:rsidR="004D63E1" w:rsidRDefault="00810F6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lastRenderedPageBreak/>
              <w:drawing>
                <wp:inline distT="0" distB="0" distL="0" distR="0" wp14:anchorId="39377418" wp14:editId="1F6D90B7">
                  <wp:extent cx="6219825" cy="1518307"/>
                  <wp:effectExtent l="0" t="0" r="0" b="0"/>
                  <wp:docPr id="16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9"/>
                          <a:srcRect/>
                          <a:stretch>
                            <a:fillRect/>
                          </a:stretch>
                        </pic:blipFill>
                        <pic:spPr>
                          <a:xfrm>
                            <a:off x="0" y="0"/>
                            <a:ext cx="6219825" cy="1518307"/>
                          </a:xfrm>
                          <a:prstGeom prst="rect">
                            <a:avLst/>
                          </a:prstGeom>
                          <a:ln/>
                        </pic:spPr>
                      </pic:pic>
                    </a:graphicData>
                  </a:graphic>
                </wp:inline>
              </w:drawing>
            </w:r>
          </w:p>
        </w:tc>
      </w:tr>
      <w:tr w:rsidR="004D63E1" w14:paraId="43578BD9" w14:textId="77777777">
        <w:trPr>
          <w:trHeight w:val="300"/>
        </w:trPr>
        <w:tc>
          <w:tcPr>
            <w:tcW w:w="9795" w:type="dxa"/>
            <w:tcBorders>
              <w:top w:val="nil"/>
              <w:left w:val="nil"/>
              <w:bottom w:val="nil"/>
              <w:right w:val="nil"/>
            </w:tcBorders>
          </w:tcPr>
          <w:p w14:paraId="07898F9F" w14:textId="77777777" w:rsidR="004D63E1" w:rsidRDefault="00810F60">
            <w:pPr>
              <w:spacing w:before="60" w:after="60" w:line="312" w:lineRule="auto"/>
              <w:ind w:right="240"/>
              <w:rPr>
                <w:rFonts w:ascii="Microsoft YaHei" w:eastAsia="Microsoft YaHei" w:hAnsi="Microsoft YaHei" w:cs="Microsoft YaHei"/>
                <w:color w:val="333333"/>
                <w:sz w:val="18"/>
                <w:szCs w:val="18"/>
                <w:lang w:eastAsia="zh-CN"/>
              </w:rPr>
            </w:pPr>
            <w:r>
              <w:rPr>
                <w:rFonts w:ascii="Microsoft YaHei" w:eastAsia="Microsoft YaHei" w:hAnsi="Microsoft YaHei" w:cs="Microsoft YaHei"/>
                <w:color w:val="333333"/>
                <w:sz w:val="18"/>
                <w:szCs w:val="18"/>
                <w:lang w:eastAsia="zh-CN"/>
              </w:rPr>
              <w:t>出典：公開情報、云启资本</w:t>
            </w:r>
          </w:p>
        </w:tc>
      </w:tr>
    </w:tbl>
    <w:p w14:paraId="109CC972" w14:textId="77777777" w:rsidR="004D63E1" w:rsidRDefault="00810F6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ソフトウェアベンダーがクラウド事業者に対抗する手段として、ライセンス制限のレベルを変更することには</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つの側面があります。クラウドプロバイダーの脅威から身を守るために、ほとんどのオープンソース企業はライセンス制限の変更を選択しました。例えば、</w:t>
      </w:r>
      <w:r>
        <w:rPr>
          <w:rFonts w:ascii="Microsoft YaHei" w:eastAsia="Microsoft YaHei" w:hAnsi="Microsoft YaHei" w:cs="Microsoft YaHei"/>
          <w:color w:val="333333"/>
          <w:sz w:val="22"/>
        </w:rPr>
        <w:t>Redis</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Redis Source Available License</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RSAL</w:t>
      </w:r>
      <w:r>
        <w:rPr>
          <w:rFonts w:ascii="Microsoft YaHei" w:eastAsia="Microsoft YaHei" w:hAnsi="Microsoft YaHei" w:cs="Microsoft YaHei"/>
          <w:color w:val="333333"/>
          <w:sz w:val="22"/>
        </w:rPr>
        <w:t>）という新しいライセンスを作成しました。オープンソースの大企業である</w:t>
      </w:r>
      <w:r>
        <w:rPr>
          <w:rFonts w:ascii="Microsoft YaHei" w:eastAsia="Microsoft YaHei" w:hAnsi="Microsoft YaHei" w:cs="Microsoft YaHei"/>
          <w:color w:val="333333"/>
          <w:sz w:val="22"/>
        </w:rPr>
        <w:t>MongoDB</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Confluent</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Elastic</w:t>
      </w:r>
      <w:r>
        <w:rPr>
          <w:rFonts w:ascii="Microsoft YaHei" w:eastAsia="Microsoft YaHei" w:hAnsi="Microsoft YaHei" w:cs="Microsoft YaHei"/>
          <w:color w:val="333333"/>
          <w:sz w:val="22"/>
        </w:rPr>
        <w:t>も、独自のオーダーメイドライセンスに移行しています。しかし、これらの変</w:t>
      </w:r>
      <w:r>
        <w:rPr>
          <w:rFonts w:ascii="Microsoft YaHei" w:eastAsia="Microsoft YaHei" w:hAnsi="Microsoft YaHei" w:cs="Microsoft YaHei"/>
          <w:color w:val="333333"/>
          <w:sz w:val="22"/>
        </w:rPr>
        <w:t>更は、ベンダーだけでなく、オープンソースコミュニティにとっても議論の的となっています。</w:t>
      </w:r>
    </w:p>
    <w:p w14:paraId="69E8C412" w14:textId="77777777" w:rsidR="004D63E1" w:rsidRDefault="004D63E1">
      <w:pPr>
        <w:spacing w:before="60" w:after="60" w:line="312" w:lineRule="auto"/>
        <w:rPr>
          <w:rFonts w:ascii="Microsoft YaHei" w:eastAsia="Microsoft YaHei" w:hAnsi="Microsoft YaHei" w:cs="Microsoft YaHei"/>
          <w:color w:val="333333"/>
          <w:sz w:val="22"/>
        </w:rPr>
      </w:pPr>
    </w:p>
    <w:p w14:paraId="21B6E672" w14:textId="77777777" w:rsidR="004D63E1" w:rsidRDefault="00810F6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ソフトウェア企業へのインタビューでは、ライセンス制限を変更することで、企業にとってメリットがあるという意見もありました。例えば、オープンソース企業が成果を保護することができれば、より多くのリソースを開発に投資するインセンティブを得ることができます。他にも、オープンソース市場の成長を促す、利益を増やすなどのメリットがあります。</w:t>
      </w:r>
    </w:p>
    <w:p w14:paraId="00B35937" w14:textId="77777777" w:rsidR="004D63E1" w:rsidRDefault="004D63E1">
      <w:pPr>
        <w:spacing w:before="60" w:after="60" w:line="312" w:lineRule="auto"/>
        <w:ind w:left="420"/>
        <w:rPr>
          <w:rFonts w:ascii="Microsoft YaHei" w:eastAsia="Microsoft YaHei" w:hAnsi="Microsoft YaHei" w:cs="Microsoft YaHei"/>
          <w:color w:val="333333"/>
          <w:sz w:val="22"/>
        </w:rPr>
      </w:pPr>
    </w:p>
    <w:tbl>
      <w:tblPr>
        <w:tblStyle w:val="afd"/>
        <w:tblW w:w="94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50"/>
      </w:tblGrid>
      <w:tr w:rsidR="004D63E1" w14:paraId="6C6CEC80" w14:textId="77777777">
        <w:trPr>
          <w:trHeight w:val="360"/>
        </w:trPr>
        <w:tc>
          <w:tcPr>
            <w:tcW w:w="9450" w:type="dxa"/>
            <w:tcBorders>
              <w:top w:val="nil"/>
              <w:left w:val="nil"/>
              <w:bottom w:val="nil"/>
              <w:right w:val="nil"/>
            </w:tcBorders>
          </w:tcPr>
          <w:p w14:paraId="7B72567D" w14:textId="77777777" w:rsidR="004D63E1" w:rsidRDefault="00810F6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23</w:t>
            </w:r>
            <w:r>
              <w:rPr>
                <w:rFonts w:ascii="Microsoft YaHei" w:eastAsia="Microsoft YaHei" w:hAnsi="Microsoft YaHei" w:cs="Microsoft YaHei"/>
                <w:color w:val="333333"/>
                <w:sz w:val="20"/>
                <w:szCs w:val="20"/>
              </w:rPr>
              <w:t>：オープンソースソフトウェア企業にとってのライセンス変更のメリット</w:t>
            </w:r>
          </w:p>
        </w:tc>
      </w:tr>
      <w:tr w:rsidR="004D63E1" w14:paraId="5868BB6F" w14:textId="77777777">
        <w:trPr>
          <w:trHeight w:val="1410"/>
        </w:trPr>
        <w:tc>
          <w:tcPr>
            <w:tcW w:w="9450" w:type="dxa"/>
            <w:tcBorders>
              <w:top w:val="nil"/>
              <w:left w:val="nil"/>
              <w:bottom w:val="nil"/>
              <w:right w:val="nil"/>
            </w:tcBorders>
          </w:tcPr>
          <w:p w14:paraId="29B9CFE1" w14:textId="77777777" w:rsidR="004D63E1" w:rsidRDefault="00810F6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2"/>
              </w:rPr>
              <w:drawing>
                <wp:inline distT="0" distB="0" distL="0" distR="0" wp14:anchorId="495587B5" wp14:editId="714412AD">
                  <wp:extent cx="5305425" cy="1114425"/>
                  <wp:effectExtent l="0" t="0" r="0" b="0"/>
                  <wp:docPr id="16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0"/>
                          <a:srcRect/>
                          <a:stretch>
                            <a:fillRect/>
                          </a:stretch>
                        </pic:blipFill>
                        <pic:spPr>
                          <a:xfrm>
                            <a:off x="0" y="0"/>
                            <a:ext cx="5305425" cy="1114425"/>
                          </a:xfrm>
                          <a:prstGeom prst="rect">
                            <a:avLst/>
                          </a:prstGeom>
                          <a:ln/>
                        </pic:spPr>
                      </pic:pic>
                    </a:graphicData>
                  </a:graphic>
                </wp:inline>
              </w:drawing>
            </w:r>
          </w:p>
        </w:tc>
      </w:tr>
      <w:tr w:rsidR="004D63E1" w14:paraId="1A15B26B" w14:textId="77777777">
        <w:trPr>
          <w:trHeight w:val="300"/>
        </w:trPr>
        <w:tc>
          <w:tcPr>
            <w:tcW w:w="9450" w:type="dxa"/>
            <w:tcBorders>
              <w:top w:val="nil"/>
              <w:left w:val="nil"/>
              <w:bottom w:val="nil"/>
              <w:right w:val="nil"/>
            </w:tcBorders>
          </w:tcPr>
          <w:p w14:paraId="44EB8337" w14:textId="77777777" w:rsidR="004D63E1" w:rsidRDefault="00810F6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lastRenderedPageBreak/>
              <w:t>出所：</w:t>
            </w:r>
            <w:proofErr w:type="spellStart"/>
            <w:r>
              <w:rPr>
                <w:rFonts w:ascii="Microsoft YaHei" w:eastAsia="Microsoft YaHei" w:hAnsi="Microsoft YaHei" w:cs="Microsoft YaHei"/>
                <w:color w:val="333333"/>
                <w:sz w:val="18"/>
                <w:szCs w:val="18"/>
              </w:rPr>
              <w:t>VansonBourne</w:t>
            </w:r>
            <w:proofErr w:type="spellEnd"/>
            <w:r>
              <w:rPr>
                <w:rFonts w:ascii="Microsoft YaHei" w:eastAsia="Microsoft YaHei" w:hAnsi="Microsoft YaHei" w:cs="Microsoft YaHei"/>
                <w:color w:val="333333"/>
                <w:sz w:val="18"/>
                <w:szCs w:val="18"/>
              </w:rPr>
              <w:t>、云启资本</w:t>
            </w:r>
          </w:p>
        </w:tc>
      </w:tr>
    </w:tbl>
    <w:p w14:paraId="4D6A79C1" w14:textId="77777777" w:rsidR="004D63E1" w:rsidRDefault="00810F6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コードライセンスの変更は、パブリッククラウド企業への対策としては有効ですが、一方でオープンソースに貢献し、意図したとおりに利用したいと考えている人々に悪影響を及ぼします。必然的に、コミュニティ元の</w:t>
      </w:r>
      <w:r>
        <w:rPr>
          <w:rFonts w:ascii="Microsoft YaHei" w:eastAsia="Microsoft YaHei" w:hAnsi="Microsoft YaHei" w:cs="Microsoft YaHei"/>
          <w:color w:val="333333"/>
          <w:sz w:val="22"/>
        </w:rPr>
        <w:t>OSS</w:t>
      </w:r>
      <w:r>
        <w:rPr>
          <w:rFonts w:ascii="Microsoft YaHei" w:eastAsia="Microsoft YaHei" w:hAnsi="Microsoft YaHei" w:cs="Microsoft YaHei"/>
          <w:color w:val="333333"/>
          <w:sz w:val="22"/>
        </w:rPr>
        <w:t>企業だけが</w:t>
      </w:r>
      <w:r>
        <w:rPr>
          <w:rFonts w:ascii="Microsoft YaHei" w:eastAsia="Microsoft YaHei" w:hAnsi="Microsoft YaHei" w:cs="Microsoft YaHei"/>
          <w:color w:val="333333"/>
          <w:sz w:val="22"/>
        </w:rPr>
        <w:t>利用可能なソースライセンスに移行することで、コストが増加し、ライセンスロックインを助長することになり、オープンソースの目的である「オープンであること」が損なわれることになります。これに加えて、ライセンスの変更は、フォークを助長し、イノベーションを阻害し、クラウドサービスの市場に悪影響を及ぼすというデメリットもあります。</w:t>
      </w:r>
    </w:p>
    <w:p w14:paraId="08CDB483" w14:textId="77777777" w:rsidR="004D63E1" w:rsidRDefault="004D63E1">
      <w:pPr>
        <w:spacing w:before="60" w:after="60" w:line="312" w:lineRule="auto"/>
        <w:ind w:left="1800"/>
        <w:rPr>
          <w:rFonts w:ascii="Microsoft YaHei" w:eastAsia="Microsoft YaHei" w:hAnsi="Microsoft YaHei" w:cs="Microsoft YaHei"/>
          <w:color w:val="333333"/>
          <w:sz w:val="20"/>
          <w:szCs w:val="20"/>
        </w:rPr>
      </w:pPr>
    </w:p>
    <w:tbl>
      <w:tblPr>
        <w:tblStyle w:val="afe"/>
        <w:tblW w:w="94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50"/>
      </w:tblGrid>
      <w:tr w:rsidR="004D63E1" w14:paraId="56C6E7DB" w14:textId="77777777">
        <w:trPr>
          <w:trHeight w:val="360"/>
        </w:trPr>
        <w:tc>
          <w:tcPr>
            <w:tcW w:w="9450" w:type="dxa"/>
            <w:tcBorders>
              <w:top w:val="nil"/>
              <w:left w:val="nil"/>
              <w:bottom w:val="nil"/>
              <w:right w:val="nil"/>
            </w:tcBorders>
          </w:tcPr>
          <w:p w14:paraId="5692BF6F" w14:textId="77777777" w:rsidR="004D63E1" w:rsidRDefault="00810F6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24</w:t>
            </w:r>
            <w:r>
              <w:rPr>
                <w:rFonts w:ascii="Microsoft YaHei" w:eastAsia="Microsoft YaHei" w:hAnsi="Microsoft YaHei" w:cs="Microsoft YaHei"/>
                <w:color w:val="333333"/>
                <w:sz w:val="20"/>
                <w:szCs w:val="20"/>
              </w:rPr>
              <w:t>：オープンソースソフトウェア企業にとってのライセンス変更のデメリット</w:t>
            </w:r>
          </w:p>
        </w:tc>
      </w:tr>
      <w:tr w:rsidR="004D63E1" w14:paraId="14F9C22C" w14:textId="77777777">
        <w:trPr>
          <w:trHeight w:val="1455"/>
        </w:trPr>
        <w:tc>
          <w:tcPr>
            <w:tcW w:w="9450" w:type="dxa"/>
            <w:tcBorders>
              <w:top w:val="nil"/>
              <w:left w:val="nil"/>
              <w:bottom w:val="nil"/>
              <w:right w:val="nil"/>
            </w:tcBorders>
          </w:tcPr>
          <w:p w14:paraId="27B990EE" w14:textId="77777777" w:rsidR="004D63E1" w:rsidRDefault="00810F6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2"/>
              </w:rPr>
              <w:drawing>
                <wp:inline distT="0" distB="0" distL="0" distR="0" wp14:anchorId="5B8D7493" wp14:editId="5CBE23D0">
                  <wp:extent cx="4772025" cy="1409700"/>
                  <wp:effectExtent l="0" t="0" r="0" b="0"/>
                  <wp:docPr id="16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1"/>
                          <a:srcRect/>
                          <a:stretch>
                            <a:fillRect/>
                          </a:stretch>
                        </pic:blipFill>
                        <pic:spPr>
                          <a:xfrm>
                            <a:off x="0" y="0"/>
                            <a:ext cx="4772025" cy="1409700"/>
                          </a:xfrm>
                          <a:prstGeom prst="rect">
                            <a:avLst/>
                          </a:prstGeom>
                          <a:ln/>
                        </pic:spPr>
                      </pic:pic>
                    </a:graphicData>
                  </a:graphic>
                </wp:inline>
              </w:drawing>
            </w:r>
          </w:p>
        </w:tc>
      </w:tr>
      <w:tr w:rsidR="004D63E1" w14:paraId="679BFCCA" w14:textId="77777777">
        <w:trPr>
          <w:trHeight w:val="300"/>
        </w:trPr>
        <w:tc>
          <w:tcPr>
            <w:tcW w:w="9450" w:type="dxa"/>
            <w:tcBorders>
              <w:top w:val="nil"/>
              <w:left w:val="nil"/>
              <w:bottom w:val="nil"/>
              <w:right w:val="nil"/>
            </w:tcBorders>
          </w:tcPr>
          <w:p w14:paraId="4C9ABEF1" w14:textId="77777777" w:rsidR="004D63E1" w:rsidRDefault="00810F6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出所：</w:t>
            </w:r>
            <w:proofErr w:type="spellStart"/>
            <w:r>
              <w:rPr>
                <w:rFonts w:ascii="Microsoft YaHei" w:eastAsia="Microsoft YaHei" w:hAnsi="Microsoft YaHei" w:cs="Microsoft YaHei"/>
                <w:color w:val="333333"/>
                <w:sz w:val="18"/>
                <w:szCs w:val="18"/>
              </w:rPr>
              <w:t>VansonBourne</w:t>
            </w:r>
            <w:proofErr w:type="spellEnd"/>
            <w:r>
              <w:rPr>
                <w:rFonts w:ascii="Microsoft YaHei" w:eastAsia="Microsoft YaHei" w:hAnsi="Microsoft YaHei" w:cs="Microsoft YaHei"/>
                <w:color w:val="333333"/>
                <w:sz w:val="18"/>
                <w:szCs w:val="18"/>
              </w:rPr>
              <w:t>、云启资本</w:t>
            </w:r>
          </w:p>
        </w:tc>
      </w:tr>
    </w:tbl>
    <w:p w14:paraId="663DB808" w14:textId="77777777" w:rsidR="004D63E1" w:rsidRDefault="00810F6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ソフトウェア・ベンダーは、製品の差別化を強化し、コラボレーションのためにクラウド・プロバイダーを積極的に取り入れるべきである。オープンソースソフトウェア企業とクラウドベンダーの競争は、コードを取り合うものでなく、コミュニティの大きさが勝利条件になります。独立したオープンソースソフトウェア企業には、</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つの大きな競争上の優位性があります。それは、企業のお客様がベンダーロックインを望まないこと、ユーザーがコードを書いた人からのソフトウェアやサービスを購入することを好むこと、そしてクラウドベンダーが</w:t>
      </w:r>
      <w:r>
        <w:rPr>
          <w:rFonts w:ascii="Microsoft YaHei" w:eastAsia="Microsoft YaHei" w:hAnsi="Microsoft YaHei" w:cs="Microsoft YaHei"/>
          <w:color w:val="333333"/>
          <w:sz w:val="22"/>
        </w:rPr>
        <w:t>オープンソース企業のような専門知識を持っていないことです。まず、企業のお客様はベンダーロックインを望みません。クラウドベンダーのホステッドサービスを適用して、対応するすべてのデータをそのプラットフォーム上でホストすると、相対的に大きな転送コストがかかり、ベンダーロックインが発生します。この点で、オープンソース</w:t>
      </w:r>
      <w:r>
        <w:rPr>
          <w:rFonts w:ascii="Microsoft YaHei" w:eastAsia="Microsoft YaHei" w:hAnsi="Microsoft YaHei" w:cs="Microsoft YaHei"/>
          <w:color w:val="333333"/>
          <w:sz w:val="22"/>
        </w:rPr>
        <w:lastRenderedPageBreak/>
        <w:t>はベンダーロックインを避けることができ、企業ユーザーに好まれています。次に、ソフトウェアのユーザーは、コードを書いた会社の製品を購入する可能性が高い。オープンソースコミュニティの生みの親でありリーダーで</w:t>
      </w:r>
      <w:r>
        <w:rPr>
          <w:rFonts w:ascii="Microsoft YaHei" w:eastAsia="Microsoft YaHei" w:hAnsi="Microsoft YaHei" w:cs="Microsoft YaHei"/>
          <w:color w:val="333333"/>
          <w:sz w:val="22"/>
        </w:rPr>
        <w:t>あるソフトウェアユーザーは、オープンソースソフトウェア企業をより信頼し、クラウドベンダーからではなく、オープンソースソフトウェア企業からソフトウェアを購入する傾向があります。繰り返しになりますが、オープンソースソフトウェアの会社には、それぞれのノウハウがあります。オープンソースソフトウェア企業は、ソフトウェアやサービスを改善するために多くの開発者を集めることができ、これらの開発者はクラウドベンダーのチームが持っていない多くのスキルを持っていることが多い。</w:t>
      </w:r>
    </w:p>
    <w:p w14:paraId="68CA0543" w14:textId="77777777" w:rsidR="004D63E1" w:rsidRDefault="004D63E1">
      <w:pPr>
        <w:spacing w:before="60" w:after="60" w:line="312" w:lineRule="auto"/>
        <w:ind w:left="1440" w:firstLine="360"/>
        <w:rPr>
          <w:rFonts w:ascii="Microsoft YaHei" w:eastAsia="Microsoft YaHei" w:hAnsi="Microsoft YaHei" w:cs="Microsoft YaHei"/>
          <w:color w:val="333333"/>
          <w:sz w:val="22"/>
        </w:rPr>
      </w:pPr>
    </w:p>
    <w:p w14:paraId="2938CCEF" w14:textId="77777777" w:rsidR="004D63E1" w:rsidRDefault="00810F6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実際には、クラウドとオープンソースは「ゼロサム・ゲ</w:t>
      </w:r>
      <w:r>
        <w:rPr>
          <w:rFonts w:ascii="Microsoft YaHei" w:eastAsia="Microsoft YaHei" w:hAnsi="Microsoft YaHei" w:cs="Microsoft YaHei"/>
          <w:color w:val="333333"/>
          <w:sz w:val="22"/>
        </w:rPr>
        <w:t>ーム」ではなく、相互に強化し合うパートナーシップとなり得ます。クラウドは、オープンソース・ソフトウェアにとって新たな機会となります。オープンソース製品の特性自体がクラウドに適しており、クラウドはこれらのオープンソースソフトウェアの新しいビジネスモデルの構築に役立ちます。クラウドコンピューティングは、基本ソフトウェア間や企業間で差別化がなされすぎているという問題を解決し、オープンソースソフトウェアの品質特性とクラウドコンピューティングを組み合わせることで、ビジネス価値を効率的に実現することができます。</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また、</w:t>
      </w:r>
      <w:proofErr w:type="spellStart"/>
      <w:r>
        <w:rPr>
          <w:rFonts w:ascii="Microsoft YaHei" w:eastAsia="Microsoft YaHei" w:hAnsi="Microsoft YaHei" w:cs="Microsoft YaHei"/>
          <w:color w:val="333333"/>
          <w:sz w:val="22"/>
        </w:rPr>
        <w:t>PingCAP</w:t>
      </w:r>
      <w:proofErr w:type="spellEnd"/>
      <w:r>
        <w:rPr>
          <w:rFonts w:ascii="Microsoft YaHei" w:eastAsia="Microsoft YaHei" w:hAnsi="Microsoft YaHei" w:cs="Microsoft YaHei"/>
          <w:color w:val="333333"/>
          <w:sz w:val="22"/>
        </w:rPr>
        <w:t>の創業者である黄东旭氏は、オープンソースを大規模に実現するにはクラウドが唯一の方法であるとの見解を示しています。良いビジネスはスケーラブルであるべきだが、従来のオープンソースのビジネスモデルでは、人の介在（営業／プリセールス／ポストセールス・デリバリーなど）が必要であり、人が介在するビジネスはスケールしないと指摘しています。クラウドの本質は、ユーザーが必要に応じて購入するリソースのレンタル（</w:t>
      </w:r>
      <w:r>
        <w:rPr>
          <w:rFonts w:ascii="Microsoft YaHei" w:eastAsia="Microsoft YaHei" w:hAnsi="Microsoft YaHei" w:cs="Microsoft YaHei"/>
          <w:color w:val="333333"/>
          <w:sz w:val="22"/>
        </w:rPr>
        <w:t>Hosting</w:t>
      </w:r>
      <w:r>
        <w:rPr>
          <w:rFonts w:ascii="Microsoft YaHei" w:eastAsia="Microsoft YaHei" w:hAnsi="Microsoft YaHei" w:cs="Microsoft YaHei"/>
          <w:color w:val="333333"/>
          <w:sz w:val="22"/>
        </w:rPr>
        <w:t>）であり、オープンソースのスケーラビリティを可能にしています。</w:t>
      </w:r>
    </w:p>
    <w:p w14:paraId="031AAE64" w14:textId="77777777" w:rsidR="004D63E1" w:rsidRDefault="004D63E1">
      <w:pPr>
        <w:spacing w:before="60" w:after="60" w:line="312" w:lineRule="auto"/>
        <w:ind w:left="2220"/>
        <w:rPr>
          <w:rFonts w:ascii="Microsoft YaHei" w:eastAsia="Microsoft YaHei" w:hAnsi="Microsoft YaHei" w:cs="Microsoft YaHei"/>
          <w:color w:val="333333"/>
          <w:sz w:val="22"/>
        </w:rPr>
      </w:pPr>
    </w:p>
    <w:p w14:paraId="31A0E355" w14:textId="77777777" w:rsidR="004D63E1" w:rsidRDefault="00810F6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オープンソースソフトウェアベンダーは、製品の差別化を強化する必要があります。</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オープンソース製品が複雑化すると、クラウドサービス事業者は単純なパッケージ販売ができなくなり、オープンソースソフトウェアベンダーとの連携が必要になります。クラウドベンダーは、その基盤となるエコシステム全体の育成を行うことができます。クラウド、オープンソ</w:t>
      </w:r>
      <w:r>
        <w:rPr>
          <w:rFonts w:ascii="Microsoft YaHei" w:eastAsia="Microsoft YaHei" w:hAnsi="Microsoft YaHei" w:cs="Microsoft YaHei"/>
          <w:color w:val="333333"/>
          <w:sz w:val="22"/>
        </w:rPr>
        <w:lastRenderedPageBreak/>
        <w:t>ース、コミュニティの間にエコシステムが形成され、ポジティブな影響を与えることができます。</w:t>
      </w:r>
    </w:p>
    <w:p w14:paraId="043E05C8" w14:textId="77777777" w:rsidR="004D63E1" w:rsidRDefault="004D63E1">
      <w:pPr>
        <w:spacing w:before="60" w:after="60" w:line="312" w:lineRule="auto"/>
        <w:rPr>
          <w:rFonts w:ascii="Microsoft YaHei" w:eastAsia="Microsoft YaHei" w:hAnsi="Microsoft YaHei" w:cs="Microsoft YaHei"/>
          <w:color w:val="333333"/>
          <w:sz w:val="20"/>
          <w:szCs w:val="20"/>
        </w:rPr>
      </w:pPr>
    </w:p>
    <w:p w14:paraId="5A70823A" w14:textId="77777777" w:rsidR="004D63E1" w:rsidRDefault="00810F60">
      <w:pPr>
        <w:pStyle w:val="2"/>
        <w:rPr>
          <w:rFonts w:ascii="Microsoft YaHei" w:eastAsia="Microsoft YaHei" w:hAnsi="Microsoft YaHei" w:cs="Microsoft YaHei"/>
        </w:rPr>
      </w:pPr>
      <w:bookmarkStart w:id="145" w:name="_Toc98205703"/>
      <w:r>
        <w:rPr>
          <w:rFonts w:ascii="Microsoft YaHei" w:eastAsia="Microsoft YaHei" w:hAnsi="Microsoft YaHei" w:cs="Microsoft YaHei"/>
        </w:rPr>
        <w:t>4.</w:t>
      </w:r>
      <w:r>
        <w:rPr>
          <w:rFonts w:ascii="Microsoft YaHei" w:eastAsia="Microsoft YaHei" w:hAnsi="Microsoft YaHei" w:cs="Microsoft YaHei"/>
        </w:rPr>
        <w:t>投資</w:t>
      </w:r>
      <w:r>
        <w:rPr>
          <w:rFonts w:ascii="Microsoft YaHei" w:eastAsia="Microsoft YaHei" w:hAnsi="Microsoft YaHei" w:cs="Microsoft YaHei"/>
        </w:rPr>
        <w:t xml:space="preserve"> - </w:t>
      </w:r>
      <w:r>
        <w:rPr>
          <w:rFonts w:ascii="Microsoft YaHei" w:eastAsia="Microsoft YaHei" w:hAnsi="Microsoft YaHei" w:cs="Microsoft YaHei"/>
        </w:rPr>
        <w:t>次のオープンソース・ユニコーンを見つける方法</w:t>
      </w:r>
      <w:bookmarkEnd w:id="145"/>
    </w:p>
    <w:p w14:paraId="2940CA3B" w14:textId="77777777" w:rsidR="004D63E1" w:rsidRDefault="00810F60">
      <w:pPr>
        <w:pStyle w:val="3"/>
        <w:rPr>
          <w:rFonts w:ascii="Microsoft YaHei" w:eastAsia="Microsoft YaHei" w:hAnsi="Microsoft YaHei" w:cs="Microsoft YaHei"/>
        </w:rPr>
      </w:pPr>
      <w:bookmarkStart w:id="146" w:name="_Toc98205704"/>
      <w:r>
        <w:rPr>
          <w:rFonts w:ascii="Microsoft YaHei" w:eastAsia="Microsoft YaHei" w:hAnsi="Microsoft YaHei" w:cs="Microsoft YaHei"/>
        </w:rPr>
        <w:t xml:space="preserve">4.1 </w:t>
      </w:r>
      <w:r>
        <w:rPr>
          <w:rFonts w:ascii="Microsoft YaHei" w:eastAsia="Microsoft YaHei" w:hAnsi="Microsoft YaHei" w:cs="Microsoft YaHei"/>
        </w:rPr>
        <w:t>成功した商用オープンソ</w:t>
      </w:r>
      <w:r>
        <w:rPr>
          <w:rFonts w:ascii="Microsoft YaHei" w:eastAsia="Microsoft YaHei" w:hAnsi="Microsoft YaHei" w:cs="Microsoft YaHei"/>
        </w:rPr>
        <w:t>ースプロジェクトの判断基準</w:t>
      </w:r>
      <w:bookmarkEnd w:id="146"/>
    </w:p>
    <w:p w14:paraId="359B0723"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f"/>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60"/>
      </w:tblGrid>
      <w:tr w:rsidR="004D63E1" w14:paraId="607C5A8C" w14:textId="77777777">
        <w:trPr>
          <w:trHeight w:val="450"/>
        </w:trPr>
        <w:tc>
          <w:tcPr>
            <w:tcW w:w="9360" w:type="dxa"/>
            <w:tcBorders>
              <w:top w:val="nil"/>
              <w:left w:val="nil"/>
              <w:bottom w:val="nil"/>
              <w:right w:val="nil"/>
            </w:tcBorders>
          </w:tcPr>
          <w:p w14:paraId="176D8B0E" w14:textId="77777777" w:rsidR="004D63E1" w:rsidRDefault="00810F6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25</w:t>
            </w:r>
            <w:r>
              <w:rPr>
                <w:rFonts w:ascii="Microsoft YaHei" w:eastAsia="Microsoft YaHei" w:hAnsi="Microsoft YaHei" w:cs="Microsoft YaHei"/>
                <w:color w:val="333333"/>
                <w:sz w:val="20"/>
                <w:szCs w:val="20"/>
              </w:rPr>
              <w:t>：異なるステージの投資家によるオープンソースプロジェクトの判断の要点</w:t>
            </w:r>
          </w:p>
        </w:tc>
      </w:tr>
      <w:tr w:rsidR="004D63E1" w14:paraId="32A7EB12" w14:textId="77777777">
        <w:trPr>
          <w:trHeight w:val="1995"/>
        </w:trPr>
        <w:tc>
          <w:tcPr>
            <w:tcW w:w="9360" w:type="dxa"/>
            <w:tcBorders>
              <w:top w:val="nil"/>
              <w:left w:val="nil"/>
              <w:bottom w:val="nil"/>
              <w:right w:val="nil"/>
            </w:tcBorders>
          </w:tcPr>
          <w:p w14:paraId="1DAA8B1F" w14:textId="77777777" w:rsidR="004D63E1" w:rsidRDefault="00810F6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drawing>
                <wp:inline distT="0" distB="0" distL="0" distR="0" wp14:anchorId="0570B86F" wp14:editId="506033F2">
                  <wp:extent cx="5943600" cy="1467326"/>
                  <wp:effectExtent l="0" t="0" r="0" b="0"/>
                  <wp:docPr id="16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2"/>
                          <a:srcRect/>
                          <a:stretch>
                            <a:fillRect/>
                          </a:stretch>
                        </pic:blipFill>
                        <pic:spPr>
                          <a:xfrm>
                            <a:off x="0" y="0"/>
                            <a:ext cx="5943600" cy="1467326"/>
                          </a:xfrm>
                          <a:prstGeom prst="rect">
                            <a:avLst/>
                          </a:prstGeom>
                          <a:ln/>
                        </pic:spPr>
                      </pic:pic>
                    </a:graphicData>
                  </a:graphic>
                </wp:inline>
              </w:drawing>
            </w:r>
          </w:p>
        </w:tc>
      </w:tr>
      <w:tr w:rsidR="004D63E1" w14:paraId="4FDD310F" w14:textId="77777777">
        <w:trPr>
          <w:trHeight w:val="375"/>
        </w:trPr>
        <w:tc>
          <w:tcPr>
            <w:tcW w:w="9360" w:type="dxa"/>
            <w:tcBorders>
              <w:top w:val="nil"/>
              <w:left w:val="nil"/>
              <w:bottom w:val="nil"/>
              <w:right w:val="nil"/>
            </w:tcBorders>
          </w:tcPr>
          <w:p w14:paraId="6EF1DDF7" w14:textId="77777777" w:rsidR="004D63E1" w:rsidRDefault="00810F6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出典：云启资本</w:t>
            </w:r>
          </w:p>
        </w:tc>
      </w:tr>
    </w:tbl>
    <w:p w14:paraId="73AFEEAD" w14:textId="77777777" w:rsidR="004D63E1" w:rsidRDefault="00810F60">
      <w:pPr>
        <w:pStyle w:val="4"/>
        <w:rPr>
          <w:rFonts w:ascii="Microsoft YaHei" w:eastAsia="Microsoft YaHei" w:hAnsi="Microsoft YaHei" w:cs="Microsoft YaHei"/>
        </w:rPr>
      </w:pPr>
      <w:bookmarkStart w:id="147" w:name="_Toc98205705"/>
      <w:r>
        <w:rPr>
          <w:rFonts w:ascii="Microsoft YaHei" w:eastAsia="Microsoft YaHei" w:hAnsi="Microsoft YaHei" w:cs="Microsoft YaHei"/>
        </w:rPr>
        <w:t xml:space="preserve">4.1.1 </w:t>
      </w:r>
      <w:r>
        <w:rPr>
          <w:rFonts w:ascii="Microsoft YaHei" w:eastAsia="Microsoft YaHei" w:hAnsi="Microsoft YaHei" w:cs="Microsoft YaHei"/>
        </w:rPr>
        <w:t>コードの所有権と管理</w:t>
      </w:r>
      <w:r>
        <w:rPr>
          <w:rFonts w:ascii="Microsoft YaHei" w:eastAsia="Microsoft YaHei" w:hAnsi="Microsoft YaHei" w:cs="Microsoft YaHei"/>
        </w:rPr>
        <w:t xml:space="preserve"> - </w:t>
      </w:r>
      <w:r>
        <w:rPr>
          <w:rFonts w:ascii="Microsoft YaHei" w:eastAsia="Microsoft YaHei" w:hAnsi="Microsoft YaHei" w:cs="Microsoft YaHei"/>
        </w:rPr>
        <w:t>製品開発段階</w:t>
      </w:r>
      <w:bookmarkEnd w:id="147"/>
    </w:p>
    <w:p w14:paraId="3F646812" w14:textId="77777777" w:rsidR="004D63E1" w:rsidRDefault="00810F6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コードの所有権とコントロールを持つことは、プロジェクトの所有権、開発の自律性、知的財産権、そしてビジネスモデルの選択を持つことを意味します。</w:t>
      </w:r>
      <w:r>
        <w:rPr>
          <w:rFonts w:ascii="Microsoft YaHei" w:eastAsia="Microsoft YaHei" w:hAnsi="Microsoft YaHei" w:cs="Microsoft YaHei"/>
          <w:color w:val="333333"/>
          <w:sz w:val="22"/>
        </w:rPr>
        <w:t>オープンソース・ソフトウェアの商品化を成功させるためには、その背後にある商業企業が</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社だけであることがベストです。これは歴史からの教訓で、</w:t>
      </w:r>
      <w:r>
        <w:rPr>
          <w:rFonts w:ascii="Microsoft YaHei" w:eastAsia="Microsoft YaHei" w:hAnsi="Microsoft YaHei" w:cs="Microsoft YaHei"/>
          <w:color w:val="333333"/>
          <w:sz w:val="22"/>
        </w:rPr>
        <w:t>Cloudera</w:t>
      </w:r>
      <w:r>
        <w:rPr>
          <w:rFonts w:ascii="Microsoft YaHei" w:eastAsia="Microsoft YaHei" w:hAnsi="Microsoft YaHei" w:cs="Microsoft YaHei"/>
          <w:color w:val="333333"/>
          <w:sz w:val="22"/>
        </w:rPr>
        <w:t>と</w:t>
      </w:r>
      <w:r>
        <w:rPr>
          <w:rFonts w:ascii="Microsoft YaHei" w:eastAsia="Microsoft YaHei" w:hAnsi="Microsoft YaHei" w:cs="Microsoft YaHei"/>
          <w:color w:val="333333"/>
          <w:sz w:val="22"/>
        </w:rPr>
        <w:t>Hortonworks</w:t>
      </w:r>
      <w:r>
        <w:rPr>
          <w:rFonts w:ascii="Microsoft YaHei" w:eastAsia="Microsoft YaHei" w:hAnsi="Microsoft YaHei" w:cs="Microsoft YaHei"/>
          <w:color w:val="333333"/>
          <w:sz w:val="22"/>
        </w:rPr>
        <w:t>はともに</w:t>
      </w:r>
      <w:r>
        <w:rPr>
          <w:rFonts w:ascii="Microsoft YaHei" w:eastAsia="Microsoft YaHei" w:hAnsi="Microsoft YaHei" w:cs="Microsoft YaHei"/>
          <w:color w:val="333333"/>
          <w:sz w:val="22"/>
        </w:rPr>
        <w:t>Hadoop</w:t>
      </w:r>
      <w:r>
        <w:rPr>
          <w:rFonts w:ascii="Microsoft YaHei" w:eastAsia="Microsoft YaHei" w:hAnsi="Microsoft YaHei" w:cs="Microsoft YaHei"/>
          <w:color w:val="333333"/>
          <w:sz w:val="22"/>
        </w:rPr>
        <w:t>をベースにした上場企業ですが、同じオープンソースプロジェクトをベースにしているため、製品が明確に差別化されておらず、競争は利益を削り合う価格競争となり、勝者のいない状態として終わってしまいました。逆にポジティブな例としては、</w:t>
      </w:r>
      <w:r>
        <w:rPr>
          <w:rFonts w:ascii="Microsoft YaHei" w:eastAsia="Microsoft YaHei" w:hAnsi="Microsoft YaHei" w:cs="Microsoft YaHei"/>
          <w:color w:val="333333"/>
          <w:sz w:val="22"/>
        </w:rPr>
        <w:t>Kafka</w:t>
      </w:r>
      <w:r>
        <w:rPr>
          <w:rFonts w:ascii="Microsoft YaHei" w:eastAsia="Microsoft YaHei" w:hAnsi="Microsoft YaHei" w:cs="Microsoft YaHei"/>
          <w:color w:val="333333"/>
          <w:sz w:val="22"/>
        </w:rPr>
        <w:t>プロジェクトをベースにして</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年に上場する</w:t>
      </w:r>
      <w:r>
        <w:rPr>
          <w:rFonts w:ascii="Microsoft YaHei" w:eastAsia="Microsoft YaHei" w:hAnsi="Microsoft YaHei" w:cs="Microsoft YaHei"/>
          <w:color w:val="333333"/>
          <w:sz w:val="22"/>
        </w:rPr>
        <w:t>Confluent</w:t>
      </w:r>
      <w:r>
        <w:rPr>
          <w:rFonts w:ascii="Microsoft YaHei" w:eastAsia="Microsoft YaHei" w:hAnsi="Microsoft YaHei" w:cs="Microsoft YaHei"/>
          <w:color w:val="333333"/>
          <w:sz w:val="22"/>
        </w:rPr>
        <w:t>や、</w:t>
      </w:r>
      <w:r>
        <w:rPr>
          <w:rFonts w:ascii="Microsoft YaHei" w:eastAsia="Microsoft YaHei" w:hAnsi="Microsoft YaHei" w:cs="Microsoft YaHei"/>
          <w:color w:val="333333"/>
          <w:sz w:val="22"/>
        </w:rPr>
        <w:t>Spark</w:t>
      </w:r>
      <w:r>
        <w:rPr>
          <w:rFonts w:ascii="Microsoft YaHei" w:eastAsia="Microsoft YaHei" w:hAnsi="Microsoft YaHei" w:cs="Microsoft YaHei"/>
          <w:color w:val="333333"/>
          <w:sz w:val="22"/>
        </w:rPr>
        <w:t>を</w:t>
      </w:r>
      <w:r>
        <w:rPr>
          <w:rFonts w:ascii="Microsoft YaHei" w:eastAsia="Microsoft YaHei" w:hAnsi="Microsoft YaHei" w:cs="Microsoft YaHei"/>
          <w:color w:val="333333"/>
          <w:sz w:val="22"/>
        </w:rPr>
        <w:t>ベースにした商用企業</w:t>
      </w:r>
      <w:r>
        <w:rPr>
          <w:rFonts w:ascii="Microsoft YaHei" w:eastAsia="Microsoft YaHei" w:hAnsi="Microsoft YaHei" w:cs="Microsoft YaHei"/>
          <w:color w:val="333333"/>
          <w:sz w:val="22"/>
        </w:rPr>
        <w:t>Databricks</w:t>
      </w:r>
      <w:r>
        <w:rPr>
          <w:rFonts w:ascii="Microsoft YaHei" w:eastAsia="Microsoft YaHei" w:hAnsi="Microsoft YaHei" w:cs="Microsoft YaHei"/>
          <w:color w:val="333333"/>
          <w:sz w:val="22"/>
        </w:rPr>
        <w:t>などがあり、</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つの商用企業が製品や商用化のプロセスをリードしているのが特徴で、内部対立や価格競争の問題はありません。</w:t>
      </w:r>
    </w:p>
    <w:p w14:paraId="09F952E2"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f0"/>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60"/>
      </w:tblGrid>
      <w:tr w:rsidR="004D63E1" w14:paraId="79C22438" w14:textId="77777777">
        <w:trPr>
          <w:trHeight w:val="450"/>
        </w:trPr>
        <w:tc>
          <w:tcPr>
            <w:tcW w:w="9360" w:type="dxa"/>
            <w:tcBorders>
              <w:top w:val="nil"/>
              <w:left w:val="nil"/>
              <w:bottom w:val="nil"/>
              <w:right w:val="nil"/>
            </w:tcBorders>
          </w:tcPr>
          <w:p w14:paraId="3CED617F" w14:textId="77777777" w:rsidR="004D63E1" w:rsidRDefault="00810F6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26</w:t>
            </w:r>
            <w:r>
              <w:rPr>
                <w:rFonts w:ascii="Microsoft YaHei" w:eastAsia="Microsoft YaHei" w:hAnsi="Microsoft YaHei" w:cs="Microsoft YaHei"/>
                <w:color w:val="333333"/>
                <w:sz w:val="20"/>
                <w:szCs w:val="20"/>
              </w:rPr>
              <w:t>：オリジナルのオープンソース・プロジェクトと非オリジナルのオープンソース・プロジェクトの比較</w:t>
            </w:r>
          </w:p>
        </w:tc>
      </w:tr>
      <w:tr w:rsidR="004D63E1" w14:paraId="65E46582" w14:textId="77777777">
        <w:trPr>
          <w:trHeight w:val="1995"/>
        </w:trPr>
        <w:tc>
          <w:tcPr>
            <w:tcW w:w="9360" w:type="dxa"/>
            <w:tcBorders>
              <w:top w:val="nil"/>
              <w:left w:val="nil"/>
              <w:bottom w:val="nil"/>
              <w:right w:val="nil"/>
            </w:tcBorders>
          </w:tcPr>
          <w:p w14:paraId="27F46571" w14:textId="77777777" w:rsidR="004D63E1" w:rsidRDefault="00810F6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drawing>
                <wp:inline distT="0" distB="0" distL="0" distR="0" wp14:anchorId="15B5988B" wp14:editId="72A9C6DD">
                  <wp:extent cx="5943600" cy="1968500"/>
                  <wp:effectExtent l="0" t="0" r="0" b="0"/>
                  <wp:docPr id="16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3"/>
                          <a:srcRect/>
                          <a:stretch>
                            <a:fillRect/>
                          </a:stretch>
                        </pic:blipFill>
                        <pic:spPr>
                          <a:xfrm>
                            <a:off x="0" y="0"/>
                            <a:ext cx="5943600" cy="1968500"/>
                          </a:xfrm>
                          <a:prstGeom prst="rect">
                            <a:avLst/>
                          </a:prstGeom>
                          <a:ln/>
                        </pic:spPr>
                      </pic:pic>
                    </a:graphicData>
                  </a:graphic>
                </wp:inline>
              </w:drawing>
            </w:r>
          </w:p>
        </w:tc>
      </w:tr>
      <w:tr w:rsidR="004D63E1" w14:paraId="3E8112A1" w14:textId="77777777">
        <w:trPr>
          <w:trHeight w:val="375"/>
        </w:trPr>
        <w:tc>
          <w:tcPr>
            <w:tcW w:w="9360" w:type="dxa"/>
            <w:tcBorders>
              <w:top w:val="nil"/>
              <w:left w:val="nil"/>
              <w:bottom w:val="nil"/>
              <w:right w:val="nil"/>
            </w:tcBorders>
          </w:tcPr>
          <w:p w14:paraId="061714AE" w14:textId="77777777" w:rsidR="004D63E1" w:rsidRDefault="00810F6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出典：云启资本</w:t>
            </w:r>
          </w:p>
        </w:tc>
      </w:tr>
    </w:tbl>
    <w:p w14:paraId="78B485E6" w14:textId="77777777" w:rsidR="004D63E1" w:rsidRDefault="00810F60">
      <w:pPr>
        <w:pStyle w:val="4"/>
        <w:rPr>
          <w:rFonts w:ascii="Microsoft YaHei" w:eastAsia="Microsoft YaHei" w:hAnsi="Microsoft YaHei" w:cs="Microsoft YaHei"/>
        </w:rPr>
      </w:pPr>
      <w:bookmarkStart w:id="148" w:name="_Toc98205706"/>
      <w:r>
        <w:rPr>
          <w:rFonts w:ascii="Microsoft YaHei" w:eastAsia="Microsoft YaHei" w:hAnsi="Microsoft YaHei" w:cs="Microsoft YaHei"/>
        </w:rPr>
        <w:t xml:space="preserve">4.1.2 </w:t>
      </w:r>
      <w:r>
        <w:rPr>
          <w:rFonts w:ascii="Microsoft YaHei" w:eastAsia="Microsoft YaHei" w:hAnsi="Microsoft YaHei" w:cs="Microsoft YaHei"/>
        </w:rPr>
        <w:t>国際的な競争力を持つために</w:t>
      </w:r>
      <w:r>
        <w:rPr>
          <w:rFonts w:ascii="Microsoft YaHei" w:eastAsia="Microsoft YaHei" w:hAnsi="Microsoft YaHei" w:cs="Microsoft YaHei"/>
        </w:rPr>
        <w:t>-</w:t>
      </w:r>
      <w:r>
        <w:rPr>
          <w:rFonts w:ascii="Microsoft YaHei" w:eastAsia="Microsoft YaHei" w:hAnsi="Microsoft YaHei" w:cs="Microsoft YaHei"/>
        </w:rPr>
        <w:t>製品開発の段階で</w:t>
      </w:r>
      <w:bookmarkEnd w:id="148"/>
    </w:p>
    <w:p w14:paraId="4081B979" w14:textId="77777777" w:rsidR="004D63E1" w:rsidRDefault="00810F6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オープンソースプロジェクトの国際競争力は、主に解決すべき課題の</w:t>
      </w:r>
      <w:r>
        <w:rPr>
          <w:rFonts w:ascii="Microsoft YaHei" w:eastAsia="Microsoft YaHei" w:hAnsi="Microsoft YaHei" w:cs="Microsoft YaHei"/>
          <w:color w:val="333333"/>
          <w:sz w:val="22"/>
        </w:rPr>
        <w:t>選択、技術レベル、顧客獲得能力、コミュニティ運営能力に反映されます。オープンソースは、基本的なソフトウェアであるだけに、国境がなく、世界中の人々が同じ要求をしています。目立つためには、中国国内だけでなく、その分野で世界的なリーダーになる必要があります。開発者は、米国や中国のオープンソースソフトウェアを使用することができるため、コードのセキュリティや自律性に問題はありません。そのため、オープンソースプロジェクトに国際的な競争力がなければ、その市場は特に限られたものになります。例えば、</w:t>
      </w:r>
      <w:proofErr w:type="spellStart"/>
      <w:r>
        <w:rPr>
          <w:rFonts w:ascii="Microsoft YaHei" w:eastAsia="Microsoft YaHei" w:hAnsi="Microsoft YaHei" w:cs="Microsoft YaHei"/>
          <w:color w:val="333333"/>
          <w:sz w:val="22"/>
        </w:rPr>
        <w:t>PingCAP</w:t>
      </w:r>
      <w:proofErr w:type="spellEnd"/>
      <w:r>
        <w:rPr>
          <w:rFonts w:ascii="Microsoft YaHei" w:eastAsia="Microsoft YaHei" w:hAnsi="Microsoft YaHei" w:cs="Microsoft YaHei"/>
          <w:color w:val="333333"/>
          <w:sz w:val="22"/>
        </w:rPr>
        <w:t>のデータベー</w:t>
      </w:r>
      <w:r>
        <w:rPr>
          <w:rFonts w:ascii="Microsoft YaHei" w:eastAsia="Microsoft YaHei" w:hAnsi="Microsoft YaHei" w:cs="Microsoft YaHei"/>
          <w:color w:val="333333"/>
          <w:sz w:val="22"/>
        </w:rPr>
        <w:t>ス製品「</w:t>
      </w:r>
      <w:proofErr w:type="spellStart"/>
      <w:r>
        <w:rPr>
          <w:rFonts w:ascii="Microsoft YaHei" w:eastAsia="Microsoft YaHei" w:hAnsi="Microsoft YaHei" w:cs="Microsoft YaHei"/>
          <w:color w:val="333333"/>
          <w:sz w:val="22"/>
        </w:rPr>
        <w:t>TiDB</w:t>
      </w:r>
      <w:proofErr w:type="spellEnd"/>
      <w:r>
        <w:rPr>
          <w:rFonts w:ascii="Microsoft YaHei" w:eastAsia="Microsoft YaHei" w:hAnsi="Microsoft YaHei" w:cs="Microsoft YaHei"/>
          <w:color w:val="333333"/>
          <w:sz w:val="22"/>
        </w:rPr>
        <w:t>」は、米国では「</w:t>
      </w:r>
      <w:proofErr w:type="spellStart"/>
      <w:r>
        <w:rPr>
          <w:rFonts w:ascii="Microsoft YaHei" w:eastAsia="Microsoft YaHei" w:hAnsi="Microsoft YaHei" w:cs="Microsoft YaHei"/>
          <w:color w:val="333333"/>
          <w:sz w:val="22"/>
        </w:rPr>
        <w:t>CockroachDB</w:t>
      </w:r>
      <w:proofErr w:type="spellEnd"/>
      <w:r>
        <w:rPr>
          <w:rFonts w:ascii="Microsoft YaHei" w:eastAsia="Microsoft YaHei" w:hAnsi="Microsoft YaHei" w:cs="Microsoft YaHei"/>
          <w:color w:val="333333"/>
          <w:sz w:val="22"/>
        </w:rPr>
        <w:t>」とベンチマークされていますが、コミュニティ活動や</w:t>
      </w:r>
      <w:r>
        <w:rPr>
          <w:rFonts w:ascii="Microsoft YaHei" w:eastAsia="Microsoft YaHei" w:hAnsi="Microsoft YaHei" w:cs="Microsoft YaHei"/>
          <w:color w:val="333333"/>
          <w:sz w:val="22"/>
        </w:rPr>
        <w:t>GitHub</w:t>
      </w:r>
      <w:r>
        <w:rPr>
          <w:rFonts w:ascii="Microsoft YaHei" w:eastAsia="Microsoft YaHei" w:hAnsi="Microsoft YaHei" w:cs="Microsoft YaHei"/>
          <w:color w:val="333333"/>
          <w:sz w:val="22"/>
        </w:rPr>
        <w:t>のスター数、あるいは一部のレビュー記事では、</w:t>
      </w:r>
      <w:proofErr w:type="spellStart"/>
      <w:r>
        <w:rPr>
          <w:rFonts w:ascii="Microsoft YaHei" w:eastAsia="Microsoft YaHei" w:hAnsi="Microsoft YaHei" w:cs="Microsoft YaHei"/>
          <w:color w:val="333333"/>
          <w:sz w:val="22"/>
        </w:rPr>
        <w:t>PingCAP</w:t>
      </w:r>
      <w:proofErr w:type="spellEnd"/>
      <w:r>
        <w:rPr>
          <w:rFonts w:ascii="Microsoft YaHei" w:eastAsia="Microsoft YaHei" w:hAnsi="Microsoft YaHei" w:cs="Microsoft YaHei"/>
          <w:color w:val="333333"/>
          <w:sz w:val="22"/>
        </w:rPr>
        <w:t>の指標が軒並み米国のそれを上回っています。</w:t>
      </w:r>
    </w:p>
    <w:p w14:paraId="4BB5269B"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f1"/>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60"/>
      </w:tblGrid>
      <w:tr w:rsidR="004D63E1" w14:paraId="5AEA37EA" w14:textId="77777777">
        <w:trPr>
          <w:trHeight w:val="450"/>
        </w:trPr>
        <w:tc>
          <w:tcPr>
            <w:tcW w:w="9360" w:type="dxa"/>
            <w:tcBorders>
              <w:top w:val="nil"/>
              <w:left w:val="nil"/>
              <w:bottom w:val="nil"/>
              <w:right w:val="nil"/>
            </w:tcBorders>
          </w:tcPr>
          <w:p w14:paraId="7F96E55E" w14:textId="77777777" w:rsidR="004D63E1" w:rsidRDefault="00810F6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27</w:t>
            </w:r>
            <w:r>
              <w:rPr>
                <w:rFonts w:ascii="Microsoft YaHei" w:eastAsia="Microsoft YaHei" w:hAnsi="Microsoft YaHei" w:cs="Microsoft YaHei"/>
                <w:color w:val="333333"/>
                <w:sz w:val="20"/>
                <w:szCs w:val="20"/>
              </w:rPr>
              <w:t>：オープンソースプロジェクトの国際競争力を高めるには</w:t>
            </w:r>
          </w:p>
        </w:tc>
      </w:tr>
      <w:tr w:rsidR="004D63E1" w14:paraId="6FF3AEEE" w14:textId="77777777">
        <w:trPr>
          <w:trHeight w:val="1995"/>
        </w:trPr>
        <w:tc>
          <w:tcPr>
            <w:tcW w:w="9360" w:type="dxa"/>
            <w:tcBorders>
              <w:top w:val="nil"/>
              <w:left w:val="nil"/>
              <w:bottom w:val="nil"/>
              <w:right w:val="nil"/>
            </w:tcBorders>
          </w:tcPr>
          <w:p w14:paraId="666FF415" w14:textId="77777777" w:rsidR="004D63E1" w:rsidRDefault="00810F6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lastRenderedPageBreak/>
              <w:drawing>
                <wp:inline distT="0" distB="0" distL="0" distR="0" wp14:anchorId="763EF93A" wp14:editId="68EC2A77">
                  <wp:extent cx="5943600" cy="3168005"/>
                  <wp:effectExtent l="0" t="0" r="0" b="0"/>
                  <wp:docPr id="15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4"/>
                          <a:srcRect/>
                          <a:stretch>
                            <a:fillRect/>
                          </a:stretch>
                        </pic:blipFill>
                        <pic:spPr>
                          <a:xfrm>
                            <a:off x="0" y="0"/>
                            <a:ext cx="5943600" cy="3168005"/>
                          </a:xfrm>
                          <a:prstGeom prst="rect">
                            <a:avLst/>
                          </a:prstGeom>
                          <a:ln/>
                        </pic:spPr>
                      </pic:pic>
                    </a:graphicData>
                  </a:graphic>
                </wp:inline>
              </w:drawing>
            </w:r>
          </w:p>
        </w:tc>
      </w:tr>
      <w:tr w:rsidR="004D63E1" w14:paraId="526CC770" w14:textId="77777777">
        <w:trPr>
          <w:trHeight w:val="375"/>
        </w:trPr>
        <w:tc>
          <w:tcPr>
            <w:tcW w:w="9360" w:type="dxa"/>
            <w:tcBorders>
              <w:top w:val="nil"/>
              <w:left w:val="nil"/>
              <w:bottom w:val="nil"/>
              <w:right w:val="nil"/>
            </w:tcBorders>
          </w:tcPr>
          <w:p w14:paraId="728AD07A" w14:textId="77777777" w:rsidR="004D63E1" w:rsidRDefault="00810F6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出典：云启资本</w:t>
            </w:r>
          </w:p>
        </w:tc>
      </w:tr>
    </w:tbl>
    <w:p w14:paraId="322BFBEA" w14:textId="77777777" w:rsidR="004D63E1" w:rsidRDefault="00810F60">
      <w:pPr>
        <w:pStyle w:val="4"/>
        <w:rPr>
          <w:rFonts w:ascii="Microsoft YaHei" w:eastAsia="Microsoft YaHei" w:hAnsi="Microsoft YaHei" w:cs="Microsoft YaHei"/>
        </w:rPr>
      </w:pPr>
      <w:bookmarkStart w:id="149" w:name="_Toc98205707"/>
      <w:r>
        <w:rPr>
          <w:rFonts w:ascii="Microsoft YaHei" w:eastAsia="Microsoft YaHei" w:hAnsi="Microsoft YaHei" w:cs="Microsoft YaHei"/>
        </w:rPr>
        <w:t xml:space="preserve">4.1.3 </w:t>
      </w:r>
      <w:r>
        <w:rPr>
          <w:rFonts w:ascii="Microsoft YaHei" w:eastAsia="Microsoft YaHei" w:hAnsi="Microsoft YaHei" w:cs="Microsoft YaHei"/>
        </w:rPr>
        <w:t>コミュニティ運用能力</w:t>
      </w:r>
      <w:r>
        <w:rPr>
          <w:rFonts w:ascii="Microsoft YaHei" w:eastAsia="Microsoft YaHei" w:hAnsi="Microsoft YaHei" w:cs="Microsoft YaHei"/>
        </w:rPr>
        <w:t xml:space="preserve"> - </w:t>
      </w:r>
      <w:r>
        <w:rPr>
          <w:rFonts w:ascii="Microsoft YaHei" w:eastAsia="Microsoft YaHei" w:hAnsi="Microsoft YaHei" w:cs="Microsoft YaHei"/>
        </w:rPr>
        <w:t>コミュニティ運用フェーズ</w:t>
      </w:r>
      <w:bookmarkEnd w:id="149"/>
    </w:p>
    <w:p w14:paraId="5C6C0CE2" w14:textId="77777777" w:rsidR="004D63E1" w:rsidRDefault="00810F6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で協力的なコミュニティは、オープンソースプロジェクトの第一の柱です。オープンソースプロジェクトを成功させるには、開発に携わった開発者と、それを利用するユーザーの両方の観点から、活発なオープンソースコミュニティが必要です。これは、</w:t>
      </w:r>
      <w:r>
        <w:rPr>
          <w:rFonts w:ascii="Microsoft YaHei" w:eastAsia="Microsoft YaHei" w:hAnsi="Microsoft YaHei" w:cs="Microsoft YaHei"/>
          <w:color w:val="333333"/>
          <w:sz w:val="22"/>
        </w:rPr>
        <w:t>GitHub Star</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Fork</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Pull Request</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Contributor</w:t>
      </w:r>
      <w:r>
        <w:rPr>
          <w:rFonts w:ascii="Microsoft YaHei" w:eastAsia="Microsoft YaHei" w:hAnsi="Microsoft YaHei" w:cs="Microsoft YaHei"/>
          <w:color w:val="333333"/>
          <w:sz w:val="22"/>
        </w:rPr>
        <w:t>などの評価指標を使って測定することができます。</w:t>
      </w:r>
      <w:r>
        <w:rPr>
          <w:rFonts w:ascii="Microsoft YaHei" w:eastAsia="Microsoft YaHei" w:hAnsi="Microsoft YaHei" w:cs="Microsoft YaHei"/>
          <w:color w:val="333333"/>
          <w:sz w:val="22"/>
        </w:rPr>
        <w:t>GitHub Star</w:t>
      </w:r>
      <w:r>
        <w:rPr>
          <w:rFonts w:ascii="Microsoft YaHei" w:eastAsia="Microsoft YaHei" w:hAnsi="Microsoft YaHei" w:cs="Microsoft YaHei"/>
          <w:color w:val="333333"/>
          <w:sz w:val="22"/>
        </w:rPr>
        <w:t>や</w:t>
      </w:r>
      <w:r>
        <w:rPr>
          <w:rFonts w:ascii="Microsoft YaHei" w:eastAsia="Microsoft YaHei" w:hAnsi="Microsoft YaHei" w:cs="Microsoft YaHei"/>
          <w:color w:val="333333"/>
          <w:sz w:val="22"/>
        </w:rPr>
        <w:t>Fork</w:t>
      </w:r>
      <w:r>
        <w:rPr>
          <w:rFonts w:ascii="Microsoft YaHei" w:eastAsia="Microsoft YaHei" w:hAnsi="Microsoft YaHei" w:cs="Microsoft YaHei"/>
          <w:color w:val="333333"/>
          <w:sz w:val="22"/>
        </w:rPr>
        <w:t>などは、そのプロジェクトがどれだけ広く関与しているかを示す、より定量的な指標であり、</w:t>
      </w:r>
      <w:r>
        <w:rPr>
          <w:rFonts w:ascii="Microsoft YaHei" w:eastAsia="Microsoft YaHei" w:hAnsi="Microsoft YaHei" w:cs="Microsoft YaHei"/>
          <w:color w:val="333333"/>
          <w:sz w:val="22"/>
        </w:rPr>
        <w:t>Contributor</w:t>
      </w:r>
      <w:r>
        <w:rPr>
          <w:rFonts w:ascii="Microsoft YaHei" w:eastAsia="Microsoft YaHei" w:hAnsi="Microsoft YaHei" w:cs="Microsoft YaHei"/>
          <w:color w:val="333333"/>
          <w:sz w:val="22"/>
        </w:rPr>
        <w:t>や</w:t>
      </w:r>
      <w:r>
        <w:rPr>
          <w:rFonts w:ascii="Microsoft YaHei" w:eastAsia="Microsoft YaHei" w:hAnsi="Microsoft YaHei" w:cs="Microsoft YaHei"/>
          <w:color w:val="333333"/>
          <w:sz w:val="22"/>
        </w:rPr>
        <w:t>Comm</w:t>
      </w:r>
      <w:r>
        <w:rPr>
          <w:rFonts w:ascii="Microsoft YaHei" w:eastAsia="Microsoft YaHei" w:hAnsi="Microsoft YaHei" w:cs="Microsoft YaHei"/>
          <w:color w:val="333333"/>
          <w:sz w:val="22"/>
        </w:rPr>
        <w:t>its</w:t>
      </w:r>
      <w:r>
        <w:rPr>
          <w:rFonts w:ascii="Microsoft YaHei" w:eastAsia="Microsoft YaHei" w:hAnsi="Microsoft YaHei" w:cs="Microsoft YaHei"/>
          <w:color w:val="333333"/>
          <w:sz w:val="22"/>
        </w:rPr>
        <w:t>は、そのプロジェクトがどれだけ改善されているかを示す、より定量的な指標です。</w:t>
      </w:r>
      <w:r>
        <w:rPr>
          <w:rFonts w:ascii="Microsoft YaHei" w:eastAsia="Microsoft YaHei" w:hAnsi="Microsoft YaHei" w:cs="Microsoft YaHei"/>
          <w:color w:val="333333"/>
          <w:sz w:val="22"/>
        </w:rPr>
        <w:t>Q&amp;A</w:t>
      </w:r>
      <w:r>
        <w:rPr>
          <w:rFonts w:ascii="Microsoft YaHei" w:eastAsia="Microsoft YaHei" w:hAnsi="Microsoft YaHei" w:cs="Microsoft YaHei"/>
          <w:color w:val="333333"/>
          <w:sz w:val="22"/>
        </w:rPr>
        <w:t>は、コミュニティの活動状況を確認したり、ユーザーからの生の声を聞くのに適した方法です。</w:t>
      </w:r>
      <w:r>
        <w:rPr>
          <w:rFonts w:ascii="Microsoft YaHei" w:eastAsia="Microsoft YaHei" w:hAnsi="Microsoft YaHei" w:cs="Microsoft YaHei"/>
          <w:color w:val="333333"/>
          <w:sz w:val="22"/>
        </w:rPr>
        <w:t>OSS</w:t>
      </w:r>
      <w:r>
        <w:rPr>
          <w:rFonts w:ascii="Microsoft YaHei" w:eastAsia="Microsoft YaHei" w:hAnsi="Microsoft YaHei" w:cs="Microsoft YaHei"/>
          <w:color w:val="333333"/>
          <w:sz w:val="22"/>
        </w:rPr>
        <w:t>コミュニティの規模は様々ですが、人気が高まっていることは、</w:t>
      </w:r>
      <w:r>
        <w:rPr>
          <w:rFonts w:ascii="Microsoft YaHei" w:eastAsia="Microsoft YaHei" w:hAnsi="Microsoft YaHei" w:cs="Microsoft YaHei"/>
          <w:color w:val="333333"/>
          <w:sz w:val="22"/>
        </w:rPr>
        <w:t>OSS</w:t>
      </w:r>
      <w:r>
        <w:rPr>
          <w:rFonts w:ascii="Microsoft YaHei" w:eastAsia="Microsoft YaHei" w:hAnsi="Microsoft YaHei" w:cs="Microsoft YaHei"/>
          <w:color w:val="333333"/>
          <w:sz w:val="22"/>
        </w:rPr>
        <w:t>プロジェクトが開発者コミュニティから多くの関心を集めていることを示す重要な指標です。</w:t>
      </w:r>
    </w:p>
    <w:p w14:paraId="383721E1" w14:textId="77777777" w:rsidR="004D63E1" w:rsidRDefault="004D63E1">
      <w:pPr>
        <w:spacing w:before="60" w:after="60" w:line="312" w:lineRule="auto"/>
        <w:rPr>
          <w:rFonts w:ascii="Microsoft YaHei" w:eastAsia="Microsoft YaHei" w:hAnsi="Microsoft YaHei" w:cs="Microsoft YaHei"/>
          <w:color w:val="333333"/>
          <w:sz w:val="22"/>
        </w:rPr>
      </w:pPr>
    </w:p>
    <w:p w14:paraId="361B7E2B" w14:textId="77777777" w:rsidR="004D63E1" w:rsidRDefault="00810F6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より多くの開発者をオープンソースプロジェクトに呼び込み、プロジェクトの影響力を高めるために、オンラインおよびオフラインでの強力なキャンペーンを展開する必要があります。オンラインでの</w:t>
      </w:r>
      <w:r>
        <w:rPr>
          <w:rFonts w:ascii="Microsoft YaHei" w:eastAsia="Microsoft YaHei" w:hAnsi="Microsoft YaHei" w:cs="Microsoft YaHei"/>
          <w:color w:val="333333"/>
          <w:sz w:val="22"/>
        </w:rPr>
        <w:t>運用では、開発者がプロジェクトの本質を理解できるように、ウェブサイト</w:t>
      </w:r>
      <w:r>
        <w:rPr>
          <w:rFonts w:ascii="Microsoft YaHei" w:eastAsia="Microsoft YaHei" w:hAnsi="Microsoft YaHei" w:cs="Microsoft YaHei"/>
          <w:color w:val="333333"/>
          <w:sz w:val="22"/>
        </w:rPr>
        <w:lastRenderedPageBreak/>
        <w:t>に明確な目標、設計図、ルートを用意し、開発者の参加を促すことが必要です。また、ソーシャルメディアでの存在感を維持したり、質の高い技術記事を公開したり、問題解決意識を持って開発者を支援するなど、積極的な活動が求められます。</w:t>
      </w:r>
      <w:r>
        <w:rPr>
          <w:rFonts w:ascii="Microsoft YaHei" w:eastAsia="Microsoft YaHei" w:hAnsi="Microsoft YaHei" w:cs="Microsoft YaHei"/>
          <w:color w:val="333333"/>
          <w:sz w:val="22"/>
        </w:rPr>
        <w:t>GitHub</w:t>
      </w:r>
      <w:r>
        <w:rPr>
          <w:rFonts w:ascii="Microsoft YaHei" w:eastAsia="Microsoft YaHei" w:hAnsi="Microsoft YaHei" w:cs="Microsoft YaHei"/>
          <w:color w:val="333333"/>
          <w:sz w:val="22"/>
        </w:rPr>
        <w:t>コミュニティは、開発者のニーズに応え、コードを定期的にメンテナンスし、ドキュメントを更新していくものでなければなりません。また、プロジェクトを幅広いチャネルで宣伝し、</w:t>
      </w:r>
      <w:r>
        <w:rPr>
          <w:rFonts w:ascii="Microsoft YaHei" w:eastAsia="Microsoft YaHei" w:hAnsi="Microsoft YaHei" w:cs="Microsoft YaHei"/>
          <w:color w:val="333333"/>
          <w:sz w:val="22"/>
        </w:rPr>
        <w:t>SEO</w:t>
      </w:r>
      <w:r>
        <w:rPr>
          <w:rFonts w:ascii="Microsoft YaHei" w:eastAsia="Microsoft YaHei" w:hAnsi="Microsoft YaHei" w:cs="Microsoft YaHei"/>
          <w:color w:val="333333"/>
          <w:sz w:val="22"/>
        </w:rPr>
        <w:t>を強化してオンラインでの露出とアクセスを</w:t>
      </w:r>
      <w:r>
        <w:rPr>
          <w:rFonts w:ascii="Microsoft YaHei" w:eastAsia="Microsoft YaHei" w:hAnsi="Microsoft YaHei" w:cs="Microsoft YaHei"/>
          <w:color w:val="333333"/>
          <w:sz w:val="22"/>
        </w:rPr>
        <w:t>増やしつづけることも重要です。オフラインでは、コミュニティ・ミートアップなどのオフライン・イベントを定期的に開催して開発者間のコミュニケーションを図り、コミュニティの影響力を拡大すること、業界カンファレンスに参加してメディアとの良好な関係を維持し、メディアへの露出を増やすこと、オープンソース・コンペティションを開催して世界中の企業や学校を巻き込み、プロジェクトの認知度を向上させること、学術関係者と協力して一流の論文を発表し、業界の認知度や影響力を向上させることなどが挙げられます。</w:t>
      </w:r>
    </w:p>
    <w:p w14:paraId="57C411C2" w14:textId="77777777" w:rsidR="004D63E1" w:rsidRDefault="004D63E1">
      <w:pPr>
        <w:spacing w:before="60" w:after="60" w:line="312" w:lineRule="auto"/>
        <w:ind w:left="1800"/>
        <w:rPr>
          <w:rFonts w:ascii="Microsoft YaHei" w:eastAsia="Microsoft YaHei" w:hAnsi="Microsoft YaHei" w:cs="Microsoft YaHei"/>
          <w:color w:val="333333"/>
          <w:sz w:val="20"/>
          <w:szCs w:val="20"/>
        </w:rPr>
      </w:pPr>
    </w:p>
    <w:tbl>
      <w:tblPr>
        <w:tblStyle w:val="aff2"/>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45"/>
      </w:tblGrid>
      <w:tr w:rsidR="004D63E1" w14:paraId="0DCE0817" w14:textId="77777777">
        <w:trPr>
          <w:trHeight w:val="450"/>
        </w:trPr>
        <w:tc>
          <w:tcPr>
            <w:tcW w:w="9345" w:type="dxa"/>
            <w:tcBorders>
              <w:top w:val="nil"/>
              <w:left w:val="nil"/>
              <w:bottom w:val="nil"/>
              <w:right w:val="nil"/>
            </w:tcBorders>
          </w:tcPr>
          <w:p w14:paraId="17EA2D06" w14:textId="77777777" w:rsidR="004D63E1" w:rsidRDefault="00810F6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28</w:t>
            </w:r>
            <w:r>
              <w:rPr>
                <w:rFonts w:ascii="Microsoft YaHei" w:eastAsia="Microsoft YaHei" w:hAnsi="Microsoft YaHei" w:cs="Microsoft YaHei"/>
                <w:color w:val="333333"/>
                <w:sz w:val="20"/>
                <w:szCs w:val="20"/>
              </w:rPr>
              <w:t>：</w:t>
            </w:r>
            <w:proofErr w:type="spellStart"/>
            <w:r>
              <w:rPr>
                <w:rFonts w:ascii="Microsoft YaHei" w:eastAsia="Microsoft YaHei" w:hAnsi="Microsoft YaHei" w:cs="Microsoft YaHei"/>
                <w:color w:val="333333"/>
                <w:sz w:val="20"/>
                <w:szCs w:val="20"/>
              </w:rPr>
              <w:t>TiDB</w:t>
            </w:r>
            <w:proofErr w:type="spellEnd"/>
            <w:r>
              <w:rPr>
                <w:rFonts w:ascii="Microsoft YaHei" w:eastAsia="Microsoft YaHei" w:hAnsi="Microsoft YaHei" w:cs="Microsoft YaHei"/>
                <w:color w:val="333333"/>
                <w:sz w:val="20"/>
                <w:szCs w:val="20"/>
              </w:rPr>
              <w:t>コミュニティの運営モデル</w:t>
            </w:r>
          </w:p>
        </w:tc>
      </w:tr>
      <w:tr w:rsidR="004D63E1" w14:paraId="3EB06783" w14:textId="77777777">
        <w:trPr>
          <w:trHeight w:val="1995"/>
        </w:trPr>
        <w:tc>
          <w:tcPr>
            <w:tcW w:w="9345" w:type="dxa"/>
            <w:tcBorders>
              <w:top w:val="nil"/>
              <w:left w:val="nil"/>
              <w:bottom w:val="nil"/>
              <w:right w:val="nil"/>
            </w:tcBorders>
          </w:tcPr>
          <w:p w14:paraId="341903B8" w14:textId="77777777" w:rsidR="004D63E1" w:rsidRDefault="00810F6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2"/>
              </w:rPr>
              <w:drawing>
                <wp:inline distT="0" distB="0" distL="0" distR="0" wp14:anchorId="472615EF" wp14:editId="1B245196">
                  <wp:extent cx="5048250" cy="2676525"/>
                  <wp:effectExtent l="0" t="0" r="0" b="0"/>
                  <wp:docPr id="16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5"/>
                          <a:srcRect/>
                          <a:stretch>
                            <a:fillRect/>
                          </a:stretch>
                        </pic:blipFill>
                        <pic:spPr>
                          <a:xfrm>
                            <a:off x="0" y="0"/>
                            <a:ext cx="5048250" cy="2676525"/>
                          </a:xfrm>
                          <a:prstGeom prst="rect">
                            <a:avLst/>
                          </a:prstGeom>
                          <a:ln/>
                        </pic:spPr>
                      </pic:pic>
                    </a:graphicData>
                  </a:graphic>
                </wp:inline>
              </w:drawing>
            </w:r>
          </w:p>
        </w:tc>
      </w:tr>
      <w:tr w:rsidR="004D63E1" w14:paraId="12C99D64" w14:textId="77777777">
        <w:trPr>
          <w:trHeight w:val="375"/>
        </w:trPr>
        <w:tc>
          <w:tcPr>
            <w:tcW w:w="9345" w:type="dxa"/>
            <w:tcBorders>
              <w:top w:val="nil"/>
              <w:left w:val="nil"/>
              <w:bottom w:val="nil"/>
              <w:right w:val="nil"/>
            </w:tcBorders>
          </w:tcPr>
          <w:p w14:paraId="107FD2E0" w14:textId="77777777" w:rsidR="004D63E1" w:rsidRDefault="00810F6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proofErr w:type="spellStart"/>
            <w:r>
              <w:rPr>
                <w:rFonts w:ascii="Microsoft YaHei" w:eastAsia="Microsoft YaHei" w:hAnsi="Microsoft YaHei" w:cs="Microsoft YaHei"/>
                <w:color w:val="333333"/>
                <w:sz w:val="18"/>
                <w:szCs w:val="18"/>
              </w:rPr>
              <w:t>PingCAP</w:t>
            </w:r>
            <w:proofErr w:type="spellEnd"/>
            <w:r>
              <w:rPr>
                <w:rFonts w:ascii="Microsoft YaHei" w:eastAsia="Microsoft YaHei" w:hAnsi="Microsoft YaHei" w:cs="Microsoft YaHei"/>
                <w:color w:val="333333"/>
                <w:sz w:val="18"/>
                <w:szCs w:val="18"/>
              </w:rPr>
              <w:t>公式サイト</w:t>
            </w:r>
          </w:p>
        </w:tc>
      </w:tr>
    </w:tbl>
    <w:p w14:paraId="5BA7B9C7" w14:textId="77777777" w:rsidR="004D63E1" w:rsidRDefault="004D63E1">
      <w:pPr>
        <w:spacing w:before="60" w:after="60" w:line="312" w:lineRule="auto"/>
        <w:jc w:val="center"/>
        <w:rPr>
          <w:rFonts w:ascii="Microsoft YaHei" w:eastAsia="Microsoft YaHei" w:hAnsi="Microsoft YaHei" w:cs="Microsoft YaHei"/>
          <w:color w:val="333333"/>
          <w:sz w:val="20"/>
          <w:szCs w:val="20"/>
        </w:rPr>
      </w:pPr>
    </w:p>
    <w:p w14:paraId="4C8EE6D3" w14:textId="77777777" w:rsidR="004D63E1" w:rsidRDefault="00810F60">
      <w:pPr>
        <w:pStyle w:val="4"/>
        <w:rPr>
          <w:rFonts w:ascii="Microsoft YaHei" w:eastAsia="Microsoft YaHei" w:hAnsi="Microsoft YaHei" w:cs="Microsoft YaHei"/>
        </w:rPr>
      </w:pPr>
      <w:bookmarkStart w:id="150" w:name="_Toc98205708"/>
      <w:r>
        <w:rPr>
          <w:rFonts w:ascii="Microsoft YaHei" w:eastAsia="Microsoft YaHei" w:hAnsi="Microsoft YaHei" w:cs="Microsoft YaHei"/>
        </w:rPr>
        <w:lastRenderedPageBreak/>
        <w:t xml:space="preserve">4.1.4 </w:t>
      </w:r>
      <w:r>
        <w:rPr>
          <w:rFonts w:ascii="Microsoft YaHei" w:eastAsia="Microsoft YaHei" w:hAnsi="Microsoft YaHei" w:cs="Microsoft YaHei"/>
        </w:rPr>
        <w:t>マーケット・マッチング・ケイパビリティー</w:t>
      </w:r>
      <w:r>
        <w:rPr>
          <w:rFonts w:ascii="Microsoft YaHei" w:eastAsia="Microsoft YaHei" w:hAnsi="Microsoft YaHei" w:cs="Microsoft YaHei"/>
        </w:rPr>
        <w:t xml:space="preserve"> - </w:t>
      </w:r>
      <w:r>
        <w:rPr>
          <w:rFonts w:ascii="Microsoft YaHei" w:eastAsia="Microsoft YaHei" w:hAnsi="Microsoft YaHei" w:cs="Microsoft YaHei"/>
        </w:rPr>
        <w:t>商業化調査段階</w:t>
      </w:r>
      <w:bookmarkEnd w:id="150"/>
    </w:p>
    <w:p w14:paraId="213A1D32" w14:textId="77777777" w:rsidR="004D63E1" w:rsidRDefault="00810F6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第一に、オープンソースプロジェクトは、プロダクト・マーケット・フィットができなければなりません。</w:t>
      </w:r>
      <w:r>
        <w:rPr>
          <w:rFonts w:ascii="Microsoft YaHei" w:eastAsia="Microsoft YaHei" w:hAnsi="Microsoft YaHei" w:cs="Microsoft YaHei"/>
          <w:color w:val="333333"/>
          <w:sz w:val="22"/>
        </w:rPr>
        <w:t>製品と市場の適合性は、ユーザーによるソフトウェアの初期採用率に反映され、これはダウンロード数で測定することができます。プロダクト・マーケット・フィットとは、主に無料製品のユーザーベースを測るものです。オープンソースのビジネスモデルでは、開発者を含むコミュニティユーザーが将来的に有料顧客に変わる可能性が一定程度あるため、初期段階で製品に惹きつけることができるユーザー数が、後期段階で有料に変えるための前提条件となります。</w:t>
      </w:r>
    </w:p>
    <w:p w14:paraId="4D7EDA42" w14:textId="77777777" w:rsidR="004D63E1" w:rsidRDefault="004D63E1">
      <w:pPr>
        <w:spacing w:before="60" w:after="60" w:line="312" w:lineRule="auto"/>
        <w:ind w:left="1440"/>
        <w:rPr>
          <w:rFonts w:ascii="Microsoft YaHei" w:eastAsia="Microsoft YaHei" w:hAnsi="Microsoft YaHei" w:cs="Microsoft YaHei"/>
          <w:color w:val="333333"/>
          <w:sz w:val="20"/>
          <w:szCs w:val="20"/>
        </w:rPr>
      </w:pPr>
    </w:p>
    <w:tbl>
      <w:tblPr>
        <w:tblStyle w:val="aff3"/>
        <w:tblW w:w="94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50"/>
      </w:tblGrid>
      <w:tr w:rsidR="004D63E1" w14:paraId="7A8EB97F" w14:textId="77777777">
        <w:trPr>
          <w:trHeight w:val="450"/>
        </w:trPr>
        <w:tc>
          <w:tcPr>
            <w:tcW w:w="9450" w:type="dxa"/>
            <w:tcBorders>
              <w:top w:val="nil"/>
              <w:left w:val="nil"/>
              <w:bottom w:val="nil"/>
              <w:right w:val="nil"/>
            </w:tcBorders>
          </w:tcPr>
          <w:p w14:paraId="168800AD" w14:textId="77777777" w:rsidR="004D63E1" w:rsidRDefault="00810F6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29</w:t>
            </w:r>
            <w:r>
              <w:rPr>
                <w:rFonts w:ascii="Microsoft YaHei" w:eastAsia="Microsoft YaHei" w:hAnsi="Microsoft YaHei" w:cs="Microsoft YaHei"/>
                <w:color w:val="333333"/>
                <w:sz w:val="20"/>
                <w:szCs w:val="20"/>
              </w:rPr>
              <w:t>：</w:t>
            </w:r>
            <w:r>
              <w:rPr>
                <w:rFonts w:ascii="Microsoft YaHei" w:eastAsia="Microsoft YaHei" w:hAnsi="Microsoft YaHei" w:cs="Microsoft YaHei"/>
                <w:color w:val="333333"/>
                <w:sz w:val="20"/>
                <w:szCs w:val="20"/>
              </w:rPr>
              <w:t>Apollo</w:t>
            </w:r>
            <w:r>
              <w:rPr>
                <w:rFonts w:ascii="Microsoft YaHei" w:eastAsia="Microsoft YaHei" w:hAnsi="Microsoft YaHei" w:cs="Microsoft YaHei"/>
                <w:color w:val="333333"/>
                <w:sz w:val="20"/>
                <w:szCs w:val="20"/>
              </w:rPr>
              <w:t>顧客のダウンロード</w:t>
            </w:r>
          </w:p>
        </w:tc>
      </w:tr>
      <w:tr w:rsidR="004D63E1" w14:paraId="5585B074" w14:textId="77777777">
        <w:trPr>
          <w:trHeight w:val="3075"/>
        </w:trPr>
        <w:tc>
          <w:tcPr>
            <w:tcW w:w="9450" w:type="dxa"/>
            <w:tcBorders>
              <w:top w:val="nil"/>
              <w:left w:val="nil"/>
              <w:bottom w:val="nil"/>
              <w:right w:val="nil"/>
            </w:tcBorders>
          </w:tcPr>
          <w:p w14:paraId="506F365F" w14:textId="77777777" w:rsidR="004D63E1" w:rsidRDefault="00810F6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2"/>
              </w:rPr>
              <w:drawing>
                <wp:inline distT="0" distB="0" distL="0" distR="0" wp14:anchorId="5B5AA036" wp14:editId="3EC124B7">
                  <wp:extent cx="2705100" cy="2124075"/>
                  <wp:effectExtent l="0" t="0" r="0" b="0"/>
                  <wp:docPr id="16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6"/>
                          <a:srcRect/>
                          <a:stretch>
                            <a:fillRect/>
                          </a:stretch>
                        </pic:blipFill>
                        <pic:spPr>
                          <a:xfrm>
                            <a:off x="0" y="0"/>
                            <a:ext cx="2705100" cy="2124075"/>
                          </a:xfrm>
                          <a:prstGeom prst="rect">
                            <a:avLst/>
                          </a:prstGeom>
                          <a:ln/>
                        </pic:spPr>
                      </pic:pic>
                    </a:graphicData>
                  </a:graphic>
                </wp:inline>
              </w:drawing>
            </w:r>
          </w:p>
        </w:tc>
      </w:tr>
      <w:tr w:rsidR="004D63E1" w14:paraId="1CCE173A" w14:textId="77777777">
        <w:trPr>
          <w:trHeight w:val="375"/>
        </w:trPr>
        <w:tc>
          <w:tcPr>
            <w:tcW w:w="9450" w:type="dxa"/>
            <w:tcBorders>
              <w:top w:val="nil"/>
              <w:left w:val="nil"/>
              <w:bottom w:val="nil"/>
              <w:right w:val="nil"/>
            </w:tcBorders>
          </w:tcPr>
          <w:p w14:paraId="04CF3919" w14:textId="77777777" w:rsidR="004D63E1" w:rsidRDefault="00810F6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A16Z</w:t>
            </w:r>
          </w:p>
        </w:tc>
      </w:tr>
    </w:tbl>
    <w:p w14:paraId="295DC6D1" w14:textId="77777777" w:rsidR="004D63E1" w:rsidRDefault="00810F6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第二に、オープンソースプロジェクトは、バリューマーケットに適合している必要があります。バリュー・マーケット・フィットとは、企業が商品化して収益を上げたいと思うコンテンツを見つけることです。バリュー・マーケット・フィットは、オープンソースソフトウェア企業が商業化を成功させるための最も重要な要素です。プロダクト・マーケット・フィットはユーザーを紹介し、バリュー・マーケット・フィットはお客様が関心を持ち、お金を払ってくれるものを見つけることであり、その結果、企業は自然に拡張して収益を上げることができます。オープン</w:t>
      </w:r>
      <w:r>
        <w:rPr>
          <w:rFonts w:ascii="Microsoft YaHei" w:eastAsia="Microsoft YaHei" w:hAnsi="Microsoft YaHei" w:cs="Microsoft YaHei"/>
          <w:color w:val="333333"/>
          <w:sz w:val="22"/>
        </w:rPr>
        <w:t>ソースソフトウェア企業は、</w:t>
      </w:r>
      <w:r>
        <w:rPr>
          <w:rFonts w:ascii="Microsoft YaHei" w:eastAsia="Microsoft YaHei" w:hAnsi="Microsoft YaHei" w:cs="Microsoft YaHei"/>
          <w:color w:val="333333"/>
          <w:sz w:val="22"/>
        </w:rPr>
        <w:t>RAS</w:t>
      </w:r>
      <w:r>
        <w:rPr>
          <w:rFonts w:ascii="Microsoft YaHei" w:eastAsia="Microsoft YaHei" w:hAnsi="Microsoft YaHei" w:cs="Microsoft YaHei"/>
          <w:color w:val="333333"/>
          <w:sz w:val="22"/>
        </w:rPr>
        <w:t>（信頼性、可用性、セキュリティ）、ツールのアドオン、パフォーマンス、監査、サービスなど、機能性を中心とした価値市場の</w:t>
      </w:r>
      <w:r>
        <w:rPr>
          <w:rFonts w:ascii="Microsoft YaHei" w:eastAsia="Microsoft YaHei" w:hAnsi="Microsoft YaHei" w:cs="Microsoft YaHei"/>
          <w:color w:val="333333"/>
          <w:sz w:val="22"/>
        </w:rPr>
        <w:lastRenderedPageBreak/>
        <w:t>適合性を数多く見出している。</w:t>
      </w:r>
    </w:p>
    <w:p w14:paraId="0DA102FD" w14:textId="77777777" w:rsidR="004D63E1" w:rsidRDefault="004D63E1">
      <w:pPr>
        <w:spacing w:before="60" w:after="60" w:line="312" w:lineRule="auto"/>
        <w:ind w:left="1800"/>
        <w:rPr>
          <w:rFonts w:ascii="Microsoft YaHei" w:eastAsia="Microsoft YaHei" w:hAnsi="Microsoft YaHei" w:cs="Microsoft YaHei"/>
          <w:color w:val="333333"/>
          <w:sz w:val="20"/>
          <w:szCs w:val="20"/>
        </w:rPr>
      </w:pPr>
    </w:p>
    <w:tbl>
      <w:tblPr>
        <w:tblStyle w:val="aff4"/>
        <w:tblW w:w="94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50"/>
      </w:tblGrid>
      <w:tr w:rsidR="004D63E1" w14:paraId="12F5BD02" w14:textId="77777777">
        <w:trPr>
          <w:trHeight w:val="450"/>
        </w:trPr>
        <w:tc>
          <w:tcPr>
            <w:tcW w:w="9450" w:type="dxa"/>
            <w:tcBorders>
              <w:top w:val="nil"/>
              <w:left w:val="nil"/>
              <w:bottom w:val="nil"/>
              <w:right w:val="nil"/>
            </w:tcBorders>
          </w:tcPr>
          <w:p w14:paraId="74FC6D30" w14:textId="77777777" w:rsidR="004D63E1" w:rsidRDefault="00810F6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30</w:t>
            </w:r>
            <w:r>
              <w:rPr>
                <w:rFonts w:ascii="Microsoft YaHei" w:eastAsia="Microsoft YaHei" w:hAnsi="Microsoft YaHei" w:cs="Microsoft YaHei"/>
                <w:color w:val="333333"/>
                <w:sz w:val="20"/>
                <w:szCs w:val="20"/>
              </w:rPr>
              <w:t>：オープンソースソフトウェア企業のバリューマーケットフィット</w:t>
            </w:r>
          </w:p>
        </w:tc>
      </w:tr>
      <w:tr w:rsidR="004D63E1" w14:paraId="2DBB5369" w14:textId="77777777">
        <w:trPr>
          <w:trHeight w:val="2520"/>
        </w:trPr>
        <w:tc>
          <w:tcPr>
            <w:tcW w:w="9450" w:type="dxa"/>
            <w:tcBorders>
              <w:top w:val="nil"/>
              <w:left w:val="nil"/>
              <w:bottom w:val="nil"/>
              <w:right w:val="nil"/>
            </w:tcBorders>
          </w:tcPr>
          <w:p w14:paraId="78609EDC" w14:textId="77777777" w:rsidR="004D63E1" w:rsidRDefault="00810F6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2"/>
              </w:rPr>
              <w:drawing>
                <wp:inline distT="0" distB="0" distL="0" distR="0" wp14:anchorId="12AA45F1" wp14:editId="2949F0A4">
                  <wp:extent cx="5191125" cy="1400175"/>
                  <wp:effectExtent l="0" t="0" r="0" b="0"/>
                  <wp:docPr id="15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7"/>
                          <a:srcRect/>
                          <a:stretch>
                            <a:fillRect/>
                          </a:stretch>
                        </pic:blipFill>
                        <pic:spPr>
                          <a:xfrm>
                            <a:off x="0" y="0"/>
                            <a:ext cx="5191125" cy="1400175"/>
                          </a:xfrm>
                          <a:prstGeom prst="rect">
                            <a:avLst/>
                          </a:prstGeom>
                          <a:ln/>
                        </pic:spPr>
                      </pic:pic>
                    </a:graphicData>
                  </a:graphic>
                </wp:inline>
              </w:drawing>
            </w:r>
          </w:p>
        </w:tc>
      </w:tr>
      <w:tr w:rsidR="004D63E1" w14:paraId="52F9EDA2" w14:textId="77777777">
        <w:trPr>
          <w:trHeight w:val="375"/>
        </w:trPr>
        <w:tc>
          <w:tcPr>
            <w:tcW w:w="9450" w:type="dxa"/>
            <w:tcBorders>
              <w:top w:val="nil"/>
              <w:left w:val="nil"/>
              <w:bottom w:val="nil"/>
              <w:right w:val="nil"/>
            </w:tcBorders>
          </w:tcPr>
          <w:p w14:paraId="067BB5CB" w14:textId="77777777" w:rsidR="004D63E1" w:rsidRDefault="00810F6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A16Z</w:t>
            </w:r>
          </w:p>
        </w:tc>
      </w:tr>
    </w:tbl>
    <w:p w14:paraId="591E453A" w14:textId="77777777" w:rsidR="004D63E1" w:rsidRDefault="00810F60">
      <w:pPr>
        <w:pStyle w:val="4"/>
        <w:rPr>
          <w:rFonts w:ascii="Microsoft YaHei" w:eastAsia="Microsoft YaHei" w:hAnsi="Microsoft YaHei" w:cs="Microsoft YaHei"/>
        </w:rPr>
      </w:pPr>
      <w:bookmarkStart w:id="151" w:name="_Toc98205709"/>
      <w:r>
        <w:rPr>
          <w:rFonts w:ascii="Microsoft YaHei" w:eastAsia="Microsoft YaHei" w:hAnsi="Microsoft YaHei" w:cs="Microsoft YaHei"/>
        </w:rPr>
        <w:t xml:space="preserve">4.1.5 </w:t>
      </w:r>
      <w:r>
        <w:rPr>
          <w:rFonts w:ascii="Microsoft YaHei" w:eastAsia="Microsoft YaHei" w:hAnsi="Microsoft YaHei" w:cs="Microsoft YaHei"/>
        </w:rPr>
        <w:t>成熟したビジネスモデル</w:t>
      </w:r>
      <w:r>
        <w:rPr>
          <w:rFonts w:ascii="Microsoft YaHei" w:eastAsia="Microsoft YaHei" w:hAnsi="Microsoft YaHei" w:cs="Microsoft YaHei"/>
        </w:rPr>
        <w:t xml:space="preserve"> - </w:t>
      </w:r>
      <w:r>
        <w:rPr>
          <w:rFonts w:ascii="Microsoft YaHei" w:eastAsia="Microsoft YaHei" w:hAnsi="Microsoft YaHei" w:cs="Microsoft YaHei"/>
        </w:rPr>
        <w:t>商業化の模索段階</w:t>
      </w:r>
      <w:bookmarkEnd w:id="151"/>
    </w:p>
    <w:p w14:paraId="7952B90E" w14:textId="77777777" w:rsidR="004D63E1" w:rsidRDefault="00810F6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企業として成功するためには、実績のあるビジネスモデルが必要であり、どのビジネスモデルを選択するかは、顧客にどのような価値を提供できるか、その価値をどのように提供するのが最適かによって決まります。サポートサービスモデルは、オープンソース</w:t>
      </w:r>
      <w:r>
        <w:rPr>
          <w:rFonts w:ascii="Microsoft YaHei" w:eastAsia="Microsoft YaHei" w:hAnsi="Microsoft YaHei" w:cs="Microsoft YaHei"/>
          <w:color w:val="333333"/>
          <w:sz w:val="22"/>
        </w:rPr>
        <w:t>1.0</w:t>
      </w:r>
      <w:r>
        <w:rPr>
          <w:rFonts w:ascii="Microsoft YaHei" w:eastAsia="Microsoft YaHei" w:hAnsi="Microsoft YaHei" w:cs="Microsoft YaHei"/>
          <w:color w:val="333333"/>
          <w:sz w:val="22"/>
        </w:rPr>
        <w:t>時代の基盤でしたが、</w:t>
      </w:r>
      <w:r>
        <w:rPr>
          <w:rFonts w:ascii="Microsoft YaHei" w:eastAsia="Microsoft YaHei" w:hAnsi="Microsoft YaHei" w:cs="Microsoft YaHei"/>
          <w:color w:val="333333"/>
          <w:sz w:val="22"/>
        </w:rPr>
        <w:t>RedHat</w:t>
      </w:r>
      <w:r>
        <w:rPr>
          <w:rFonts w:ascii="Microsoft YaHei" w:eastAsia="Microsoft YaHei" w:hAnsi="Microsoft YaHei" w:cs="Microsoft YaHei"/>
          <w:color w:val="333333"/>
          <w:sz w:val="22"/>
        </w:rPr>
        <w:t>はこの分野で競争に勝利し、規模を達成しました。オープンソースソフトウェアの上に付加価値のあるプロプライエタリコードを重ねるオープンコアモデルは、オンプレミスソフトウェアに適したモデルです。オープンソースの採用を損なうことなく、</w:t>
      </w:r>
      <w:r>
        <w:rPr>
          <w:rFonts w:ascii="Microsoft YaHei" w:eastAsia="Microsoft YaHei" w:hAnsi="Microsoft YaHei" w:cs="Microsoft YaHei"/>
          <w:color w:val="333333"/>
          <w:sz w:val="22"/>
        </w:rPr>
        <w:t>プロプライエタリで価値の高いコンポーネントを維持できるのであれば、</w:t>
      </w:r>
      <w:r>
        <w:rPr>
          <w:rFonts w:ascii="Microsoft YaHei" w:eastAsia="Microsoft YaHei" w:hAnsi="Microsoft YaHei" w:cs="Microsoft YaHei"/>
          <w:color w:val="333333"/>
          <w:sz w:val="22"/>
        </w:rPr>
        <w:t>Open Core</w:t>
      </w:r>
      <w:r>
        <w:rPr>
          <w:rFonts w:ascii="Microsoft YaHei" w:eastAsia="Microsoft YaHei" w:hAnsi="Microsoft YaHei" w:cs="Microsoft YaHei"/>
          <w:color w:val="333333"/>
          <w:sz w:val="22"/>
        </w:rPr>
        <w:t>は良いモデルとなるでしょう。しかし、オープンコアモデルにはリスクがあります。どの機能がプロプライエタリで何がオープンソースなのか、プロジェクトのバージョンをフォークしたり、同じコードベースで新しいプロジェクトを立ち上げたりする際に、コミュニティの疎外感が問題になることがあります。ビジネスの価値や競争力がソフトウェアの運用・保守にある場合は、</w:t>
      </w:r>
      <w:r>
        <w:rPr>
          <w:rFonts w:ascii="Microsoft YaHei" w:eastAsia="Microsoft YaHei" w:hAnsi="Microsoft YaHei" w:cs="Microsoft YaHei"/>
          <w:color w:val="333333"/>
          <w:sz w:val="22"/>
        </w:rPr>
        <w:t>SaaS</w:t>
      </w:r>
      <w:r>
        <w:rPr>
          <w:rFonts w:ascii="Microsoft YaHei" w:eastAsia="Microsoft YaHei" w:hAnsi="Microsoft YaHei" w:cs="Microsoft YaHei"/>
          <w:color w:val="333333"/>
          <w:sz w:val="22"/>
        </w:rPr>
        <w:t>がビジネスモデルとして適しているかもしれません。しかし、パブリッククラウドベン</w:t>
      </w:r>
      <w:r>
        <w:rPr>
          <w:rFonts w:ascii="Microsoft YaHei" w:eastAsia="Microsoft YaHei" w:hAnsi="Microsoft YaHei" w:cs="Microsoft YaHei"/>
          <w:color w:val="333333"/>
          <w:sz w:val="22"/>
        </w:rPr>
        <w:t>ダーとの競争という潜在的なリスクに直面しています。</w:t>
      </w:r>
    </w:p>
    <w:p w14:paraId="75923901" w14:textId="77777777" w:rsidR="004D63E1" w:rsidRDefault="004D63E1">
      <w:pPr>
        <w:spacing w:before="60" w:after="60" w:line="312" w:lineRule="auto"/>
        <w:rPr>
          <w:rFonts w:ascii="Microsoft YaHei" w:eastAsia="Microsoft YaHei" w:hAnsi="Microsoft YaHei" w:cs="Microsoft YaHei"/>
          <w:color w:val="333333"/>
          <w:sz w:val="22"/>
        </w:rPr>
      </w:pPr>
    </w:p>
    <w:p w14:paraId="05A1E35D" w14:textId="77777777" w:rsidR="004D63E1" w:rsidRDefault="00810F6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すべてのオープンソースソフトウェアが商品化に適しているわけではありません。</w:t>
      </w:r>
      <w:r>
        <w:rPr>
          <w:rFonts w:ascii="Microsoft YaHei" w:eastAsia="Microsoft YaHei" w:hAnsi="Microsoft YaHei" w:cs="Microsoft YaHei"/>
          <w:color w:val="333333"/>
          <w:sz w:val="22"/>
        </w:rPr>
        <w:t>米国のオープンソース・ユニコーン企業を対象とした対応調査によると、ビッグデータ、</w:t>
      </w:r>
      <w:r>
        <w:rPr>
          <w:rFonts w:ascii="Microsoft YaHei" w:eastAsia="Microsoft YaHei" w:hAnsi="Microsoft YaHei" w:cs="Microsoft YaHei"/>
          <w:color w:val="333333"/>
          <w:sz w:val="22"/>
        </w:rPr>
        <w:t>AI</w:t>
      </w:r>
      <w:r>
        <w:rPr>
          <w:rFonts w:ascii="Microsoft YaHei" w:eastAsia="Microsoft YaHei" w:hAnsi="Microsoft YaHei" w:cs="Microsoft YaHei"/>
          <w:color w:val="333333"/>
          <w:sz w:val="22"/>
        </w:rPr>
        <w:t>、エンタ</w:t>
      </w:r>
      <w:r>
        <w:rPr>
          <w:rFonts w:ascii="Microsoft YaHei" w:eastAsia="Microsoft YaHei" w:hAnsi="Microsoft YaHei" w:cs="Microsoft YaHei"/>
          <w:color w:val="333333"/>
          <w:sz w:val="22"/>
        </w:rPr>
        <w:lastRenderedPageBreak/>
        <w:t>ープライズサーチ、ミドルウェア、</w:t>
      </w:r>
      <w:r>
        <w:rPr>
          <w:rFonts w:ascii="Microsoft YaHei" w:eastAsia="Microsoft YaHei" w:hAnsi="Microsoft YaHei" w:cs="Microsoft YaHei"/>
          <w:color w:val="333333"/>
          <w:sz w:val="22"/>
        </w:rPr>
        <w:t>OS</w:t>
      </w:r>
      <w:r>
        <w:rPr>
          <w:rFonts w:ascii="Microsoft YaHei" w:eastAsia="Microsoft YaHei" w:hAnsi="Microsoft YaHei" w:cs="Microsoft YaHei"/>
          <w:color w:val="333333"/>
          <w:sz w:val="22"/>
        </w:rPr>
        <w:t>などの分野は、比較的容易に商品化できることがわかっています。逆に、注目されていても収益化ポイントの設定が難しいフロントエンドの制御装置は、商品化が難しい場合があります。このように、成功したオープンソース企業は、実績のあるビジネスモデルを持っており、通常、米国内に対応するプロジェクトを持っています。</w:t>
      </w:r>
    </w:p>
    <w:p w14:paraId="2E9C0DF9" w14:textId="77777777" w:rsidR="004D63E1" w:rsidRDefault="004D63E1">
      <w:pPr>
        <w:spacing w:before="60" w:after="60" w:line="312" w:lineRule="auto"/>
        <w:ind w:left="1440"/>
        <w:rPr>
          <w:rFonts w:ascii="Microsoft YaHei" w:eastAsia="Microsoft YaHei" w:hAnsi="Microsoft YaHei" w:cs="Microsoft YaHei"/>
          <w:color w:val="333333"/>
          <w:sz w:val="20"/>
          <w:szCs w:val="20"/>
        </w:rPr>
      </w:pPr>
    </w:p>
    <w:p w14:paraId="33D0E339" w14:textId="77777777" w:rsidR="004D63E1" w:rsidRDefault="00810F60">
      <w:pPr>
        <w:pStyle w:val="3"/>
        <w:rPr>
          <w:rFonts w:ascii="Microsoft YaHei" w:eastAsia="Microsoft YaHei" w:hAnsi="Microsoft YaHei" w:cs="Microsoft YaHei"/>
        </w:rPr>
      </w:pPr>
      <w:bookmarkStart w:id="152" w:name="_Toc98205710"/>
      <w:r>
        <w:rPr>
          <w:rFonts w:ascii="Microsoft YaHei" w:eastAsia="Microsoft YaHei" w:hAnsi="Microsoft YaHei" w:cs="Microsoft YaHei"/>
        </w:rPr>
        <w:t xml:space="preserve">4.2 </w:t>
      </w:r>
      <w:r>
        <w:rPr>
          <w:rFonts w:ascii="Microsoft YaHei" w:eastAsia="Microsoft YaHei" w:hAnsi="Microsoft YaHei" w:cs="Microsoft YaHei"/>
        </w:rPr>
        <w:t>中国のオープンソース市場</w:t>
      </w:r>
      <w:bookmarkEnd w:id="152"/>
    </w:p>
    <w:p w14:paraId="6FA9CC68" w14:textId="77777777" w:rsidR="004D63E1" w:rsidRDefault="00810F6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より多くの優秀な中国の開発者がオープンソース・コ</w:t>
      </w:r>
      <w:r>
        <w:rPr>
          <w:rFonts w:ascii="Microsoft YaHei" w:eastAsia="Microsoft YaHei" w:hAnsi="Microsoft YaHei" w:cs="Microsoft YaHei"/>
          <w:color w:val="333333"/>
          <w:sz w:val="22"/>
        </w:rPr>
        <w:t>ミュニティに参加するようになり、国際的な水準の優れたオープンソース・プロジェクトが数多く生まれています。オープンソースの分野で最も優れた成績を収めたのは</w:t>
      </w:r>
      <w:proofErr w:type="spellStart"/>
      <w:r>
        <w:rPr>
          <w:rFonts w:ascii="Microsoft YaHei" w:eastAsia="Microsoft YaHei" w:hAnsi="Microsoft YaHei" w:cs="Microsoft YaHei"/>
          <w:color w:val="333333"/>
          <w:sz w:val="22"/>
        </w:rPr>
        <w:t>PingCAP</w:t>
      </w:r>
      <w:proofErr w:type="spellEnd"/>
      <w:r>
        <w:rPr>
          <w:rFonts w:ascii="Microsoft YaHei" w:eastAsia="Microsoft YaHei" w:hAnsi="Microsoft YaHei" w:cs="Microsoft YaHei"/>
          <w:color w:val="333333"/>
          <w:sz w:val="22"/>
        </w:rPr>
        <w:t>で、</w:t>
      </w:r>
      <w:proofErr w:type="spellStart"/>
      <w:r>
        <w:rPr>
          <w:rFonts w:ascii="Microsoft YaHei" w:eastAsia="Microsoft YaHei" w:hAnsi="Microsoft YaHei" w:cs="Microsoft YaHei"/>
          <w:color w:val="333333"/>
          <w:sz w:val="22"/>
        </w:rPr>
        <w:t>PingCAP</w:t>
      </w:r>
      <w:proofErr w:type="spellEnd"/>
      <w:r>
        <w:rPr>
          <w:rFonts w:ascii="Microsoft YaHei" w:eastAsia="Microsoft YaHei" w:hAnsi="Microsoft YaHei" w:cs="Microsoft YaHei"/>
          <w:color w:val="333333"/>
          <w:sz w:val="22"/>
        </w:rPr>
        <w:t>が設計・開発したオープンソースの分散型リレーショナルデータベース「</w:t>
      </w:r>
      <w:proofErr w:type="spellStart"/>
      <w:r>
        <w:rPr>
          <w:rFonts w:ascii="Microsoft YaHei" w:eastAsia="Microsoft YaHei" w:hAnsi="Microsoft YaHei" w:cs="Microsoft YaHei"/>
          <w:color w:val="333333"/>
          <w:sz w:val="22"/>
        </w:rPr>
        <w:t>TiDB</w:t>
      </w:r>
      <w:proofErr w:type="spellEnd"/>
      <w:r>
        <w:rPr>
          <w:rFonts w:ascii="Microsoft YaHei" w:eastAsia="Microsoft YaHei" w:hAnsi="Microsoft YaHei" w:cs="Microsoft YaHei"/>
          <w:color w:val="333333"/>
          <w:sz w:val="22"/>
        </w:rPr>
        <w:t>」、分散型トランザクションキーバリューデータベース「</w:t>
      </w:r>
      <w:proofErr w:type="spellStart"/>
      <w:r>
        <w:rPr>
          <w:rFonts w:ascii="Microsoft YaHei" w:eastAsia="Microsoft YaHei" w:hAnsi="Microsoft YaHei" w:cs="Microsoft YaHei"/>
          <w:color w:val="333333"/>
          <w:sz w:val="22"/>
        </w:rPr>
        <w:t>TiKV</w:t>
      </w:r>
      <w:proofErr w:type="spellEnd"/>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docs-</w:t>
      </w:r>
      <w:proofErr w:type="spellStart"/>
      <w:r>
        <w:rPr>
          <w:rFonts w:ascii="Microsoft YaHei" w:eastAsia="Microsoft YaHei" w:hAnsi="Microsoft YaHei" w:cs="Microsoft YaHei"/>
          <w:color w:val="333333"/>
          <w:sz w:val="22"/>
        </w:rPr>
        <w:t>cn</w:t>
      </w:r>
      <w:proofErr w:type="spellEnd"/>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docs</w:t>
      </w:r>
      <w:r>
        <w:rPr>
          <w:rFonts w:ascii="Microsoft YaHei" w:eastAsia="Microsoft YaHei" w:hAnsi="Microsoft YaHei" w:cs="Microsoft YaHei"/>
          <w:color w:val="333333"/>
          <w:sz w:val="22"/>
        </w:rPr>
        <w:t>」など、</w:t>
      </w:r>
      <w:r>
        <w:rPr>
          <w:rFonts w:ascii="Microsoft YaHei" w:eastAsia="Microsoft YaHei" w:hAnsi="Microsoft YaHei" w:cs="Microsoft YaHei"/>
          <w:color w:val="333333"/>
          <w:sz w:val="22"/>
        </w:rPr>
        <w:t>6</w:t>
      </w:r>
      <w:r>
        <w:rPr>
          <w:rFonts w:ascii="Microsoft YaHei" w:eastAsia="Microsoft YaHei" w:hAnsi="Microsoft YaHei" w:cs="Microsoft YaHei"/>
          <w:color w:val="333333"/>
          <w:sz w:val="22"/>
        </w:rPr>
        <w:t>つのプロジェクトがトップ</w:t>
      </w:r>
      <w:r>
        <w:rPr>
          <w:rFonts w:ascii="Microsoft YaHei" w:eastAsia="Microsoft YaHei" w:hAnsi="Microsoft YaHei" w:cs="Microsoft YaHei"/>
          <w:color w:val="333333"/>
          <w:sz w:val="22"/>
        </w:rPr>
        <w:t>20</w:t>
      </w:r>
      <w:r>
        <w:rPr>
          <w:rFonts w:ascii="Microsoft YaHei" w:eastAsia="Microsoft YaHei" w:hAnsi="Microsoft YaHei" w:cs="Microsoft YaHei"/>
          <w:color w:val="333333"/>
          <w:sz w:val="22"/>
        </w:rPr>
        <w:t>にランクインしています。</w:t>
      </w:r>
      <w:r>
        <w:rPr>
          <w:rFonts w:ascii="Microsoft YaHei" w:eastAsia="Microsoft YaHei" w:hAnsi="Microsoft YaHei" w:cs="Microsoft YaHei"/>
          <w:color w:val="333333"/>
          <w:sz w:val="22"/>
        </w:rPr>
        <w:t>Baidu</w:t>
      </w:r>
      <w:r>
        <w:rPr>
          <w:rFonts w:ascii="Microsoft YaHei" w:eastAsia="Microsoft YaHei" w:hAnsi="Microsoft YaHei" w:cs="Microsoft YaHei"/>
          <w:color w:val="333333"/>
          <w:sz w:val="22"/>
        </w:rPr>
        <w:t>も</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つのプロジェクトをリストアップしており、主に人工知能の分野で、深層学習プラットフォー</w:t>
      </w:r>
      <w:r>
        <w:rPr>
          <w:rFonts w:ascii="Microsoft YaHei" w:eastAsia="Microsoft YaHei" w:hAnsi="Microsoft YaHei" w:cs="Microsoft YaHei"/>
          <w:color w:val="333333"/>
          <w:sz w:val="22"/>
        </w:rPr>
        <w:t>ム「</w:t>
      </w:r>
      <w:proofErr w:type="spellStart"/>
      <w:r>
        <w:rPr>
          <w:rFonts w:ascii="Microsoft YaHei" w:eastAsia="Microsoft YaHei" w:hAnsi="Microsoft YaHei" w:cs="Microsoft YaHei"/>
          <w:color w:val="333333"/>
          <w:sz w:val="22"/>
        </w:rPr>
        <w:t>PaddlePaddle</w:t>
      </w:r>
      <w:proofErr w:type="spellEnd"/>
      <w:r>
        <w:rPr>
          <w:rFonts w:ascii="Microsoft YaHei" w:eastAsia="Microsoft YaHei" w:hAnsi="Microsoft YaHei" w:cs="Microsoft YaHei"/>
          <w:color w:val="333333"/>
          <w:sz w:val="22"/>
        </w:rPr>
        <w:t>」を開発しています。この</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つのプロジェクトは、コア・フレームワークの</w:t>
      </w:r>
      <w:r>
        <w:rPr>
          <w:rFonts w:ascii="Microsoft YaHei" w:eastAsia="Microsoft YaHei" w:hAnsi="Microsoft YaHei" w:cs="Microsoft YaHei"/>
          <w:color w:val="333333"/>
          <w:sz w:val="22"/>
        </w:rPr>
        <w:t>Paddle</w:t>
      </w:r>
      <w:r>
        <w:rPr>
          <w:rFonts w:ascii="Microsoft YaHei" w:eastAsia="Microsoft YaHei" w:hAnsi="Microsoft YaHei" w:cs="Microsoft YaHei"/>
          <w:color w:val="333333"/>
          <w:sz w:val="22"/>
        </w:rPr>
        <w:t>と、それに関連するツール・ライブラリーです。</w:t>
      </w:r>
    </w:p>
    <w:p w14:paraId="6013B5A7" w14:textId="77777777" w:rsidR="004D63E1" w:rsidRDefault="004D63E1">
      <w:pPr>
        <w:spacing w:before="60" w:after="60" w:line="312" w:lineRule="auto"/>
        <w:ind w:left="1440"/>
        <w:rPr>
          <w:rFonts w:ascii="Microsoft YaHei" w:eastAsia="Microsoft YaHei" w:hAnsi="Microsoft YaHei" w:cs="Microsoft YaHei"/>
          <w:color w:val="333333"/>
          <w:sz w:val="20"/>
          <w:szCs w:val="20"/>
        </w:rPr>
      </w:pPr>
    </w:p>
    <w:tbl>
      <w:tblPr>
        <w:tblStyle w:val="aff5"/>
        <w:tblW w:w="94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50"/>
      </w:tblGrid>
      <w:tr w:rsidR="004D63E1" w14:paraId="22309C61" w14:textId="77777777">
        <w:trPr>
          <w:trHeight w:val="450"/>
        </w:trPr>
        <w:tc>
          <w:tcPr>
            <w:tcW w:w="9450" w:type="dxa"/>
            <w:tcBorders>
              <w:top w:val="nil"/>
              <w:left w:val="nil"/>
              <w:bottom w:val="nil"/>
              <w:right w:val="nil"/>
            </w:tcBorders>
          </w:tcPr>
          <w:p w14:paraId="6F2CBBE1" w14:textId="77777777" w:rsidR="004D63E1" w:rsidRDefault="00810F6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31</w:t>
            </w:r>
            <w:r>
              <w:rPr>
                <w:rFonts w:ascii="Microsoft YaHei" w:eastAsia="Microsoft YaHei" w:hAnsi="Microsoft YaHei" w:cs="Microsoft YaHei"/>
                <w:color w:val="333333"/>
                <w:sz w:val="20"/>
                <w:szCs w:val="20"/>
              </w:rPr>
              <w:t>：</w:t>
            </w:r>
            <w:r>
              <w:rPr>
                <w:rFonts w:ascii="Microsoft YaHei" w:eastAsia="Microsoft YaHei" w:hAnsi="Microsoft YaHei" w:cs="Microsoft YaHei"/>
                <w:color w:val="333333"/>
                <w:sz w:val="20"/>
                <w:szCs w:val="20"/>
              </w:rPr>
              <w:t>GitHub 2020</w:t>
            </w:r>
            <w:r>
              <w:rPr>
                <w:rFonts w:ascii="Microsoft YaHei" w:eastAsia="Microsoft YaHei" w:hAnsi="Microsoft YaHei" w:cs="Microsoft YaHei"/>
                <w:color w:val="333333"/>
                <w:sz w:val="20"/>
                <w:szCs w:val="20"/>
              </w:rPr>
              <w:t>年トップ</w:t>
            </w:r>
            <w:r>
              <w:rPr>
                <w:rFonts w:ascii="Microsoft YaHei" w:eastAsia="Microsoft YaHei" w:hAnsi="Microsoft YaHei" w:cs="Microsoft YaHei"/>
                <w:color w:val="333333"/>
                <w:sz w:val="20"/>
                <w:szCs w:val="20"/>
              </w:rPr>
              <w:t>20</w:t>
            </w:r>
            <w:r>
              <w:rPr>
                <w:rFonts w:ascii="Microsoft YaHei" w:eastAsia="Microsoft YaHei" w:hAnsi="Microsoft YaHei" w:cs="Microsoft YaHei"/>
                <w:color w:val="333333"/>
                <w:sz w:val="20"/>
                <w:szCs w:val="20"/>
              </w:rPr>
              <w:t>の中国プロジェクト活動</w:t>
            </w:r>
          </w:p>
        </w:tc>
      </w:tr>
      <w:tr w:rsidR="004D63E1" w14:paraId="1F53FA42" w14:textId="77777777">
        <w:trPr>
          <w:trHeight w:val="2520"/>
        </w:trPr>
        <w:tc>
          <w:tcPr>
            <w:tcW w:w="9450" w:type="dxa"/>
            <w:tcBorders>
              <w:top w:val="nil"/>
              <w:left w:val="nil"/>
              <w:bottom w:val="nil"/>
              <w:right w:val="nil"/>
            </w:tcBorders>
          </w:tcPr>
          <w:p w14:paraId="3DEBEF9C" w14:textId="77777777" w:rsidR="004D63E1" w:rsidRDefault="00810F6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2"/>
              </w:rPr>
              <w:drawing>
                <wp:inline distT="0" distB="0" distL="0" distR="0" wp14:anchorId="14A17F00" wp14:editId="1291D80D">
                  <wp:extent cx="3571875" cy="2195131"/>
                  <wp:effectExtent l="0" t="0" r="0" b="0"/>
                  <wp:docPr id="15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8"/>
                          <a:srcRect/>
                          <a:stretch>
                            <a:fillRect/>
                          </a:stretch>
                        </pic:blipFill>
                        <pic:spPr>
                          <a:xfrm>
                            <a:off x="0" y="0"/>
                            <a:ext cx="3571875" cy="2195131"/>
                          </a:xfrm>
                          <a:prstGeom prst="rect">
                            <a:avLst/>
                          </a:prstGeom>
                          <a:ln/>
                        </pic:spPr>
                      </pic:pic>
                    </a:graphicData>
                  </a:graphic>
                </wp:inline>
              </w:drawing>
            </w:r>
          </w:p>
        </w:tc>
      </w:tr>
      <w:tr w:rsidR="004D63E1" w14:paraId="6BD991D4" w14:textId="77777777">
        <w:trPr>
          <w:trHeight w:val="375"/>
        </w:trPr>
        <w:tc>
          <w:tcPr>
            <w:tcW w:w="9450" w:type="dxa"/>
            <w:tcBorders>
              <w:top w:val="nil"/>
              <w:left w:val="nil"/>
              <w:bottom w:val="nil"/>
              <w:right w:val="nil"/>
            </w:tcBorders>
          </w:tcPr>
          <w:p w14:paraId="73B46D7F" w14:textId="77777777" w:rsidR="004D63E1" w:rsidRDefault="00810F60">
            <w:pPr>
              <w:spacing w:before="60" w:after="60" w:line="312" w:lineRule="auto"/>
              <w:ind w:right="240"/>
              <w:rPr>
                <w:rFonts w:ascii="Microsoft YaHei" w:eastAsia="Microsoft YaHei" w:hAnsi="Microsoft YaHei" w:cs="Microsoft YaHei"/>
                <w:color w:val="333333"/>
                <w:sz w:val="18"/>
                <w:szCs w:val="18"/>
                <w:lang w:eastAsia="zh-CN"/>
              </w:rPr>
            </w:pPr>
            <w:r>
              <w:rPr>
                <w:rFonts w:ascii="Microsoft YaHei" w:eastAsia="Microsoft YaHei" w:hAnsi="Microsoft YaHei" w:cs="Microsoft YaHei"/>
                <w:color w:val="333333"/>
                <w:sz w:val="18"/>
                <w:szCs w:val="18"/>
                <w:lang w:eastAsia="zh-CN"/>
              </w:rPr>
              <w:lastRenderedPageBreak/>
              <w:t>出典：中国开源软件推进联盟</w:t>
            </w:r>
            <w:r>
              <w:rPr>
                <w:rFonts w:ascii="Microsoft YaHei" w:eastAsia="Microsoft YaHei" w:hAnsi="Microsoft YaHei" w:cs="Microsoft YaHei"/>
                <w:color w:val="333333"/>
                <w:sz w:val="18"/>
                <w:szCs w:val="18"/>
                <w:lang w:eastAsia="zh-CN"/>
              </w:rPr>
              <w:t>, GitHub</w:t>
            </w:r>
          </w:p>
        </w:tc>
      </w:tr>
    </w:tbl>
    <w:p w14:paraId="14BC530D" w14:textId="77777777" w:rsidR="004D63E1" w:rsidRDefault="00810F60">
      <w:pPr>
        <w:pStyle w:val="3"/>
        <w:rPr>
          <w:rFonts w:ascii="Microsoft YaHei" w:eastAsia="Microsoft YaHei" w:hAnsi="Microsoft YaHei" w:cs="Microsoft YaHei"/>
        </w:rPr>
      </w:pPr>
      <w:bookmarkStart w:id="153" w:name="_Toc98205711"/>
      <w:r>
        <w:rPr>
          <w:rFonts w:ascii="Microsoft YaHei" w:eastAsia="Microsoft YaHei" w:hAnsi="Microsoft YaHei" w:cs="Microsoft YaHei"/>
        </w:rPr>
        <w:t xml:space="preserve">4.3 </w:t>
      </w:r>
      <w:r>
        <w:rPr>
          <w:rFonts w:ascii="Microsoft YaHei" w:eastAsia="Microsoft YaHei" w:hAnsi="Microsoft YaHei" w:cs="Microsoft YaHei"/>
        </w:rPr>
        <w:t>資本市場の投資家は、オープンソース分野での存在感を増している</w:t>
      </w:r>
      <w:bookmarkEnd w:id="153"/>
    </w:p>
    <w:p w14:paraId="17CAD5E5" w14:textId="77777777" w:rsidR="004D63E1" w:rsidRDefault="00810F6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中国では、より多くのオープンソース企業が積極的に商業化していることから、多くの資本投資家もオープンソース市場への参入を投資機会と捉えています。現在、中国のより代表的なオープンソースプロジェクトの投資・資金調達状況を見ると、</w:t>
      </w:r>
      <w:proofErr w:type="spellStart"/>
      <w:r>
        <w:rPr>
          <w:rFonts w:ascii="Microsoft YaHei" w:eastAsia="Microsoft YaHei" w:hAnsi="Microsoft YaHei" w:cs="Microsoft YaHei"/>
          <w:color w:val="333333"/>
          <w:sz w:val="22"/>
        </w:rPr>
        <w:t>PingCAP</w:t>
      </w:r>
      <w:proofErr w:type="spellEnd"/>
      <w:r>
        <w:rPr>
          <w:rFonts w:ascii="Microsoft YaHei" w:eastAsia="Microsoft YaHei" w:hAnsi="Microsoft YaHei" w:cs="Microsoft YaHei"/>
          <w:color w:val="333333"/>
          <w:sz w:val="22"/>
        </w:rPr>
        <w:t>（</w:t>
      </w:r>
      <w:proofErr w:type="spellStart"/>
      <w:r>
        <w:rPr>
          <w:rFonts w:ascii="Microsoft YaHei" w:eastAsia="Microsoft YaHei" w:hAnsi="Microsoft YaHei" w:cs="Microsoft YaHei"/>
          <w:color w:val="333333"/>
          <w:sz w:val="22"/>
        </w:rPr>
        <w:t>TiDB</w:t>
      </w:r>
      <w:proofErr w:type="spellEnd"/>
      <w:r>
        <w:rPr>
          <w:rFonts w:ascii="Microsoft YaHei" w:eastAsia="Microsoft YaHei" w:hAnsi="Microsoft YaHei" w:cs="Microsoft YaHei"/>
          <w:color w:val="333333"/>
          <w:sz w:val="22"/>
        </w:rPr>
        <w:t>）、巨杉数据库（</w:t>
      </w:r>
      <w:proofErr w:type="spellStart"/>
      <w:r>
        <w:rPr>
          <w:rFonts w:ascii="Microsoft YaHei" w:eastAsia="Microsoft YaHei" w:hAnsi="Microsoft YaHei" w:cs="Microsoft YaHei"/>
          <w:color w:val="333333"/>
          <w:sz w:val="22"/>
        </w:rPr>
        <w:t>SequoiaDB</w:t>
      </w:r>
      <w:proofErr w:type="spellEnd"/>
      <w:r>
        <w:rPr>
          <w:rFonts w:ascii="Microsoft YaHei" w:eastAsia="Microsoft YaHei" w:hAnsi="Microsoft YaHei" w:cs="Microsoft YaHei"/>
          <w:color w:val="333333"/>
          <w:sz w:val="22"/>
        </w:rPr>
        <w:t>）など、発展性のあるオープンソースプロジェクトは、しばしば複数のラウンドで強力な資本注入が行われ、初期段階から長期にわたって企業の発展に伴う現象が見られます。</w:t>
      </w:r>
      <w:r>
        <w:rPr>
          <w:rFonts w:ascii="Microsoft YaHei" w:eastAsia="Microsoft YaHei" w:hAnsi="Microsoft YaHei" w:cs="Microsoft YaHei"/>
          <w:color w:val="333333"/>
          <w:sz w:val="22"/>
        </w:rPr>
        <w:t>2020</w:t>
      </w:r>
      <w:r>
        <w:rPr>
          <w:rFonts w:ascii="Microsoft YaHei" w:eastAsia="Microsoft YaHei" w:hAnsi="Microsoft YaHei" w:cs="Microsoft YaHei"/>
          <w:color w:val="333333"/>
          <w:sz w:val="22"/>
        </w:rPr>
        <w:t>年と</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年は、オープンソース市場における資本ブームの時期となり</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2020</w:t>
      </w:r>
      <w:r>
        <w:rPr>
          <w:rFonts w:ascii="Microsoft YaHei" w:eastAsia="Microsoft YaHei" w:hAnsi="Microsoft YaHei" w:cs="Microsoft YaHei"/>
          <w:color w:val="333333"/>
          <w:sz w:val="22"/>
        </w:rPr>
        <w:t>年に</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億</w:t>
      </w:r>
      <w:r>
        <w:rPr>
          <w:rFonts w:ascii="Microsoft YaHei" w:eastAsia="Microsoft YaHei" w:hAnsi="Microsoft YaHei" w:cs="Microsoft YaHei"/>
          <w:color w:val="333333"/>
          <w:sz w:val="22"/>
        </w:rPr>
        <w:t>7,000</w:t>
      </w:r>
      <w:r>
        <w:rPr>
          <w:rFonts w:ascii="Microsoft YaHei" w:eastAsia="Microsoft YaHei" w:hAnsi="Microsoft YaHei" w:cs="Microsoft YaHei"/>
          <w:color w:val="333333"/>
          <w:sz w:val="22"/>
        </w:rPr>
        <w:t>万ドルのシリーズ</w:t>
      </w:r>
      <w:r>
        <w:rPr>
          <w:rFonts w:ascii="Microsoft YaHei" w:eastAsia="Microsoft YaHei" w:hAnsi="Microsoft YaHei" w:cs="Microsoft YaHei"/>
          <w:color w:val="333333"/>
          <w:sz w:val="22"/>
        </w:rPr>
        <w:t>D</w:t>
      </w:r>
      <w:r>
        <w:rPr>
          <w:rFonts w:ascii="Microsoft YaHei" w:eastAsia="Microsoft YaHei" w:hAnsi="Microsoft YaHei" w:cs="Microsoft YaHei"/>
          <w:color w:val="333333"/>
          <w:sz w:val="22"/>
        </w:rPr>
        <w:t>ラウンドを完了してグローバルデータベースの歴史に新たな金字塔を打ち立てた</w:t>
      </w:r>
      <w:proofErr w:type="spellStart"/>
      <w:r>
        <w:rPr>
          <w:rFonts w:ascii="Microsoft YaHei" w:eastAsia="Microsoft YaHei" w:hAnsi="Microsoft YaHei" w:cs="Microsoft YaHei"/>
          <w:color w:val="333333"/>
          <w:sz w:val="22"/>
        </w:rPr>
        <w:t>PingCAP</w:t>
      </w:r>
      <w:proofErr w:type="spellEnd"/>
      <w:r>
        <w:rPr>
          <w:rFonts w:ascii="Microsoft YaHei" w:eastAsia="Microsoft YaHei" w:hAnsi="Microsoft YaHei" w:cs="Microsoft YaHei"/>
          <w:color w:val="333333"/>
          <w:sz w:val="22"/>
        </w:rPr>
        <w:t>社や、</w:t>
      </w:r>
      <w:proofErr w:type="spellStart"/>
      <w:r>
        <w:rPr>
          <w:rFonts w:ascii="Microsoft YaHei" w:eastAsia="Microsoft YaHei" w:hAnsi="Microsoft YaHei" w:cs="Microsoft YaHei"/>
          <w:color w:val="333333"/>
          <w:sz w:val="22"/>
        </w:rPr>
        <w:t>Zilliz</w:t>
      </w:r>
      <w:proofErr w:type="spellEnd"/>
      <w:r>
        <w:rPr>
          <w:rFonts w:ascii="Microsoft YaHei" w:eastAsia="Microsoft YaHei" w:hAnsi="Microsoft YaHei" w:cs="Microsoft YaHei"/>
          <w:color w:val="333333"/>
          <w:sz w:val="22"/>
        </w:rPr>
        <w:t>社など、ほとんどの企業が</w:t>
      </w:r>
      <w:r>
        <w:rPr>
          <w:rFonts w:ascii="Microsoft YaHei" w:eastAsia="Microsoft YaHei" w:hAnsi="Microsoft YaHei" w:cs="Microsoft YaHei"/>
          <w:color w:val="333333"/>
          <w:sz w:val="22"/>
        </w:rPr>
        <w:t>2020</w:t>
      </w:r>
      <w:r>
        <w:rPr>
          <w:rFonts w:ascii="Microsoft YaHei" w:eastAsia="Microsoft YaHei" w:hAnsi="Microsoft YaHei" w:cs="Microsoft YaHei"/>
          <w:color w:val="333333"/>
          <w:sz w:val="22"/>
        </w:rPr>
        <w:t>年から</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年初頭にかけて最新の資金調達を行います。例えば、</w:t>
      </w:r>
      <w:proofErr w:type="spellStart"/>
      <w:r>
        <w:rPr>
          <w:rFonts w:ascii="Microsoft YaHei" w:eastAsia="Microsoft YaHei" w:hAnsi="Microsoft YaHei" w:cs="Microsoft YaHei"/>
          <w:color w:val="333333"/>
          <w:sz w:val="22"/>
        </w:rPr>
        <w:t>PingCAP</w:t>
      </w:r>
      <w:proofErr w:type="spellEnd"/>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2020</w:t>
      </w:r>
      <w:r>
        <w:rPr>
          <w:rFonts w:ascii="Microsoft YaHei" w:eastAsia="Microsoft YaHei" w:hAnsi="Microsoft YaHei" w:cs="Microsoft YaHei"/>
          <w:color w:val="333333"/>
          <w:sz w:val="22"/>
        </w:rPr>
        <w:t>年に</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億</w:t>
      </w:r>
      <w:r>
        <w:rPr>
          <w:rFonts w:ascii="Microsoft YaHei" w:eastAsia="Microsoft YaHei" w:hAnsi="Microsoft YaHei" w:cs="Microsoft YaHei"/>
          <w:color w:val="333333"/>
          <w:sz w:val="22"/>
        </w:rPr>
        <w:t>7,000</w:t>
      </w:r>
      <w:r>
        <w:rPr>
          <w:rFonts w:ascii="Microsoft YaHei" w:eastAsia="Microsoft YaHei" w:hAnsi="Microsoft YaHei" w:cs="Microsoft YaHei"/>
          <w:color w:val="333333"/>
          <w:sz w:val="22"/>
        </w:rPr>
        <w:t>万ドルのシリーズ</w:t>
      </w:r>
      <w:r>
        <w:rPr>
          <w:rFonts w:ascii="Microsoft YaHei" w:eastAsia="Microsoft YaHei" w:hAnsi="Microsoft YaHei" w:cs="Microsoft YaHei"/>
          <w:color w:val="333333"/>
          <w:sz w:val="22"/>
        </w:rPr>
        <w:t>D</w:t>
      </w:r>
      <w:r>
        <w:rPr>
          <w:rFonts w:ascii="Microsoft YaHei" w:eastAsia="Microsoft YaHei" w:hAnsi="Microsoft YaHei" w:cs="Microsoft YaHei"/>
          <w:color w:val="333333"/>
          <w:sz w:val="22"/>
        </w:rPr>
        <w:t>資金調達を完了し、グローバル・データベースの歴史に新たな一里塚を打ち立てました。また、</w:t>
      </w:r>
      <w:proofErr w:type="spellStart"/>
      <w:r>
        <w:rPr>
          <w:rFonts w:ascii="Microsoft YaHei" w:eastAsia="Microsoft YaHei" w:hAnsi="Microsoft YaHei" w:cs="Microsoft YaHei"/>
          <w:color w:val="333333"/>
          <w:sz w:val="22"/>
        </w:rPr>
        <w:t>Zilliz</w:t>
      </w:r>
      <w:proofErr w:type="spellEnd"/>
      <w:r>
        <w:rPr>
          <w:rFonts w:ascii="Microsoft YaHei" w:eastAsia="Microsoft YaHei" w:hAnsi="Microsoft YaHei" w:cs="Microsoft YaHei"/>
          <w:color w:val="333333"/>
          <w:sz w:val="22"/>
        </w:rPr>
        <w:t>はグローバル・オープンソース・インフラストラクチャ・ソフトウェアの分野で、単一のシリーズ</w:t>
      </w:r>
      <w:r>
        <w:rPr>
          <w:rFonts w:ascii="Microsoft YaHei" w:eastAsia="Microsoft YaHei" w:hAnsi="Microsoft YaHei" w:cs="Microsoft YaHei"/>
          <w:color w:val="333333"/>
          <w:sz w:val="22"/>
        </w:rPr>
        <w:t>B</w:t>
      </w:r>
      <w:r>
        <w:rPr>
          <w:rFonts w:ascii="Microsoft YaHei" w:eastAsia="Microsoft YaHei" w:hAnsi="Microsoft YaHei" w:cs="Microsoft YaHei"/>
          <w:color w:val="333333"/>
          <w:sz w:val="22"/>
        </w:rPr>
        <w:t>資金調達ラウンドとし</w:t>
      </w:r>
      <w:r>
        <w:rPr>
          <w:rFonts w:ascii="Microsoft YaHei" w:eastAsia="Microsoft YaHei" w:hAnsi="Microsoft YaHei" w:cs="Microsoft YaHei"/>
          <w:color w:val="333333"/>
          <w:sz w:val="22"/>
        </w:rPr>
        <w:t>てはこれまでで最大の記録を打ち立てました。</w:t>
      </w:r>
      <w:r>
        <w:br w:type="page"/>
      </w:r>
    </w:p>
    <w:p w14:paraId="5B7C6032" w14:textId="77777777" w:rsidR="004D63E1" w:rsidRDefault="004D63E1">
      <w:pPr>
        <w:spacing w:before="60" w:after="60" w:line="312" w:lineRule="auto"/>
        <w:rPr>
          <w:rFonts w:ascii="Microsoft YaHei" w:eastAsia="Microsoft YaHei" w:hAnsi="Microsoft YaHei" w:cs="Microsoft YaHei"/>
          <w:color w:val="333333"/>
          <w:sz w:val="22"/>
        </w:rPr>
      </w:pPr>
    </w:p>
    <w:tbl>
      <w:tblPr>
        <w:tblStyle w:val="aff6"/>
        <w:tblW w:w="92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70"/>
      </w:tblGrid>
      <w:tr w:rsidR="004D63E1" w14:paraId="41106D1E" w14:textId="77777777">
        <w:trPr>
          <w:trHeight w:val="450"/>
        </w:trPr>
        <w:tc>
          <w:tcPr>
            <w:tcW w:w="9270" w:type="dxa"/>
            <w:tcBorders>
              <w:top w:val="nil"/>
              <w:left w:val="nil"/>
              <w:bottom w:val="nil"/>
              <w:right w:val="nil"/>
            </w:tcBorders>
          </w:tcPr>
          <w:p w14:paraId="4D834C3C" w14:textId="77777777" w:rsidR="004D63E1" w:rsidRDefault="00810F6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32</w:t>
            </w:r>
            <w:r>
              <w:rPr>
                <w:rFonts w:ascii="Microsoft YaHei" w:eastAsia="Microsoft YaHei" w:hAnsi="Microsoft YaHei" w:cs="Microsoft YaHei"/>
                <w:color w:val="333333"/>
                <w:sz w:val="20"/>
                <w:szCs w:val="20"/>
              </w:rPr>
              <w:t>：国内オープンソースソフトウェア企業の資金調達状況</w:t>
            </w:r>
          </w:p>
        </w:tc>
      </w:tr>
      <w:tr w:rsidR="004D63E1" w14:paraId="0CCDB25F" w14:textId="77777777">
        <w:trPr>
          <w:trHeight w:val="2520"/>
        </w:trPr>
        <w:tc>
          <w:tcPr>
            <w:tcW w:w="9270" w:type="dxa"/>
            <w:tcBorders>
              <w:top w:val="nil"/>
              <w:left w:val="nil"/>
              <w:bottom w:val="nil"/>
              <w:right w:val="nil"/>
            </w:tcBorders>
          </w:tcPr>
          <w:p w14:paraId="2E36F124" w14:textId="77777777" w:rsidR="004D63E1" w:rsidRDefault="00810F60">
            <w:pPr>
              <w:spacing w:before="60" w:after="60" w:line="312" w:lineRule="auto"/>
              <w:jc w:val="left"/>
              <w:rPr>
                <w:rFonts w:ascii="Microsoft YaHei" w:eastAsia="Microsoft YaHei" w:hAnsi="Microsoft YaHei" w:cs="Microsoft YaHei"/>
                <w:color w:val="333333"/>
              </w:rPr>
            </w:pPr>
            <w:r>
              <w:rPr>
                <w:rFonts w:ascii="Microsoft YaHei" w:eastAsia="Microsoft YaHei" w:hAnsi="Microsoft YaHei" w:cs="Microsoft YaHei"/>
                <w:noProof/>
                <w:color w:val="333333"/>
                <w:sz w:val="22"/>
              </w:rPr>
              <w:drawing>
                <wp:inline distT="0" distB="0" distL="0" distR="0" wp14:anchorId="001A3548" wp14:editId="087AB45F">
                  <wp:extent cx="5886450" cy="5758483"/>
                  <wp:effectExtent l="0" t="0" r="0" b="0"/>
                  <wp:docPr id="24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9"/>
                          <a:srcRect/>
                          <a:stretch>
                            <a:fillRect/>
                          </a:stretch>
                        </pic:blipFill>
                        <pic:spPr>
                          <a:xfrm>
                            <a:off x="0" y="0"/>
                            <a:ext cx="5886450" cy="5758483"/>
                          </a:xfrm>
                          <a:prstGeom prst="rect">
                            <a:avLst/>
                          </a:prstGeom>
                          <a:ln/>
                        </pic:spPr>
                      </pic:pic>
                    </a:graphicData>
                  </a:graphic>
                </wp:inline>
              </w:drawing>
            </w:r>
          </w:p>
        </w:tc>
      </w:tr>
      <w:tr w:rsidR="004D63E1" w14:paraId="2A801AAC" w14:textId="77777777">
        <w:trPr>
          <w:trHeight w:val="375"/>
        </w:trPr>
        <w:tc>
          <w:tcPr>
            <w:tcW w:w="9270" w:type="dxa"/>
            <w:tcBorders>
              <w:top w:val="nil"/>
              <w:left w:val="nil"/>
              <w:bottom w:val="nil"/>
              <w:right w:val="nil"/>
            </w:tcBorders>
          </w:tcPr>
          <w:p w14:paraId="4A409425" w14:textId="77777777" w:rsidR="004D63E1" w:rsidRDefault="00810F6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出典：会社発表、</w:t>
            </w:r>
            <w:r>
              <w:rPr>
                <w:rFonts w:ascii="Microsoft YaHei" w:eastAsia="Microsoft YaHei" w:hAnsi="Microsoft YaHei" w:cs="Microsoft YaHei"/>
                <w:color w:val="333333"/>
                <w:sz w:val="18"/>
                <w:szCs w:val="18"/>
              </w:rPr>
              <w:t>Crunchbase</w:t>
            </w:r>
            <w:r>
              <w:rPr>
                <w:rFonts w:ascii="Microsoft YaHei" w:eastAsia="Microsoft YaHei" w:hAnsi="Microsoft YaHei" w:cs="Microsoft YaHei"/>
                <w:color w:val="333333"/>
                <w:sz w:val="18"/>
                <w:szCs w:val="18"/>
              </w:rPr>
              <w:t>、云启资本</w:t>
            </w:r>
          </w:p>
        </w:tc>
      </w:tr>
    </w:tbl>
    <w:p w14:paraId="0F8BFA0D" w14:textId="77777777" w:rsidR="004D63E1" w:rsidRDefault="00810F60">
      <w:pPr>
        <w:pStyle w:val="2"/>
        <w:rPr>
          <w:rFonts w:ascii="Microsoft YaHei" w:eastAsia="Microsoft YaHei" w:hAnsi="Microsoft YaHei" w:cs="Microsoft YaHei"/>
        </w:rPr>
      </w:pPr>
      <w:bookmarkStart w:id="154" w:name="_Toc98205712"/>
      <w:r>
        <w:rPr>
          <w:rFonts w:ascii="Microsoft YaHei" w:eastAsia="Microsoft YaHei" w:hAnsi="Microsoft YaHei" w:cs="Microsoft YaHei"/>
        </w:rPr>
        <w:t>5.</w:t>
      </w:r>
      <w:r>
        <w:rPr>
          <w:rFonts w:ascii="Microsoft YaHei" w:eastAsia="Microsoft YaHei" w:hAnsi="Microsoft YaHei" w:cs="Microsoft YaHei"/>
        </w:rPr>
        <w:t>ケーススタディ</w:t>
      </w:r>
      <w:bookmarkEnd w:id="154"/>
    </w:p>
    <w:p w14:paraId="080475BB" w14:textId="77777777" w:rsidR="004D63E1" w:rsidRDefault="00810F60">
      <w:pPr>
        <w:pStyle w:val="3"/>
        <w:rPr>
          <w:rFonts w:ascii="Microsoft YaHei" w:eastAsia="Microsoft YaHei" w:hAnsi="Microsoft YaHei" w:cs="Microsoft YaHei"/>
        </w:rPr>
      </w:pPr>
      <w:bookmarkStart w:id="155" w:name="_Toc98205713"/>
      <w:r>
        <w:rPr>
          <w:rFonts w:ascii="Microsoft YaHei" w:eastAsia="Microsoft YaHei" w:hAnsi="Microsoft YaHei" w:cs="Microsoft YaHei"/>
        </w:rPr>
        <w:t xml:space="preserve">5.1 </w:t>
      </w:r>
      <w:proofErr w:type="spellStart"/>
      <w:r>
        <w:rPr>
          <w:rFonts w:ascii="Microsoft YaHei" w:eastAsia="Microsoft YaHei" w:hAnsi="Microsoft YaHei" w:cs="Microsoft YaHei"/>
        </w:rPr>
        <w:t>PingCAP</w:t>
      </w:r>
      <w:bookmarkEnd w:id="155"/>
      <w:proofErr w:type="spellEnd"/>
    </w:p>
    <w:p w14:paraId="2E253278" w14:textId="77777777" w:rsidR="004D63E1" w:rsidRDefault="00810F60">
      <w:pPr>
        <w:spacing w:before="60" w:after="60" w:line="312" w:lineRule="auto"/>
        <w:rPr>
          <w:rFonts w:ascii="Microsoft YaHei" w:eastAsia="Microsoft YaHei" w:hAnsi="Microsoft YaHei" w:cs="Microsoft YaHei"/>
          <w:color w:val="333333"/>
          <w:sz w:val="22"/>
        </w:rPr>
      </w:pPr>
      <w:proofErr w:type="spellStart"/>
      <w:r>
        <w:rPr>
          <w:rFonts w:ascii="Microsoft YaHei" w:eastAsia="Microsoft YaHei" w:hAnsi="Microsoft YaHei" w:cs="Microsoft YaHei"/>
          <w:color w:val="333333"/>
          <w:sz w:val="22"/>
        </w:rPr>
        <w:t>PingCAP</w:t>
      </w:r>
      <w:proofErr w:type="spellEnd"/>
      <w:r>
        <w:rPr>
          <w:rFonts w:ascii="Microsoft YaHei" w:eastAsia="Microsoft YaHei" w:hAnsi="Microsoft YaHei" w:cs="Microsoft YaHei"/>
          <w:color w:val="333333"/>
          <w:sz w:val="22"/>
        </w:rPr>
        <w:t>は、中国におけるエンタープライズクラスのオープンソース分散型データベース</w:t>
      </w:r>
      <w:r>
        <w:rPr>
          <w:rFonts w:ascii="Microsoft YaHei" w:eastAsia="Microsoft YaHei" w:hAnsi="Microsoft YaHei" w:cs="Microsoft YaHei"/>
          <w:color w:val="333333"/>
          <w:sz w:val="22"/>
        </w:rPr>
        <w:lastRenderedPageBreak/>
        <w:t>の主要ベンダーです。</w:t>
      </w:r>
      <w:r>
        <w:rPr>
          <w:rFonts w:ascii="Microsoft YaHei" w:eastAsia="Microsoft YaHei" w:hAnsi="Microsoft YaHei" w:cs="Microsoft YaHei"/>
          <w:color w:val="333333"/>
          <w:sz w:val="22"/>
        </w:rPr>
        <w:t>2015</w:t>
      </w:r>
      <w:r>
        <w:rPr>
          <w:rFonts w:ascii="Microsoft YaHei" w:eastAsia="Microsoft YaHei" w:hAnsi="Microsoft YaHei" w:cs="Microsoft YaHei"/>
          <w:color w:val="333333"/>
          <w:sz w:val="22"/>
        </w:rPr>
        <w:t>年に設立された同社は、グローバルな業界のユーザーに対して、安定性、効率性、安全性、信頼性、オープン性、互換性を備えた新しいデータインフラを提供することを目的としています。その主力製品は、</w:t>
      </w:r>
      <w:proofErr w:type="spellStart"/>
      <w:r>
        <w:rPr>
          <w:rFonts w:ascii="Microsoft YaHei" w:eastAsia="Microsoft YaHei" w:hAnsi="Microsoft YaHei" w:cs="Microsoft YaHei"/>
          <w:color w:val="333333"/>
          <w:sz w:val="22"/>
        </w:rPr>
        <w:t>PingCAP</w:t>
      </w:r>
      <w:proofErr w:type="spellEnd"/>
      <w:r>
        <w:rPr>
          <w:rFonts w:ascii="Microsoft YaHei" w:eastAsia="Microsoft YaHei" w:hAnsi="Microsoft YaHei" w:cs="Microsoft YaHei"/>
          <w:color w:val="333333"/>
          <w:sz w:val="22"/>
        </w:rPr>
        <w:t>社が設計・開発したオープンソースの分散型リレーショナルデータベース「</w:t>
      </w:r>
      <w:proofErr w:type="spellStart"/>
      <w:r>
        <w:rPr>
          <w:rFonts w:ascii="Microsoft YaHei" w:eastAsia="Microsoft YaHei" w:hAnsi="Microsoft YaHei" w:cs="Microsoft YaHei"/>
          <w:color w:val="333333"/>
          <w:sz w:val="22"/>
        </w:rPr>
        <w:t>TiDB</w:t>
      </w:r>
      <w:proofErr w:type="spellEnd"/>
      <w:r>
        <w:rPr>
          <w:rFonts w:ascii="Microsoft YaHei" w:eastAsia="Microsoft YaHei" w:hAnsi="Microsoft YaHei" w:cs="Microsoft YaHei"/>
          <w:color w:val="333333"/>
          <w:sz w:val="22"/>
        </w:rPr>
        <w:t>」で、オンライントランザクション処理とオンライン分析処理（</w:t>
      </w:r>
      <w:r>
        <w:rPr>
          <w:rFonts w:ascii="Microsoft YaHei" w:eastAsia="Microsoft YaHei" w:hAnsi="Microsoft YaHei" w:cs="Microsoft YaHei"/>
          <w:color w:val="333333"/>
          <w:sz w:val="22"/>
        </w:rPr>
        <w:t>HTAP</w:t>
      </w:r>
      <w:r>
        <w:rPr>
          <w:rFonts w:ascii="Microsoft YaHei" w:eastAsia="Microsoft YaHei" w:hAnsi="Microsoft YaHei" w:cs="Microsoft YaHei"/>
          <w:color w:val="333333"/>
          <w:sz w:val="22"/>
        </w:rPr>
        <w:t>）の両方をサポートする統合型分散データベースです。</w:t>
      </w:r>
    </w:p>
    <w:p w14:paraId="640DED86"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f7"/>
        <w:tblW w:w="9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70"/>
        <w:gridCol w:w="4500"/>
      </w:tblGrid>
      <w:tr w:rsidR="004D63E1" w14:paraId="6240104E" w14:textId="77777777">
        <w:trPr>
          <w:trHeight w:val="480"/>
        </w:trPr>
        <w:tc>
          <w:tcPr>
            <w:tcW w:w="5370" w:type="dxa"/>
            <w:tcBorders>
              <w:top w:val="nil"/>
              <w:left w:val="nil"/>
              <w:bottom w:val="nil"/>
              <w:right w:val="nil"/>
            </w:tcBorders>
          </w:tcPr>
          <w:p w14:paraId="055E15E9" w14:textId="77777777" w:rsidR="004D63E1" w:rsidRDefault="00810F6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33</w:t>
            </w:r>
            <w:r>
              <w:rPr>
                <w:rFonts w:ascii="Microsoft YaHei" w:eastAsia="Microsoft YaHei" w:hAnsi="Microsoft YaHei" w:cs="Microsoft YaHei"/>
                <w:color w:val="333333"/>
                <w:sz w:val="20"/>
                <w:szCs w:val="20"/>
              </w:rPr>
              <w:t>：</w:t>
            </w:r>
            <w:proofErr w:type="spellStart"/>
            <w:r>
              <w:rPr>
                <w:rFonts w:ascii="Microsoft YaHei" w:eastAsia="Microsoft YaHei" w:hAnsi="Microsoft YaHei" w:cs="Microsoft YaHei"/>
                <w:color w:val="333333"/>
                <w:sz w:val="20"/>
                <w:szCs w:val="20"/>
              </w:rPr>
              <w:t>PingCAP</w:t>
            </w:r>
            <w:proofErr w:type="spellEnd"/>
            <w:r>
              <w:rPr>
                <w:rFonts w:ascii="Microsoft YaHei" w:eastAsia="Microsoft YaHei" w:hAnsi="Microsoft YaHei" w:cs="Microsoft YaHei"/>
                <w:color w:val="333333"/>
                <w:sz w:val="20"/>
                <w:szCs w:val="20"/>
              </w:rPr>
              <w:t>の歴史</w:t>
            </w:r>
          </w:p>
        </w:tc>
        <w:tc>
          <w:tcPr>
            <w:tcW w:w="4500" w:type="dxa"/>
            <w:tcBorders>
              <w:top w:val="nil"/>
              <w:left w:val="nil"/>
              <w:bottom w:val="nil"/>
              <w:right w:val="nil"/>
            </w:tcBorders>
          </w:tcPr>
          <w:p w14:paraId="057B3229" w14:textId="77777777" w:rsidR="004D63E1" w:rsidRDefault="00810F6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34</w:t>
            </w:r>
            <w:r>
              <w:rPr>
                <w:rFonts w:ascii="Microsoft YaHei" w:eastAsia="Microsoft YaHei" w:hAnsi="Microsoft YaHei" w:cs="Microsoft YaHei"/>
                <w:color w:val="333333"/>
                <w:sz w:val="20"/>
                <w:szCs w:val="20"/>
              </w:rPr>
              <w:t>：</w:t>
            </w:r>
            <w:proofErr w:type="spellStart"/>
            <w:r>
              <w:rPr>
                <w:rFonts w:ascii="Microsoft YaHei" w:eastAsia="Microsoft YaHei" w:hAnsi="Microsoft YaHei" w:cs="Microsoft YaHei"/>
                <w:color w:val="333333"/>
                <w:sz w:val="20"/>
                <w:szCs w:val="20"/>
              </w:rPr>
              <w:t>PingCAP</w:t>
            </w:r>
            <w:proofErr w:type="spellEnd"/>
            <w:r>
              <w:rPr>
                <w:rFonts w:ascii="Microsoft YaHei" w:eastAsia="Microsoft YaHei" w:hAnsi="Microsoft YaHei" w:cs="Microsoft YaHei"/>
                <w:color w:val="333333"/>
                <w:sz w:val="20"/>
                <w:szCs w:val="20"/>
              </w:rPr>
              <w:t>コア製品の</w:t>
            </w:r>
            <w:proofErr w:type="spellStart"/>
            <w:r>
              <w:rPr>
                <w:rFonts w:ascii="Microsoft YaHei" w:eastAsia="Microsoft YaHei" w:hAnsi="Microsoft YaHei" w:cs="Microsoft YaHei"/>
                <w:color w:val="333333"/>
                <w:sz w:val="20"/>
                <w:szCs w:val="20"/>
              </w:rPr>
              <w:t>TiDB</w:t>
            </w:r>
            <w:proofErr w:type="spellEnd"/>
          </w:p>
        </w:tc>
      </w:tr>
      <w:tr w:rsidR="004D63E1" w14:paraId="1106C52C" w14:textId="77777777">
        <w:trPr>
          <w:trHeight w:val="1680"/>
        </w:trPr>
        <w:tc>
          <w:tcPr>
            <w:tcW w:w="5370" w:type="dxa"/>
            <w:tcBorders>
              <w:top w:val="nil"/>
              <w:left w:val="nil"/>
              <w:bottom w:val="nil"/>
              <w:right w:val="nil"/>
            </w:tcBorders>
            <w:vAlign w:val="center"/>
          </w:tcPr>
          <w:p w14:paraId="4EBE7021" w14:textId="77777777" w:rsidR="004D63E1" w:rsidRDefault="00810F6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drawing>
                <wp:inline distT="0" distB="0" distL="0" distR="0" wp14:anchorId="6666503E" wp14:editId="7E21376C">
                  <wp:extent cx="3409950" cy="1234637"/>
                  <wp:effectExtent l="0" t="0" r="0" b="0"/>
                  <wp:docPr id="23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20"/>
                          <a:srcRect/>
                          <a:stretch>
                            <a:fillRect/>
                          </a:stretch>
                        </pic:blipFill>
                        <pic:spPr>
                          <a:xfrm>
                            <a:off x="0" y="0"/>
                            <a:ext cx="3409950" cy="1234637"/>
                          </a:xfrm>
                          <a:prstGeom prst="rect">
                            <a:avLst/>
                          </a:prstGeom>
                          <a:ln/>
                        </pic:spPr>
                      </pic:pic>
                    </a:graphicData>
                  </a:graphic>
                </wp:inline>
              </w:drawing>
            </w:r>
          </w:p>
        </w:tc>
        <w:tc>
          <w:tcPr>
            <w:tcW w:w="4500" w:type="dxa"/>
            <w:tcBorders>
              <w:top w:val="nil"/>
              <w:left w:val="nil"/>
              <w:bottom w:val="nil"/>
              <w:right w:val="nil"/>
            </w:tcBorders>
          </w:tcPr>
          <w:p w14:paraId="7AE07C20" w14:textId="77777777" w:rsidR="004D63E1" w:rsidRDefault="00810F6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drawing>
                <wp:inline distT="0" distB="0" distL="0" distR="0" wp14:anchorId="5B582424" wp14:editId="5F6F674C">
                  <wp:extent cx="2857500" cy="1441468"/>
                  <wp:effectExtent l="0" t="0" r="0" b="0"/>
                  <wp:docPr id="23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1"/>
                          <a:srcRect/>
                          <a:stretch>
                            <a:fillRect/>
                          </a:stretch>
                        </pic:blipFill>
                        <pic:spPr>
                          <a:xfrm>
                            <a:off x="0" y="0"/>
                            <a:ext cx="2857500" cy="1441468"/>
                          </a:xfrm>
                          <a:prstGeom prst="rect">
                            <a:avLst/>
                          </a:prstGeom>
                          <a:ln/>
                        </pic:spPr>
                      </pic:pic>
                    </a:graphicData>
                  </a:graphic>
                </wp:inline>
              </w:drawing>
            </w:r>
          </w:p>
        </w:tc>
      </w:tr>
      <w:tr w:rsidR="004D63E1" w14:paraId="7EFBE408" w14:textId="77777777">
        <w:trPr>
          <w:trHeight w:val="480"/>
        </w:trPr>
        <w:tc>
          <w:tcPr>
            <w:tcW w:w="5370" w:type="dxa"/>
            <w:tcBorders>
              <w:top w:val="nil"/>
              <w:left w:val="nil"/>
              <w:bottom w:val="nil"/>
              <w:right w:val="nil"/>
            </w:tcBorders>
          </w:tcPr>
          <w:p w14:paraId="4BC6F20A" w14:textId="77777777" w:rsidR="004D63E1" w:rsidRDefault="00810F60">
            <w:pPr>
              <w:spacing w:before="60" w:after="60" w:line="312" w:lineRule="auto"/>
              <w:ind w:right="240"/>
              <w:rPr>
                <w:rFonts w:ascii="Microsoft YaHei" w:eastAsia="Microsoft YaHei" w:hAnsi="Microsoft YaHei" w:cs="Microsoft YaHei"/>
                <w:color w:val="333333"/>
                <w:sz w:val="18"/>
                <w:szCs w:val="18"/>
                <w:lang w:eastAsia="zh-CN"/>
              </w:rPr>
            </w:pPr>
            <w:r>
              <w:rPr>
                <w:rFonts w:ascii="Microsoft YaHei" w:eastAsia="Microsoft YaHei" w:hAnsi="Microsoft YaHei" w:cs="Microsoft YaHei"/>
                <w:color w:val="333333"/>
                <w:sz w:val="18"/>
                <w:szCs w:val="18"/>
                <w:lang w:eastAsia="zh-CN"/>
              </w:rPr>
              <w:t>出典：会社発表、</w:t>
            </w:r>
            <w:r>
              <w:rPr>
                <w:rFonts w:ascii="Microsoft YaHei" w:eastAsia="Microsoft YaHei" w:hAnsi="Microsoft YaHei" w:cs="Microsoft YaHei"/>
                <w:color w:val="333333"/>
                <w:sz w:val="18"/>
                <w:szCs w:val="18"/>
                <w:lang w:eastAsia="zh-CN"/>
              </w:rPr>
              <w:t>GitHub</w:t>
            </w:r>
            <w:r>
              <w:rPr>
                <w:rFonts w:ascii="Microsoft YaHei" w:eastAsia="Microsoft YaHei" w:hAnsi="Microsoft YaHei" w:cs="Microsoft YaHei"/>
                <w:color w:val="333333"/>
                <w:sz w:val="18"/>
                <w:szCs w:val="18"/>
                <w:lang w:eastAsia="zh-CN"/>
              </w:rPr>
              <w:t>、云启资本</w:t>
            </w:r>
          </w:p>
        </w:tc>
        <w:tc>
          <w:tcPr>
            <w:tcW w:w="4500" w:type="dxa"/>
            <w:tcBorders>
              <w:top w:val="nil"/>
              <w:left w:val="nil"/>
              <w:bottom w:val="nil"/>
              <w:right w:val="nil"/>
            </w:tcBorders>
          </w:tcPr>
          <w:p w14:paraId="2A40474B" w14:textId="77777777" w:rsidR="004D63E1" w:rsidRDefault="00810F60">
            <w:pPr>
              <w:spacing w:before="60" w:after="60" w:line="312" w:lineRule="auto"/>
              <w:ind w:right="240"/>
              <w:rPr>
                <w:rFonts w:ascii="Microsoft YaHei" w:eastAsia="Microsoft YaHei" w:hAnsi="Microsoft YaHei" w:cs="Microsoft YaHei"/>
                <w:color w:val="333333"/>
                <w:sz w:val="18"/>
                <w:szCs w:val="18"/>
                <w:lang w:eastAsia="zh-CN"/>
              </w:rPr>
            </w:pPr>
            <w:r>
              <w:rPr>
                <w:rFonts w:ascii="Microsoft YaHei" w:eastAsia="Microsoft YaHei" w:hAnsi="Microsoft YaHei" w:cs="Microsoft YaHei"/>
                <w:color w:val="333333"/>
                <w:sz w:val="18"/>
                <w:szCs w:val="18"/>
                <w:lang w:eastAsia="zh-CN"/>
              </w:rPr>
              <w:t>出所：会社発表、云启资本</w:t>
            </w:r>
          </w:p>
        </w:tc>
      </w:tr>
    </w:tbl>
    <w:p w14:paraId="2067F44E" w14:textId="77777777" w:rsidR="004D63E1" w:rsidRDefault="00810F60">
      <w:pPr>
        <w:spacing w:before="60" w:after="60" w:line="312" w:lineRule="auto"/>
        <w:rPr>
          <w:rFonts w:ascii="Microsoft YaHei" w:eastAsia="Microsoft YaHei" w:hAnsi="Microsoft YaHei" w:cs="Microsoft YaHei"/>
          <w:color w:val="333333"/>
          <w:sz w:val="22"/>
        </w:rPr>
      </w:pPr>
      <w:proofErr w:type="spellStart"/>
      <w:r>
        <w:rPr>
          <w:rFonts w:ascii="Microsoft YaHei" w:eastAsia="Microsoft YaHei" w:hAnsi="Microsoft YaHei" w:cs="Microsoft YaHei"/>
          <w:color w:val="333333"/>
          <w:sz w:val="22"/>
        </w:rPr>
        <w:t>PingCAP</w:t>
      </w:r>
      <w:proofErr w:type="spellEnd"/>
      <w:r>
        <w:rPr>
          <w:rFonts w:ascii="Microsoft YaHei" w:eastAsia="Microsoft YaHei" w:hAnsi="Microsoft YaHei" w:cs="Microsoft YaHei"/>
          <w:color w:val="333333"/>
          <w:sz w:val="22"/>
        </w:rPr>
        <w:t>の成長性は資本家も認めています。</w:t>
      </w:r>
      <w:proofErr w:type="spellStart"/>
      <w:r>
        <w:rPr>
          <w:rFonts w:ascii="Microsoft YaHei" w:eastAsia="Microsoft YaHei" w:hAnsi="Microsoft YaHei" w:cs="Microsoft YaHei"/>
          <w:color w:val="333333"/>
          <w:sz w:val="22"/>
        </w:rPr>
        <w:t>PingCAP</w:t>
      </w:r>
      <w:proofErr w:type="spellEnd"/>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2020</w:t>
      </w:r>
      <w:r>
        <w:rPr>
          <w:rFonts w:ascii="Microsoft YaHei" w:eastAsia="Microsoft YaHei" w:hAnsi="Microsoft YaHei" w:cs="Microsoft YaHei"/>
          <w:color w:val="333333"/>
          <w:sz w:val="22"/>
        </w:rPr>
        <w:t>年末に</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億</w:t>
      </w:r>
      <w:r>
        <w:rPr>
          <w:rFonts w:ascii="Microsoft YaHei" w:eastAsia="Microsoft YaHei" w:hAnsi="Microsoft YaHei" w:cs="Microsoft YaHei"/>
          <w:color w:val="333333"/>
          <w:sz w:val="22"/>
        </w:rPr>
        <w:t>7,000</w:t>
      </w:r>
      <w:r>
        <w:rPr>
          <w:rFonts w:ascii="Microsoft YaHei" w:eastAsia="Microsoft YaHei" w:hAnsi="Microsoft YaHei" w:cs="Microsoft YaHei"/>
          <w:color w:val="333333"/>
          <w:sz w:val="22"/>
        </w:rPr>
        <w:t>万ドルのシリーズ</w:t>
      </w:r>
      <w:r>
        <w:rPr>
          <w:rFonts w:ascii="Microsoft YaHei" w:eastAsia="Microsoft YaHei" w:hAnsi="Microsoft YaHei" w:cs="Microsoft YaHei"/>
          <w:color w:val="333333"/>
          <w:sz w:val="22"/>
        </w:rPr>
        <w:t>D</w:t>
      </w:r>
      <w:r>
        <w:rPr>
          <w:rFonts w:ascii="Microsoft YaHei" w:eastAsia="Microsoft YaHei" w:hAnsi="Microsoft YaHei" w:cs="Microsoft YaHei"/>
          <w:color w:val="333333"/>
          <w:sz w:val="22"/>
        </w:rPr>
        <w:t>資金調達を完了し、ユニコーンのカテゴリーに入ることに成功し、中国の新しいオープンソース勢力のリーダーとなりました。</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7</w:t>
      </w:r>
      <w:r>
        <w:rPr>
          <w:rFonts w:ascii="Microsoft YaHei" w:eastAsia="Microsoft YaHei" w:hAnsi="Microsoft YaHei" w:cs="Microsoft YaHei"/>
          <w:color w:val="333333"/>
          <w:sz w:val="22"/>
        </w:rPr>
        <w:t>月、同社は</w:t>
      </w:r>
      <w:r>
        <w:rPr>
          <w:rFonts w:ascii="Microsoft YaHei" w:eastAsia="Microsoft YaHei" w:hAnsi="Microsoft YaHei" w:cs="Microsoft YaHei"/>
          <w:color w:val="333333"/>
          <w:sz w:val="22"/>
        </w:rPr>
        <w:t>30</w:t>
      </w:r>
      <w:r>
        <w:rPr>
          <w:rFonts w:ascii="Microsoft YaHei" w:eastAsia="Microsoft YaHei" w:hAnsi="Microsoft YaHei" w:cs="Microsoft YaHei"/>
          <w:color w:val="333333"/>
          <w:sz w:val="22"/>
        </w:rPr>
        <w:t>億ドル相当の新しい資金調達を完了しました。</w:t>
      </w:r>
      <w:proofErr w:type="spellStart"/>
      <w:r>
        <w:rPr>
          <w:rFonts w:ascii="Microsoft YaHei" w:eastAsia="Microsoft YaHei" w:hAnsi="Microsoft YaHei" w:cs="Microsoft YaHei"/>
          <w:color w:val="333333"/>
          <w:sz w:val="22"/>
        </w:rPr>
        <w:t>PingCAP</w:t>
      </w:r>
      <w:proofErr w:type="spellEnd"/>
      <w:r>
        <w:rPr>
          <w:rFonts w:ascii="Microsoft YaHei" w:eastAsia="Microsoft YaHei" w:hAnsi="Microsoft YaHei" w:cs="Microsoft YaHei"/>
          <w:color w:val="333333"/>
          <w:sz w:val="22"/>
        </w:rPr>
        <w:t>の資金調達の歴史は、連続した資本の追加によって特徴付けられています。</w:t>
      </w:r>
      <w:r>
        <w:rPr>
          <w:rFonts w:ascii="Microsoft YaHei" w:eastAsia="Microsoft YaHei" w:hAnsi="Microsoft YaHei" w:cs="Microsoft YaHei"/>
          <w:color w:val="333333"/>
          <w:sz w:val="22"/>
        </w:rPr>
        <w:t>2015</w:t>
      </w:r>
      <w:r>
        <w:rPr>
          <w:rFonts w:ascii="Microsoft YaHei" w:eastAsia="Microsoft YaHei" w:hAnsi="Microsoft YaHei" w:cs="Microsoft YaHei"/>
          <w:color w:val="333333"/>
          <w:sz w:val="22"/>
        </w:rPr>
        <w:t>年のエンジェルラウンドを皮切りに、</w:t>
      </w:r>
      <w:r>
        <w:rPr>
          <w:rFonts w:ascii="Microsoft YaHei" w:eastAsia="Microsoft YaHei" w:hAnsi="Microsoft YaHei" w:cs="Microsoft YaHei"/>
          <w:color w:val="333333"/>
          <w:sz w:val="22"/>
        </w:rPr>
        <w:t>5</w:t>
      </w:r>
      <w:r>
        <w:rPr>
          <w:rFonts w:ascii="Microsoft YaHei" w:eastAsia="Microsoft YaHei" w:hAnsi="Microsoft YaHei" w:cs="Microsoft YaHei"/>
          <w:color w:val="333333"/>
          <w:sz w:val="22"/>
        </w:rPr>
        <w:t>ラウンド連続で投資を行っており、云启资本は</w:t>
      </w:r>
      <w:r>
        <w:rPr>
          <w:rFonts w:ascii="Microsoft YaHei" w:eastAsia="Microsoft YaHei" w:hAnsi="Microsoft YaHei" w:cs="Microsoft YaHei"/>
          <w:color w:val="333333"/>
          <w:sz w:val="22"/>
        </w:rPr>
        <w:t>2016</w:t>
      </w:r>
      <w:r>
        <w:rPr>
          <w:rFonts w:ascii="Microsoft YaHei" w:eastAsia="Microsoft YaHei" w:hAnsi="Microsoft YaHei" w:cs="Microsoft YaHei"/>
          <w:color w:val="333333"/>
          <w:sz w:val="22"/>
        </w:rPr>
        <w:t>年の</w:t>
      </w:r>
      <w:r>
        <w:rPr>
          <w:rFonts w:ascii="Microsoft YaHei" w:eastAsia="Microsoft YaHei" w:hAnsi="Microsoft YaHei" w:cs="Microsoft YaHei"/>
          <w:color w:val="333333"/>
          <w:sz w:val="22"/>
        </w:rPr>
        <w:t>A</w:t>
      </w:r>
      <w:r>
        <w:rPr>
          <w:rFonts w:ascii="Microsoft YaHei" w:eastAsia="Microsoft YaHei" w:hAnsi="Microsoft YaHei" w:cs="Microsoft YaHei"/>
          <w:color w:val="333333"/>
          <w:sz w:val="22"/>
        </w:rPr>
        <w:t>ラウンドに参入したことに続き、最新のラウンドでも投資しました。</w:t>
      </w:r>
    </w:p>
    <w:tbl>
      <w:tblPr>
        <w:tblStyle w:val="aff8"/>
        <w:tblW w:w="979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4D63E1" w14:paraId="4F9BFB4D" w14:textId="77777777">
        <w:trPr>
          <w:trHeight w:val="450"/>
        </w:trPr>
        <w:tc>
          <w:tcPr>
            <w:tcW w:w="9795" w:type="dxa"/>
            <w:tcBorders>
              <w:top w:val="nil"/>
              <w:left w:val="nil"/>
              <w:bottom w:val="nil"/>
              <w:right w:val="nil"/>
            </w:tcBorders>
          </w:tcPr>
          <w:p w14:paraId="4F140F4E" w14:textId="77777777" w:rsidR="004D63E1" w:rsidRDefault="00810F6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35</w:t>
            </w:r>
            <w:r>
              <w:rPr>
                <w:rFonts w:ascii="Microsoft YaHei" w:eastAsia="Microsoft YaHei" w:hAnsi="Microsoft YaHei" w:cs="Microsoft YaHei"/>
                <w:color w:val="333333"/>
                <w:sz w:val="20"/>
                <w:szCs w:val="20"/>
              </w:rPr>
              <w:t>：</w:t>
            </w:r>
            <w:proofErr w:type="spellStart"/>
            <w:r>
              <w:rPr>
                <w:rFonts w:ascii="Microsoft YaHei" w:eastAsia="Microsoft YaHei" w:hAnsi="Microsoft YaHei" w:cs="Microsoft YaHei"/>
                <w:color w:val="333333"/>
                <w:sz w:val="20"/>
                <w:szCs w:val="20"/>
              </w:rPr>
              <w:t>PingCAP</w:t>
            </w:r>
            <w:proofErr w:type="spellEnd"/>
            <w:r>
              <w:rPr>
                <w:rFonts w:ascii="Microsoft YaHei" w:eastAsia="Microsoft YaHei" w:hAnsi="Microsoft YaHei" w:cs="Microsoft YaHei"/>
                <w:color w:val="333333"/>
                <w:sz w:val="20"/>
                <w:szCs w:val="20"/>
              </w:rPr>
              <w:t>の資金調達履歴</w:t>
            </w:r>
          </w:p>
        </w:tc>
      </w:tr>
      <w:tr w:rsidR="004D63E1" w14:paraId="01EB36F2" w14:textId="77777777">
        <w:trPr>
          <w:trHeight w:val="2520"/>
        </w:trPr>
        <w:tc>
          <w:tcPr>
            <w:tcW w:w="9795" w:type="dxa"/>
            <w:tcBorders>
              <w:top w:val="nil"/>
              <w:left w:val="nil"/>
              <w:bottom w:val="nil"/>
              <w:right w:val="nil"/>
            </w:tcBorders>
          </w:tcPr>
          <w:p w14:paraId="2E049C41" w14:textId="77777777" w:rsidR="004D63E1" w:rsidRDefault="00810F6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lastRenderedPageBreak/>
              <w:drawing>
                <wp:inline distT="0" distB="0" distL="0" distR="0" wp14:anchorId="4FDAAFDE" wp14:editId="1399A8A6">
                  <wp:extent cx="6219825" cy="2059984"/>
                  <wp:effectExtent l="0" t="0" r="0" b="0"/>
                  <wp:docPr id="24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22"/>
                          <a:srcRect/>
                          <a:stretch>
                            <a:fillRect/>
                          </a:stretch>
                        </pic:blipFill>
                        <pic:spPr>
                          <a:xfrm>
                            <a:off x="0" y="0"/>
                            <a:ext cx="6219825" cy="2059984"/>
                          </a:xfrm>
                          <a:prstGeom prst="rect">
                            <a:avLst/>
                          </a:prstGeom>
                          <a:ln/>
                        </pic:spPr>
                      </pic:pic>
                    </a:graphicData>
                  </a:graphic>
                </wp:inline>
              </w:drawing>
            </w:r>
          </w:p>
        </w:tc>
      </w:tr>
      <w:tr w:rsidR="004D63E1" w14:paraId="2FF61337" w14:textId="77777777">
        <w:trPr>
          <w:trHeight w:val="375"/>
        </w:trPr>
        <w:tc>
          <w:tcPr>
            <w:tcW w:w="9795" w:type="dxa"/>
            <w:tcBorders>
              <w:top w:val="nil"/>
              <w:left w:val="nil"/>
              <w:bottom w:val="nil"/>
              <w:right w:val="nil"/>
            </w:tcBorders>
          </w:tcPr>
          <w:p w14:paraId="37A78069" w14:textId="77777777" w:rsidR="004D63E1" w:rsidRDefault="00810F6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出典：会社発表、</w:t>
            </w:r>
            <w:r>
              <w:rPr>
                <w:rFonts w:ascii="Microsoft YaHei" w:eastAsia="Microsoft YaHei" w:hAnsi="Microsoft YaHei" w:cs="Microsoft YaHei"/>
                <w:color w:val="333333"/>
                <w:sz w:val="18"/>
                <w:szCs w:val="18"/>
              </w:rPr>
              <w:t>Crunchbase</w:t>
            </w:r>
            <w:r>
              <w:rPr>
                <w:rFonts w:ascii="Microsoft YaHei" w:eastAsia="Microsoft YaHei" w:hAnsi="Microsoft YaHei" w:cs="Microsoft YaHei"/>
                <w:color w:val="333333"/>
                <w:sz w:val="18"/>
                <w:szCs w:val="18"/>
              </w:rPr>
              <w:t>、云启资本</w:t>
            </w:r>
          </w:p>
        </w:tc>
      </w:tr>
    </w:tbl>
    <w:p w14:paraId="0E4BF203" w14:textId="77777777" w:rsidR="004D63E1" w:rsidRDefault="00810F60">
      <w:pPr>
        <w:spacing w:before="60" w:after="60" w:line="312" w:lineRule="auto"/>
        <w:rPr>
          <w:rFonts w:ascii="Microsoft YaHei" w:eastAsia="Microsoft YaHei" w:hAnsi="Microsoft YaHei" w:cs="Microsoft YaHei"/>
          <w:color w:val="333333"/>
          <w:sz w:val="22"/>
        </w:rPr>
      </w:pPr>
      <w:proofErr w:type="spellStart"/>
      <w:r>
        <w:rPr>
          <w:rFonts w:ascii="Microsoft YaHei" w:eastAsia="Microsoft YaHei" w:hAnsi="Microsoft YaHei" w:cs="Microsoft YaHei"/>
          <w:color w:val="333333"/>
          <w:sz w:val="22"/>
        </w:rPr>
        <w:t>PingCAP</w:t>
      </w:r>
      <w:proofErr w:type="spellEnd"/>
      <w:r>
        <w:rPr>
          <w:rFonts w:ascii="Microsoft YaHei" w:eastAsia="Microsoft YaHei" w:hAnsi="Microsoft YaHei" w:cs="Microsoft YaHei"/>
          <w:color w:val="333333"/>
          <w:sz w:val="22"/>
        </w:rPr>
        <w:t>は、ワンクリックでの水平方向のスケールアップまたはスケールダウン、金融グレードの高可用性、リアルタイム</w:t>
      </w:r>
      <w:r>
        <w:rPr>
          <w:rFonts w:ascii="Microsoft YaHei" w:eastAsia="Microsoft YaHei" w:hAnsi="Microsoft YaHei" w:cs="Microsoft YaHei"/>
          <w:color w:val="333333"/>
          <w:sz w:val="22"/>
        </w:rPr>
        <w:t>HTAP</w:t>
      </w:r>
      <w:r>
        <w:rPr>
          <w:rFonts w:ascii="Microsoft YaHei" w:eastAsia="Microsoft YaHei" w:hAnsi="Microsoft YaHei" w:cs="Microsoft YaHei"/>
          <w:color w:val="333333"/>
          <w:sz w:val="22"/>
        </w:rPr>
        <w:t>、クラウドネイティブな分散データベース、</w:t>
      </w:r>
      <w:r>
        <w:rPr>
          <w:rFonts w:ascii="Microsoft YaHei" w:eastAsia="Microsoft YaHei" w:hAnsi="Microsoft YaHei" w:cs="Microsoft YaHei"/>
          <w:color w:val="333333"/>
          <w:sz w:val="22"/>
        </w:rPr>
        <w:t>MySQL</w:t>
      </w:r>
      <w:r>
        <w:rPr>
          <w:rFonts w:ascii="Microsoft YaHei" w:eastAsia="Microsoft YaHei" w:hAnsi="Microsoft YaHei" w:cs="Microsoft YaHei"/>
          <w:color w:val="333333"/>
          <w:sz w:val="22"/>
        </w:rPr>
        <w:t>エコシステムとの高い互換性などの主要な機能を備えた、製品</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コミュニティ</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商業化のエコシステムにおける国内リーダーです。</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11</w:t>
      </w:r>
      <w:r>
        <w:rPr>
          <w:rFonts w:ascii="Microsoft YaHei" w:eastAsia="Microsoft YaHei" w:hAnsi="Microsoft YaHei" w:cs="Microsoft YaHei"/>
          <w:color w:val="333333"/>
          <w:sz w:val="22"/>
        </w:rPr>
        <w:t>月現在、</w:t>
      </w:r>
      <w:proofErr w:type="spellStart"/>
      <w:r>
        <w:rPr>
          <w:rFonts w:ascii="Microsoft YaHei" w:eastAsia="Microsoft YaHei" w:hAnsi="Microsoft YaHei" w:cs="Microsoft YaHei"/>
          <w:color w:val="333333"/>
          <w:sz w:val="22"/>
        </w:rPr>
        <w:t>TiDB</w:t>
      </w:r>
      <w:proofErr w:type="spellEnd"/>
      <w:r>
        <w:rPr>
          <w:rFonts w:ascii="Microsoft YaHei" w:eastAsia="Microsoft YaHei" w:hAnsi="Microsoft YaHei" w:cs="Microsoft YaHei"/>
          <w:color w:val="333333"/>
          <w:sz w:val="22"/>
        </w:rPr>
        <w:t>プロジェクトは</w:t>
      </w:r>
      <w:r>
        <w:rPr>
          <w:rFonts w:ascii="Microsoft YaHei" w:eastAsia="Microsoft YaHei" w:hAnsi="Microsoft YaHei" w:cs="Microsoft YaHei"/>
          <w:color w:val="333333"/>
          <w:sz w:val="22"/>
        </w:rPr>
        <w:t>GitHub</w:t>
      </w:r>
      <w:r>
        <w:rPr>
          <w:rFonts w:ascii="Microsoft YaHei" w:eastAsia="Microsoft YaHei" w:hAnsi="Microsoft YaHei" w:cs="Microsoft YaHei"/>
          <w:color w:val="333333"/>
          <w:sz w:val="22"/>
        </w:rPr>
        <w:t>上で</w:t>
      </w:r>
      <w:r>
        <w:rPr>
          <w:rFonts w:ascii="Microsoft YaHei" w:eastAsia="Microsoft YaHei" w:hAnsi="Microsoft YaHei" w:cs="Microsoft YaHei"/>
          <w:color w:val="333333"/>
          <w:sz w:val="22"/>
        </w:rPr>
        <w:t>29,000</w:t>
      </w:r>
      <w:r>
        <w:rPr>
          <w:rFonts w:ascii="Microsoft YaHei" w:eastAsia="Microsoft YaHei" w:hAnsi="Microsoft YaHei" w:cs="Microsoft YaHei"/>
          <w:color w:val="333333"/>
          <w:sz w:val="22"/>
        </w:rPr>
        <w:t>以上のスターと</w:t>
      </w:r>
      <w:r>
        <w:rPr>
          <w:rFonts w:ascii="Microsoft YaHei" w:eastAsia="Microsoft YaHei" w:hAnsi="Microsoft YaHei" w:cs="Microsoft YaHei"/>
          <w:color w:val="333333"/>
          <w:sz w:val="22"/>
        </w:rPr>
        <w:t>1,500</w:t>
      </w:r>
      <w:r>
        <w:rPr>
          <w:rFonts w:ascii="Microsoft YaHei" w:eastAsia="Microsoft YaHei" w:hAnsi="Microsoft YaHei" w:cs="Microsoft YaHei"/>
          <w:color w:val="333333"/>
          <w:sz w:val="22"/>
        </w:rPr>
        <w:t>人近いオープンソースの貢献者を得ており、世界的に有名なオープンソースソフトウェアベンダーのレベルに達しています。同社は、グローバルなデータベーステクノロジー企業として位置づけられており、現在、中国、米国、欧州、日本、東南アジアなどの国と地域の</w:t>
      </w:r>
      <w:r>
        <w:rPr>
          <w:rFonts w:ascii="Microsoft YaHei" w:eastAsia="Microsoft YaHei" w:hAnsi="Microsoft YaHei" w:cs="Microsoft YaHei"/>
          <w:color w:val="333333"/>
          <w:sz w:val="22"/>
        </w:rPr>
        <w:t>2,000</w:t>
      </w:r>
      <w:r>
        <w:rPr>
          <w:rFonts w:ascii="Microsoft YaHei" w:eastAsia="Microsoft YaHei" w:hAnsi="Microsoft YaHei" w:cs="Microsoft YaHei"/>
          <w:color w:val="333333"/>
          <w:sz w:val="22"/>
        </w:rPr>
        <w:t>社以上の企業にサービスを提供しており、その対象は、金融、オペレーター、製造、小売、インターネット、政府などの幅広い業界にわたっています。</w:t>
      </w:r>
    </w:p>
    <w:p w14:paraId="12900614"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f9"/>
        <w:tblW w:w="95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40"/>
      </w:tblGrid>
      <w:tr w:rsidR="004D63E1" w14:paraId="27D9B308" w14:textId="77777777">
        <w:trPr>
          <w:trHeight w:val="450"/>
        </w:trPr>
        <w:tc>
          <w:tcPr>
            <w:tcW w:w="9540" w:type="dxa"/>
            <w:tcBorders>
              <w:top w:val="nil"/>
              <w:left w:val="nil"/>
              <w:bottom w:val="nil"/>
              <w:right w:val="nil"/>
            </w:tcBorders>
          </w:tcPr>
          <w:p w14:paraId="3A45EE74" w14:textId="77777777" w:rsidR="004D63E1" w:rsidRDefault="00810F6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36</w:t>
            </w:r>
            <w:r>
              <w:rPr>
                <w:rFonts w:ascii="Microsoft YaHei" w:eastAsia="Microsoft YaHei" w:hAnsi="Microsoft YaHei" w:cs="Microsoft YaHei"/>
                <w:color w:val="333333"/>
                <w:sz w:val="20"/>
                <w:szCs w:val="20"/>
              </w:rPr>
              <w:t>：</w:t>
            </w:r>
            <w:proofErr w:type="spellStart"/>
            <w:r>
              <w:rPr>
                <w:rFonts w:ascii="Microsoft YaHei" w:eastAsia="Microsoft YaHei" w:hAnsi="Microsoft YaHei" w:cs="Microsoft YaHei"/>
                <w:color w:val="333333"/>
                <w:sz w:val="20"/>
                <w:szCs w:val="20"/>
              </w:rPr>
              <w:t>PingCAP</w:t>
            </w:r>
            <w:proofErr w:type="spellEnd"/>
            <w:r>
              <w:rPr>
                <w:rFonts w:ascii="Microsoft YaHei" w:eastAsia="Microsoft YaHei" w:hAnsi="Microsoft YaHei" w:cs="Microsoft YaHei"/>
                <w:color w:val="333333"/>
                <w:sz w:val="20"/>
                <w:szCs w:val="20"/>
              </w:rPr>
              <w:t>製</w:t>
            </w:r>
            <w:r>
              <w:rPr>
                <w:rFonts w:ascii="Microsoft YaHei" w:eastAsia="Microsoft YaHei" w:hAnsi="Microsoft YaHei" w:cs="Microsoft YaHei"/>
                <w:color w:val="333333"/>
                <w:sz w:val="20"/>
                <w:szCs w:val="20"/>
              </w:rPr>
              <w:t>品</w:t>
            </w:r>
            <w:r>
              <w:rPr>
                <w:rFonts w:ascii="Microsoft YaHei" w:eastAsia="Microsoft YaHei" w:hAnsi="Microsoft YaHei" w:cs="Microsoft YaHei"/>
                <w:color w:val="333333"/>
                <w:sz w:val="20"/>
                <w:szCs w:val="20"/>
              </w:rPr>
              <w:t xml:space="preserve"> - </w:t>
            </w:r>
            <w:r>
              <w:rPr>
                <w:rFonts w:ascii="Microsoft YaHei" w:eastAsia="Microsoft YaHei" w:hAnsi="Microsoft YaHei" w:cs="Microsoft YaHei"/>
                <w:color w:val="333333"/>
                <w:sz w:val="20"/>
                <w:szCs w:val="20"/>
              </w:rPr>
              <w:t>コミュニティ</w:t>
            </w:r>
            <w:r>
              <w:rPr>
                <w:rFonts w:ascii="Microsoft YaHei" w:eastAsia="Microsoft YaHei" w:hAnsi="Microsoft YaHei" w:cs="Microsoft YaHei"/>
                <w:color w:val="333333"/>
                <w:sz w:val="20"/>
                <w:szCs w:val="20"/>
              </w:rPr>
              <w:t xml:space="preserve"> - </w:t>
            </w:r>
            <w:r>
              <w:rPr>
                <w:rFonts w:ascii="Microsoft YaHei" w:eastAsia="Microsoft YaHei" w:hAnsi="Microsoft YaHei" w:cs="Microsoft YaHei"/>
                <w:color w:val="333333"/>
                <w:sz w:val="20"/>
                <w:szCs w:val="20"/>
              </w:rPr>
              <w:t>商品化</w:t>
            </w:r>
          </w:p>
        </w:tc>
      </w:tr>
      <w:tr w:rsidR="004D63E1" w14:paraId="1146646C" w14:textId="77777777">
        <w:trPr>
          <w:trHeight w:val="3510"/>
        </w:trPr>
        <w:tc>
          <w:tcPr>
            <w:tcW w:w="9540" w:type="dxa"/>
            <w:tcBorders>
              <w:top w:val="nil"/>
              <w:left w:val="nil"/>
              <w:bottom w:val="nil"/>
              <w:right w:val="nil"/>
            </w:tcBorders>
          </w:tcPr>
          <w:p w14:paraId="65B5FA0B" w14:textId="77777777" w:rsidR="004D63E1" w:rsidRDefault="00810F6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lastRenderedPageBreak/>
              <w:drawing>
                <wp:inline distT="0" distB="0" distL="0" distR="0" wp14:anchorId="08E7A959" wp14:editId="3A5861EC">
                  <wp:extent cx="4133850" cy="3933825"/>
                  <wp:effectExtent l="0" t="0" r="0" b="0"/>
                  <wp:docPr id="23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23"/>
                          <a:srcRect/>
                          <a:stretch>
                            <a:fillRect/>
                          </a:stretch>
                        </pic:blipFill>
                        <pic:spPr>
                          <a:xfrm>
                            <a:off x="0" y="0"/>
                            <a:ext cx="4133850" cy="3933825"/>
                          </a:xfrm>
                          <a:prstGeom prst="rect">
                            <a:avLst/>
                          </a:prstGeom>
                          <a:ln/>
                        </pic:spPr>
                      </pic:pic>
                    </a:graphicData>
                  </a:graphic>
                </wp:inline>
              </w:drawing>
            </w:r>
          </w:p>
        </w:tc>
      </w:tr>
      <w:tr w:rsidR="004D63E1" w14:paraId="615660C8" w14:textId="77777777">
        <w:trPr>
          <w:trHeight w:val="375"/>
        </w:trPr>
        <w:tc>
          <w:tcPr>
            <w:tcW w:w="9540" w:type="dxa"/>
            <w:tcBorders>
              <w:top w:val="nil"/>
              <w:left w:val="nil"/>
              <w:bottom w:val="nil"/>
              <w:right w:val="nil"/>
            </w:tcBorders>
          </w:tcPr>
          <w:p w14:paraId="54873057" w14:textId="77777777" w:rsidR="004D63E1" w:rsidRDefault="00810F60">
            <w:pPr>
              <w:spacing w:before="60" w:after="60" w:line="312" w:lineRule="auto"/>
              <w:ind w:right="240"/>
              <w:rPr>
                <w:rFonts w:ascii="Microsoft YaHei" w:eastAsia="Microsoft YaHei" w:hAnsi="Microsoft YaHei" w:cs="Microsoft YaHei"/>
                <w:color w:val="333333"/>
                <w:sz w:val="18"/>
                <w:szCs w:val="18"/>
                <w:lang w:eastAsia="zh-CN"/>
              </w:rPr>
            </w:pPr>
            <w:r>
              <w:rPr>
                <w:rFonts w:ascii="Microsoft YaHei" w:eastAsia="Microsoft YaHei" w:hAnsi="Microsoft YaHei" w:cs="Microsoft YaHei"/>
                <w:color w:val="333333"/>
                <w:sz w:val="18"/>
                <w:szCs w:val="18"/>
                <w:lang w:eastAsia="zh-CN"/>
              </w:rPr>
              <w:t>出典：会社発表、</w:t>
            </w:r>
            <w:r>
              <w:rPr>
                <w:rFonts w:ascii="Microsoft YaHei" w:eastAsia="Microsoft YaHei" w:hAnsi="Microsoft YaHei" w:cs="Microsoft YaHei"/>
                <w:color w:val="333333"/>
                <w:sz w:val="18"/>
                <w:szCs w:val="18"/>
                <w:lang w:eastAsia="zh-CN"/>
              </w:rPr>
              <w:t>GitHub</w:t>
            </w:r>
            <w:r>
              <w:rPr>
                <w:rFonts w:ascii="Microsoft YaHei" w:eastAsia="Microsoft YaHei" w:hAnsi="Microsoft YaHei" w:cs="Microsoft YaHei"/>
                <w:color w:val="333333"/>
                <w:sz w:val="18"/>
                <w:szCs w:val="18"/>
                <w:lang w:eastAsia="zh-CN"/>
              </w:rPr>
              <w:t>、云启资本</w:t>
            </w:r>
          </w:p>
        </w:tc>
      </w:tr>
    </w:tbl>
    <w:p w14:paraId="49CBB711" w14:textId="77777777" w:rsidR="004D63E1" w:rsidRDefault="00810F60">
      <w:pPr>
        <w:pStyle w:val="3"/>
        <w:rPr>
          <w:rFonts w:ascii="Microsoft YaHei" w:eastAsia="Microsoft YaHei" w:hAnsi="Microsoft YaHei" w:cs="Microsoft YaHei"/>
        </w:rPr>
      </w:pPr>
      <w:bookmarkStart w:id="156" w:name="_Toc98205714"/>
      <w:r>
        <w:rPr>
          <w:rFonts w:ascii="Microsoft YaHei" w:eastAsia="Microsoft YaHei" w:hAnsi="Microsoft YaHei" w:cs="Microsoft YaHei"/>
        </w:rPr>
        <w:t>5.2 GitLab</w:t>
      </w:r>
      <w:bookmarkEnd w:id="156"/>
    </w:p>
    <w:p w14:paraId="273ADBEC" w14:textId="77777777" w:rsidR="004D63E1" w:rsidRDefault="00810F6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GitLab</w:t>
      </w:r>
      <w:r>
        <w:rPr>
          <w:rFonts w:ascii="Microsoft YaHei" w:eastAsia="Microsoft YaHei" w:hAnsi="Microsoft YaHei" w:cs="Microsoft YaHei"/>
          <w:color w:val="333333"/>
          <w:sz w:val="22"/>
        </w:rPr>
        <w:t>は、コーダーがオンラインでの共同開発やバージョン管理を可能にするオープンソースの</w:t>
      </w:r>
      <w:r>
        <w:rPr>
          <w:rFonts w:ascii="Microsoft YaHei" w:eastAsia="Microsoft YaHei" w:hAnsi="Microsoft YaHei" w:cs="Microsoft YaHei"/>
          <w:color w:val="333333"/>
          <w:sz w:val="22"/>
        </w:rPr>
        <w:t>DevOps</w:t>
      </w:r>
      <w:r>
        <w:rPr>
          <w:rFonts w:ascii="Microsoft YaHei" w:eastAsia="Microsoft YaHei" w:hAnsi="Microsoft YaHei" w:cs="Microsoft YaHei"/>
          <w:color w:val="333333"/>
          <w:sz w:val="22"/>
        </w:rPr>
        <w:t>プラットフォームを提供しています。</w:t>
      </w:r>
      <w:r>
        <w:rPr>
          <w:rFonts w:ascii="Microsoft YaHei" w:eastAsia="Microsoft YaHei" w:hAnsi="Microsoft YaHei" w:cs="Microsoft YaHei"/>
          <w:b/>
          <w:color w:val="333333"/>
          <w:sz w:val="22"/>
        </w:rPr>
        <w:t xml:space="preserve"> </w:t>
      </w:r>
      <w:proofErr w:type="spellStart"/>
      <w:r>
        <w:rPr>
          <w:rFonts w:ascii="Microsoft YaHei" w:eastAsia="Microsoft YaHei" w:hAnsi="Microsoft YaHei" w:cs="Microsoft YaHei"/>
          <w:color w:val="333333"/>
          <w:sz w:val="22"/>
        </w:rPr>
        <w:t>gitLab</w:t>
      </w:r>
      <w:proofErr w:type="spellEnd"/>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2014</w:t>
      </w:r>
      <w:r>
        <w:rPr>
          <w:rFonts w:ascii="Microsoft YaHei" w:eastAsia="Microsoft YaHei" w:hAnsi="Microsoft YaHei" w:cs="Microsoft YaHei"/>
          <w:color w:val="333333"/>
          <w:sz w:val="22"/>
        </w:rPr>
        <w:t>年に設立され、デラウェア州に拠点を置いています。元々は個人的なプロジェクトとしてスタートしたが、</w:t>
      </w:r>
      <w:r>
        <w:rPr>
          <w:rFonts w:ascii="Microsoft YaHei" w:eastAsia="Microsoft YaHei" w:hAnsi="Microsoft YaHei" w:cs="Microsoft YaHei"/>
          <w:color w:val="333333"/>
          <w:sz w:val="22"/>
        </w:rPr>
        <w:t>2001</w:t>
      </w:r>
      <w:r>
        <w:rPr>
          <w:rFonts w:ascii="Microsoft YaHei" w:eastAsia="Microsoft YaHei" w:hAnsi="Microsoft YaHei" w:cs="Microsoft YaHei"/>
          <w:color w:val="333333"/>
          <w:sz w:val="22"/>
        </w:rPr>
        <w:t>年に</w:t>
      </w:r>
      <w:r>
        <w:rPr>
          <w:rFonts w:ascii="Microsoft YaHei" w:eastAsia="Microsoft YaHei" w:hAnsi="Microsoft YaHei" w:cs="Microsoft YaHei"/>
          <w:color w:val="333333"/>
          <w:sz w:val="22"/>
        </w:rPr>
        <w:t>GitLab</w:t>
      </w:r>
      <w:r>
        <w:rPr>
          <w:rFonts w:ascii="Microsoft YaHei" w:eastAsia="Microsoft YaHei" w:hAnsi="Microsoft YaHei" w:cs="Microsoft YaHei"/>
          <w:color w:val="333333"/>
          <w:sz w:val="22"/>
        </w:rPr>
        <w:t>の元</w:t>
      </w:r>
      <w:r>
        <w:rPr>
          <w:rFonts w:ascii="Microsoft YaHei" w:eastAsia="Microsoft YaHei" w:hAnsi="Microsoft YaHei" w:cs="Microsoft YaHei"/>
          <w:color w:val="333333"/>
          <w:sz w:val="22"/>
        </w:rPr>
        <w:t>CTO</w:t>
      </w:r>
      <w:r>
        <w:rPr>
          <w:rFonts w:ascii="Microsoft YaHei" w:eastAsia="Microsoft YaHei" w:hAnsi="Microsoft YaHei" w:cs="Microsoft YaHei"/>
          <w:color w:val="333333"/>
          <w:sz w:val="22"/>
        </w:rPr>
        <w:t>である</w:t>
      </w:r>
      <w:r>
        <w:rPr>
          <w:rFonts w:ascii="Microsoft YaHei" w:eastAsia="Microsoft YaHei" w:hAnsi="Microsoft YaHei" w:cs="Microsoft YaHei"/>
          <w:color w:val="333333"/>
          <w:sz w:val="22"/>
        </w:rPr>
        <w:t>Dmitriy</w:t>
      </w:r>
      <w:r>
        <w:rPr>
          <w:rFonts w:ascii="Microsoft YaHei" w:eastAsia="Microsoft YaHei" w:hAnsi="Microsoft YaHei" w:cs="Microsoft YaHei"/>
          <w:color w:val="333333"/>
          <w:sz w:val="22"/>
        </w:rPr>
        <w:t>によって設立された。</w:t>
      </w:r>
      <w:r>
        <w:rPr>
          <w:rFonts w:ascii="Microsoft YaHei" w:eastAsia="Microsoft YaHei" w:hAnsi="Microsoft YaHei" w:cs="Microsoft YaHei"/>
          <w:color w:val="333333"/>
          <w:sz w:val="22"/>
        </w:rPr>
        <w:t>GitLab</w:t>
      </w:r>
      <w:r>
        <w:rPr>
          <w:rFonts w:ascii="Microsoft YaHei" w:eastAsia="Microsoft YaHei" w:hAnsi="Microsoft YaHei" w:cs="Microsoft YaHei"/>
          <w:color w:val="333333"/>
          <w:sz w:val="22"/>
        </w:rPr>
        <w:t>の</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年の</w:t>
      </w:r>
      <w:r>
        <w:rPr>
          <w:rFonts w:ascii="Microsoft YaHei" w:eastAsia="Microsoft YaHei" w:hAnsi="Microsoft YaHei" w:cs="Microsoft YaHei"/>
          <w:color w:val="333333"/>
          <w:sz w:val="22"/>
        </w:rPr>
        <w:t>IPO</w:t>
      </w:r>
      <w:r>
        <w:rPr>
          <w:rFonts w:ascii="Microsoft YaHei" w:eastAsia="Microsoft YaHei" w:hAnsi="Microsoft YaHei" w:cs="Microsoft YaHei"/>
          <w:color w:val="333333"/>
          <w:sz w:val="22"/>
        </w:rPr>
        <w:t>目論見書によると、</w:t>
      </w:r>
      <w:r>
        <w:rPr>
          <w:rFonts w:ascii="Microsoft YaHei" w:eastAsia="Microsoft YaHei" w:hAnsi="Microsoft YaHei" w:cs="Microsoft YaHei"/>
          <w:color w:val="333333"/>
          <w:sz w:val="22"/>
        </w:rPr>
        <w:t>GitLab</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7</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31</w:t>
      </w:r>
      <w:r>
        <w:rPr>
          <w:rFonts w:ascii="Microsoft YaHei" w:eastAsia="Microsoft YaHei" w:hAnsi="Microsoft YaHei" w:cs="Microsoft YaHei"/>
          <w:color w:val="333333"/>
          <w:sz w:val="22"/>
        </w:rPr>
        <w:t>日時点で年換算の売上高が</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億</w:t>
      </w:r>
      <w:r>
        <w:rPr>
          <w:rFonts w:ascii="Microsoft YaHei" w:eastAsia="Microsoft YaHei" w:hAnsi="Microsoft YaHei" w:cs="Microsoft YaHei"/>
          <w:color w:val="333333"/>
          <w:sz w:val="22"/>
        </w:rPr>
        <w:t>3,000</w:t>
      </w:r>
      <w:r>
        <w:rPr>
          <w:rFonts w:ascii="Microsoft YaHei" w:eastAsia="Microsoft YaHei" w:hAnsi="Microsoft YaHei" w:cs="Microsoft YaHei"/>
          <w:color w:val="333333"/>
          <w:sz w:val="22"/>
        </w:rPr>
        <w:t>万ドルを超えており、直近の</w:t>
      </w:r>
      <w:r>
        <w:rPr>
          <w:rFonts w:ascii="Microsoft YaHei" w:eastAsia="Microsoft YaHei" w:hAnsi="Microsoft YaHei" w:cs="Microsoft YaHei"/>
          <w:color w:val="333333"/>
          <w:sz w:val="22"/>
        </w:rPr>
        <w:t>QRR</w:t>
      </w:r>
      <w:r>
        <w:rPr>
          <w:rFonts w:ascii="Microsoft YaHei" w:eastAsia="Microsoft YaHei" w:hAnsi="Microsoft YaHei" w:cs="Microsoft YaHei"/>
          <w:color w:val="333333"/>
          <w:sz w:val="22"/>
        </w:rPr>
        <w:t>は前年比</w:t>
      </w:r>
      <w:r>
        <w:rPr>
          <w:rFonts w:ascii="Microsoft YaHei" w:eastAsia="Microsoft YaHei" w:hAnsi="Microsoft YaHei" w:cs="Microsoft YaHei"/>
          <w:color w:val="333333"/>
          <w:sz w:val="22"/>
        </w:rPr>
        <w:t>69</w:t>
      </w:r>
      <w:r>
        <w:rPr>
          <w:rFonts w:ascii="Microsoft YaHei" w:eastAsia="Microsoft YaHei" w:hAnsi="Microsoft YaHei" w:cs="Microsoft YaHei"/>
          <w:color w:val="333333"/>
          <w:sz w:val="22"/>
        </w:rPr>
        <w:t>％増の</w:t>
      </w:r>
      <w:r>
        <w:rPr>
          <w:rFonts w:ascii="Microsoft YaHei" w:eastAsia="Microsoft YaHei" w:hAnsi="Microsoft YaHei" w:cs="Microsoft YaHei"/>
          <w:color w:val="333333"/>
          <w:sz w:val="22"/>
        </w:rPr>
        <w:t>5,800</w:t>
      </w:r>
      <w:r>
        <w:rPr>
          <w:rFonts w:ascii="Microsoft YaHei" w:eastAsia="Microsoft YaHei" w:hAnsi="Microsoft YaHei" w:cs="Microsoft YaHei"/>
          <w:color w:val="333333"/>
          <w:sz w:val="22"/>
        </w:rPr>
        <w:t>万ドルとなっています。これには、ゴールドマン・サックス、シーメンス、エヌビディアなどが含まれ、オープンソース・コミュニティには</w:t>
      </w:r>
      <w:r>
        <w:rPr>
          <w:rFonts w:ascii="Microsoft YaHei" w:eastAsia="Microsoft YaHei" w:hAnsi="Microsoft YaHei" w:cs="Microsoft YaHei"/>
          <w:color w:val="333333"/>
          <w:sz w:val="22"/>
        </w:rPr>
        <w:t>2,600</w:t>
      </w:r>
      <w:r>
        <w:rPr>
          <w:rFonts w:ascii="Microsoft YaHei" w:eastAsia="Microsoft YaHei" w:hAnsi="Microsoft YaHei" w:cs="Microsoft YaHei"/>
          <w:color w:val="333333"/>
          <w:sz w:val="22"/>
        </w:rPr>
        <w:t>人以</w:t>
      </w:r>
      <w:r>
        <w:rPr>
          <w:rFonts w:ascii="Microsoft YaHei" w:eastAsia="Microsoft YaHei" w:hAnsi="Microsoft YaHei" w:cs="Microsoft YaHei"/>
          <w:color w:val="333333"/>
          <w:sz w:val="22"/>
        </w:rPr>
        <w:t>上のコード貢献者がいます。</w:t>
      </w:r>
    </w:p>
    <w:p w14:paraId="1813B0EC"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fa"/>
        <w:tblW w:w="988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5"/>
        <w:gridCol w:w="4500"/>
      </w:tblGrid>
      <w:tr w:rsidR="004D63E1" w14:paraId="17B569E0" w14:textId="77777777">
        <w:trPr>
          <w:trHeight w:val="480"/>
        </w:trPr>
        <w:tc>
          <w:tcPr>
            <w:tcW w:w="5385" w:type="dxa"/>
            <w:tcBorders>
              <w:top w:val="nil"/>
              <w:left w:val="nil"/>
              <w:bottom w:val="nil"/>
              <w:right w:val="nil"/>
            </w:tcBorders>
          </w:tcPr>
          <w:p w14:paraId="46770C73" w14:textId="77777777" w:rsidR="004D63E1" w:rsidRDefault="00810F6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37</w:t>
            </w:r>
            <w:r>
              <w:rPr>
                <w:rFonts w:ascii="Microsoft YaHei" w:eastAsia="Microsoft YaHei" w:hAnsi="Microsoft YaHei" w:cs="Microsoft YaHei"/>
                <w:color w:val="333333"/>
                <w:sz w:val="20"/>
                <w:szCs w:val="20"/>
              </w:rPr>
              <w:t>：</w:t>
            </w:r>
            <w:r>
              <w:rPr>
                <w:rFonts w:ascii="Microsoft YaHei" w:eastAsia="Microsoft YaHei" w:hAnsi="Microsoft YaHei" w:cs="Microsoft YaHei"/>
                <w:color w:val="333333"/>
                <w:sz w:val="20"/>
                <w:szCs w:val="20"/>
              </w:rPr>
              <w:t>GitLab</w:t>
            </w:r>
            <w:r>
              <w:rPr>
                <w:rFonts w:ascii="Microsoft YaHei" w:eastAsia="Microsoft YaHei" w:hAnsi="Microsoft YaHei" w:cs="Microsoft YaHei"/>
                <w:color w:val="333333"/>
                <w:sz w:val="20"/>
                <w:szCs w:val="20"/>
              </w:rPr>
              <w:t>の履歴</w:t>
            </w:r>
          </w:p>
        </w:tc>
        <w:tc>
          <w:tcPr>
            <w:tcW w:w="4500" w:type="dxa"/>
            <w:tcBorders>
              <w:top w:val="nil"/>
              <w:left w:val="nil"/>
              <w:bottom w:val="nil"/>
              <w:right w:val="nil"/>
            </w:tcBorders>
          </w:tcPr>
          <w:p w14:paraId="602572E3" w14:textId="77777777" w:rsidR="004D63E1" w:rsidRDefault="00810F6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38</w:t>
            </w:r>
            <w:r>
              <w:rPr>
                <w:rFonts w:ascii="Microsoft YaHei" w:eastAsia="Microsoft YaHei" w:hAnsi="Microsoft YaHei" w:cs="Microsoft YaHei"/>
                <w:color w:val="333333"/>
                <w:sz w:val="20"/>
                <w:szCs w:val="20"/>
              </w:rPr>
              <w:t>：</w:t>
            </w:r>
            <w:r>
              <w:rPr>
                <w:rFonts w:ascii="Microsoft YaHei" w:eastAsia="Microsoft YaHei" w:hAnsi="Microsoft YaHei" w:cs="Microsoft YaHei"/>
                <w:color w:val="333333"/>
                <w:sz w:val="20"/>
                <w:szCs w:val="20"/>
              </w:rPr>
              <w:t>GitLab</w:t>
            </w:r>
            <w:r>
              <w:rPr>
                <w:rFonts w:ascii="Microsoft YaHei" w:eastAsia="Microsoft YaHei" w:hAnsi="Microsoft YaHei" w:cs="Microsoft YaHei"/>
                <w:color w:val="333333"/>
                <w:sz w:val="20"/>
                <w:szCs w:val="20"/>
              </w:rPr>
              <w:t>の動作条件</w:t>
            </w:r>
          </w:p>
        </w:tc>
      </w:tr>
      <w:tr w:rsidR="004D63E1" w14:paraId="730AEFF6" w14:textId="77777777">
        <w:trPr>
          <w:trHeight w:val="2955"/>
        </w:trPr>
        <w:tc>
          <w:tcPr>
            <w:tcW w:w="5385" w:type="dxa"/>
            <w:tcBorders>
              <w:top w:val="nil"/>
              <w:left w:val="nil"/>
              <w:bottom w:val="nil"/>
              <w:right w:val="nil"/>
            </w:tcBorders>
            <w:vAlign w:val="center"/>
          </w:tcPr>
          <w:p w14:paraId="25AB7012" w14:textId="77777777" w:rsidR="004D63E1" w:rsidRDefault="00810F6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lastRenderedPageBreak/>
              <w:drawing>
                <wp:inline distT="0" distB="0" distL="0" distR="0" wp14:anchorId="6BB1631D" wp14:editId="0F343B36">
                  <wp:extent cx="3419475" cy="2008112"/>
                  <wp:effectExtent l="0" t="0" r="0" b="0"/>
                  <wp:docPr id="23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24"/>
                          <a:srcRect/>
                          <a:stretch>
                            <a:fillRect/>
                          </a:stretch>
                        </pic:blipFill>
                        <pic:spPr>
                          <a:xfrm>
                            <a:off x="0" y="0"/>
                            <a:ext cx="3419475" cy="2008112"/>
                          </a:xfrm>
                          <a:prstGeom prst="rect">
                            <a:avLst/>
                          </a:prstGeom>
                          <a:ln/>
                        </pic:spPr>
                      </pic:pic>
                    </a:graphicData>
                  </a:graphic>
                </wp:inline>
              </w:drawing>
            </w:r>
          </w:p>
        </w:tc>
        <w:tc>
          <w:tcPr>
            <w:tcW w:w="4500" w:type="dxa"/>
            <w:tcBorders>
              <w:top w:val="nil"/>
              <w:left w:val="nil"/>
              <w:bottom w:val="nil"/>
              <w:right w:val="nil"/>
            </w:tcBorders>
            <w:vAlign w:val="center"/>
          </w:tcPr>
          <w:p w14:paraId="3CF73722" w14:textId="77777777" w:rsidR="004D63E1" w:rsidRDefault="00810F6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drawing>
                <wp:inline distT="0" distB="0" distL="0" distR="0" wp14:anchorId="61D03AD7" wp14:editId="0C6E3B1A">
                  <wp:extent cx="2152650" cy="1743075"/>
                  <wp:effectExtent l="0" t="0" r="0" b="0"/>
                  <wp:docPr id="23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25"/>
                          <a:srcRect/>
                          <a:stretch>
                            <a:fillRect/>
                          </a:stretch>
                        </pic:blipFill>
                        <pic:spPr>
                          <a:xfrm>
                            <a:off x="0" y="0"/>
                            <a:ext cx="2152650" cy="1743075"/>
                          </a:xfrm>
                          <a:prstGeom prst="rect">
                            <a:avLst/>
                          </a:prstGeom>
                          <a:ln/>
                        </pic:spPr>
                      </pic:pic>
                    </a:graphicData>
                  </a:graphic>
                </wp:inline>
              </w:drawing>
            </w:r>
          </w:p>
        </w:tc>
      </w:tr>
      <w:tr w:rsidR="004D63E1" w14:paraId="641F9CEE" w14:textId="77777777">
        <w:trPr>
          <w:trHeight w:val="480"/>
        </w:trPr>
        <w:tc>
          <w:tcPr>
            <w:tcW w:w="5385" w:type="dxa"/>
            <w:tcBorders>
              <w:top w:val="nil"/>
              <w:left w:val="nil"/>
              <w:bottom w:val="nil"/>
              <w:right w:val="nil"/>
            </w:tcBorders>
          </w:tcPr>
          <w:p w14:paraId="05A49DB1" w14:textId="77777777" w:rsidR="004D63E1" w:rsidRDefault="00810F60">
            <w:pPr>
              <w:spacing w:before="60" w:after="60" w:line="312" w:lineRule="auto"/>
              <w:ind w:right="240"/>
              <w:rPr>
                <w:rFonts w:ascii="Microsoft YaHei" w:eastAsia="Microsoft YaHei" w:hAnsi="Microsoft YaHei" w:cs="Microsoft YaHei"/>
                <w:color w:val="333333"/>
                <w:sz w:val="18"/>
                <w:szCs w:val="18"/>
                <w:lang w:eastAsia="zh-CN"/>
              </w:rPr>
            </w:pPr>
            <w:r>
              <w:rPr>
                <w:rFonts w:ascii="Microsoft YaHei" w:eastAsia="Microsoft YaHei" w:hAnsi="Microsoft YaHei" w:cs="Microsoft YaHei"/>
                <w:color w:val="333333"/>
                <w:sz w:val="18"/>
                <w:szCs w:val="18"/>
                <w:lang w:eastAsia="zh-CN"/>
              </w:rPr>
              <w:t>出所：会社発表、云启资本</w:t>
            </w:r>
          </w:p>
        </w:tc>
        <w:tc>
          <w:tcPr>
            <w:tcW w:w="4500" w:type="dxa"/>
            <w:tcBorders>
              <w:top w:val="nil"/>
              <w:left w:val="nil"/>
              <w:bottom w:val="nil"/>
              <w:right w:val="nil"/>
            </w:tcBorders>
          </w:tcPr>
          <w:p w14:paraId="17424361" w14:textId="77777777" w:rsidR="004D63E1" w:rsidRDefault="00810F6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 xml:space="preserve">Pitchbook, </w:t>
            </w:r>
            <w:r>
              <w:rPr>
                <w:rFonts w:ascii="Microsoft YaHei" w:eastAsia="Microsoft YaHei" w:hAnsi="Microsoft YaHei" w:cs="Microsoft YaHei"/>
                <w:color w:val="333333"/>
                <w:sz w:val="18"/>
                <w:szCs w:val="18"/>
              </w:rPr>
              <w:t>云启资本</w:t>
            </w:r>
          </w:p>
        </w:tc>
      </w:tr>
    </w:tbl>
    <w:p w14:paraId="2BD4353F" w14:textId="77777777" w:rsidR="004D63E1" w:rsidRDefault="00810F6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GitLab</w:t>
      </w:r>
      <w:r>
        <w:rPr>
          <w:rFonts w:ascii="Microsoft YaHei" w:eastAsia="Microsoft YaHei" w:hAnsi="Microsoft YaHei" w:cs="Microsoft YaHei"/>
          <w:color w:val="333333"/>
          <w:sz w:val="22"/>
        </w:rPr>
        <w:t>は、</w:t>
      </w:r>
      <w:proofErr w:type="spellStart"/>
      <w:r>
        <w:rPr>
          <w:rFonts w:ascii="Microsoft YaHei" w:eastAsia="Microsoft YaHei" w:hAnsi="Microsoft YaHei" w:cs="Microsoft YaHei"/>
          <w:color w:val="333333"/>
          <w:sz w:val="22"/>
        </w:rPr>
        <w:t>OpenCore</w:t>
      </w:r>
      <w:proofErr w:type="spellEnd"/>
      <w:r>
        <w:rPr>
          <w:rFonts w:ascii="Microsoft YaHei" w:eastAsia="Microsoft YaHei" w:hAnsi="Microsoft YaHei" w:cs="Microsoft YaHei"/>
          <w:color w:val="333333"/>
          <w:sz w:val="22"/>
        </w:rPr>
        <w:t>というオープンソースのビジネスモデルに基づいています。</w:t>
      </w:r>
      <w:r>
        <w:rPr>
          <w:rFonts w:ascii="Microsoft YaHei" w:eastAsia="Microsoft YaHei" w:hAnsi="Microsoft YaHei" w:cs="Microsoft YaHei"/>
          <w:color w:val="333333"/>
          <w:sz w:val="22"/>
        </w:rPr>
        <w:t>サービスには</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つのレベルがあり、コミュニティ・オープンソース・ユーザー、中小企業、大企業向けにそれぞれ無料パッケージと</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つの有料パッケージが用意されています。無料パッケージには、一般向けの「</w:t>
      </w:r>
      <w:r>
        <w:rPr>
          <w:rFonts w:ascii="Microsoft YaHei" w:eastAsia="Microsoft YaHei" w:hAnsi="Microsoft YaHei" w:cs="Microsoft YaHei"/>
          <w:color w:val="333333"/>
          <w:sz w:val="22"/>
        </w:rPr>
        <w:t>Create</w:t>
      </w:r>
      <w:r>
        <w:rPr>
          <w:rFonts w:ascii="Microsoft YaHei" w:eastAsia="Microsoft YaHei" w:hAnsi="Microsoft YaHei" w:cs="Microsoft YaHei"/>
          <w:color w:val="333333"/>
          <w:sz w:val="22"/>
        </w:rPr>
        <w:t>」と「</w:t>
      </w:r>
      <w:r>
        <w:rPr>
          <w:rFonts w:ascii="Microsoft YaHei" w:eastAsia="Microsoft YaHei" w:hAnsi="Microsoft YaHei" w:cs="Microsoft YaHei"/>
          <w:color w:val="333333"/>
          <w:sz w:val="22"/>
        </w:rPr>
        <w:t>Verify</w:t>
      </w:r>
      <w:r>
        <w:rPr>
          <w:rFonts w:ascii="Microsoft YaHei" w:eastAsia="Microsoft YaHei" w:hAnsi="Microsoft YaHei" w:cs="Microsoft YaHei"/>
          <w:color w:val="333333"/>
          <w:sz w:val="22"/>
        </w:rPr>
        <w:t>」のモジュールが搭載されており、</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つの有料パッケージには、バージョン管理、運用分析、プロジェクト管理と高度なセキュリティテスト、ポートフォリオ管理、コンプライアンス計画などが追加されています。サブスクリプションモデルは、パブリッククラウド上に構築された</w:t>
      </w:r>
      <w:r>
        <w:rPr>
          <w:rFonts w:ascii="Microsoft YaHei" w:eastAsia="Microsoft YaHei" w:hAnsi="Microsoft YaHei" w:cs="Microsoft YaHei"/>
          <w:color w:val="333333"/>
          <w:sz w:val="22"/>
        </w:rPr>
        <w:t>SaaS</w:t>
      </w:r>
      <w:r>
        <w:rPr>
          <w:rFonts w:ascii="Microsoft YaHei" w:eastAsia="Microsoft YaHei" w:hAnsi="Microsoft YaHei" w:cs="Microsoft YaHei"/>
          <w:color w:val="333333"/>
          <w:sz w:val="22"/>
        </w:rPr>
        <w:t>サービスと、企業のローカル管理に</w:t>
      </w:r>
      <w:r>
        <w:rPr>
          <w:rFonts w:ascii="Microsoft YaHei" w:eastAsia="Microsoft YaHei" w:hAnsi="Microsoft YaHei" w:cs="Microsoft YaHei"/>
          <w:color w:val="333333"/>
          <w:sz w:val="22"/>
        </w:rPr>
        <w:t>分かれており、企業は必要に応じてプライベートクラウドやハイブリッドクラウド上に</w:t>
      </w:r>
      <w:r>
        <w:rPr>
          <w:rFonts w:ascii="Microsoft YaHei" w:eastAsia="Microsoft YaHei" w:hAnsi="Microsoft YaHei" w:cs="Microsoft YaHei"/>
          <w:color w:val="333333"/>
          <w:sz w:val="22"/>
        </w:rPr>
        <w:t>GitLab DevOps</w:t>
      </w:r>
      <w:r>
        <w:rPr>
          <w:rFonts w:ascii="Microsoft YaHei" w:eastAsia="Microsoft YaHei" w:hAnsi="Microsoft YaHei" w:cs="Microsoft YaHei"/>
          <w:color w:val="333333"/>
          <w:sz w:val="22"/>
        </w:rPr>
        <w:t>プラットフォームを構築することができ、</w:t>
      </w:r>
      <w:r>
        <w:rPr>
          <w:rFonts w:ascii="Microsoft YaHei" w:eastAsia="Microsoft YaHei" w:hAnsi="Microsoft YaHei" w:cs="Microsoft YaHei"/>
          <w:color w:val="333333"/>
          <w:sz w:val="22"/>
        </w:rPr>
        <w:t>GitLab</w:t>
      </w:r>
      <w:r>
        <w:rPr>
          <w:rFonts w:ascii="Microsoft YaHei" w:eastAsia="Microsoft YaHei" w:hAnsi="Microsoft YaHei" w:cs="Microsoft YaHei"/>
          <w:color w:val="333333"/>
          <w:sz w:val="22"/>
        </w:rPr>
        <w:t>は企業にローカル管理の完全なコントロールを与えることができます。</w:t>
      </w:r>
    </w:p>
    <w:p w14:paraId="070B831D"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fb"/>
        <w:tblW w:w="94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50"/>
      </w:tblGrid>
      <w:tr w:rsidR="004D63E1" w14:paraId="3C32027D" w14:textId="77777777">
        <w:trPr>
          <w:trHeight w:val="450"/>
        </w:trPr>
        <w:tc>
          <w:tcPr>
            <w:tcW w:w="9450" w:type="dxa"/>
            <w:tcBorders>
              <w:top w:val="nil"/>
              <w:left w:val="nil"/>
              <w:bottom w:val="nil"/>
              <w:right w:val="nil"/>
            </w:tcBorders>
          </w:tcPr>
          <w:p w14:paraId="5FB19F1D" w14:textId="77777777" w:rsidR="004D63E1" w:rsidRDefault="00810F6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39</w:t>
            </w:r>
            <w:r>
              <w:rPr>
                <w:rFonts w:ascii="Microsoft YaHei" w:eastAsia="Microsoft YaHei" w:hAnsi="Microsoft YaHei" w:cs="Microsoft YaHei"/>
                <w:color w:val="333333"/>
                <w:sz w:val="20"/>
                <w:szCs w:val="20"/>
              </w:rPr>
              <w:t>：</w:t>
            </w:r>
            <w:r>
              <w:rPr>
                <w:rFonts w:ascii="Microsoft YaHei" w:eastAsia="Microsoft YaHei" w:hAnsi="Microsoft YaHei" w:cs="Microsoft YaHei"/>
                <w:color w:val="333333"/>
                <w:sz w:val="20"/>
                <w:szCs w:val="20"/>
              </w:rPr>
              <w:t>GitLab</w:t>
            </w:r>
            <w:r>
              <w:rPr>
                <w:rFonts w:ascii="Microsoft YaHei" w:eastAsia="Microsoft YaHei" w:hAnsi="Microsoft YaHei" w:cs="Microsoft YaHei"/>
                <w:color w:val="333333"/>
                <w:sz w:val="20"/>
                <w:szCs w:val="20"/>
              </w:rPr>
              <w:t>の</w:t>
            </w:r>
            <w:r>
              <w:rPr>
                <w:rFonts w:ascii="Microsoft YaHei" w:eastAsia="Microsoft YaHei" w:hAnsi="Microsoft YaHei" w:cs="Microsoft YaHei"/>
                <w:color w:val="333333"/>
                <w:sz w:val="20"/>
                <w:szCs w:val="20"/>
              </w:rPr>
              <w:t>Open Core</w:t>
            </w:r>
            <w:r>
              <w:rPr>
                <w:rFonts w:ascii="Microsoft YaHei" w:eastAsia="Microsoft YaHei" w:hAnsi="Microsoft YaHei" w:cs="Microsoft YaHei"/>
                <w:color w:val="333333"/>
                <w:sz w:val="20"/>
                <w:szCs w:val="20"/>
              </w:rPr>
              <w:t>ビジネスモデル</w:t>
            </w:r>
          </w:p>
        </w:tc>
      </w:tr>
      <w:tr w:rsidR="004D63E1" w14:paraId="4FF8781D" w14:textId="77777777">
        <w:trPr>
          <w:trHeight w:val="2025"/>
        </w:trPr>
        <w:tc>
          <w:tcPr>
            <w:tcW w:w="9450" w:type="dxa"/>
            <w:tcBorders>
              <w:top w:val="nil"/>
              <w:left w:val="nil"/>
              <w:bottom w:val="nil"/>
              <w:right w:val="nil"/>
            </w:tcBorders>
          </w:tcPr>
          <w:p w14:paraId="65963EEA" w14:textId="77777777" w:rsidR="004D63E1" w:rsidRDefault="00810F6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drawing>
                <wp:inline distT="0" distB="0" distL="0" distR="0" wp14:anchorId="7BDE049F" wp14:editId="0F64401A">
                  <wp:extent cx="3857625" cy="1466850"/>
                  <wp:effectExtent l="0" t="0" r="0" b="0"/>
                  <wp:docPr id="23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26"/>
                          <a:srcRect/>
                          <a:stretch>
                            <a:fillRect/>
                          </a:stretch>
                        </pic:blipFill>
                        <pic:spPr>
                          <a:xfrm>
                            <a:off x="0" y="0"/>
                            <a:ext cx="3857625" cy="1466850"/>
                          </a:xfrm>
                          <a:prstGeom prst="rect">
                            <a:avLst/>
                          </a:prstGeom>
                          <a:ln/>
                        </pic:spPr>
                      </pic:pic>
                    </a:graphicData>
                  </a:graphic>
                </wp:inline>
              </w:drawing>
            </w:r>
          </w:p>
        </w:tc>
      </w:tr>
      <w:tr w:rsidR="004D63E1" w14:paraId="42CA7BA6" w14:textId="77777777">
        <w:trPr>
          <w:trHeight w:val="375"/>
        </w:trPr>
        <w:tc>
          <w:tcPr>
            <w:tcW w:w="9450" w:type="dxa"/>
            <w:tcBorders>
              <w:top w:val="nil"/>
              <w:left w:val="nil"/>
              <w:bottom w:val="nil"/>
              <w:right w:val="nil"/>
            </w:tcBorders>
          </w:tcPr>
          <w:p w14:paraId="0A24D9F6" w14:textId="77777777" w:rsidR="004D63E1" w:rsidRDefault="00810F60">
            <w:pPr>
              <w:spacing w:before="60" w:after="60" w:line="312" w:lineRule="auto"/>
              <w:ind w:right="240"/>
              <w:rPr>
                <w:rFonts w:ascii="Microsoft YaHei" w:eastAsia="Microsoft YaHei" w:hAnsi="Microsoft YaHei" w:cs="Microsoft YaHei"/>
                <w:color w:val="333333"/>
                <w:sz w:val="18"/>
                <w:szCs w:val="18"/>
                <w:lang w:eastAsia="zh-CN"/>
              </w:rPr>
            </w:pPr>
            <w:r>
              <w:rPr>
                <w:rFonts w:ascii="Microsoft YaHei" w:eastAsia="Microsoft YaHei" w:hAnsi="Microsoft YaHei" w:cs="Microsoft YaHei"/>
                <w:color w:val="333333"/>
                <w:sz w:val="18"/>
                <w:szCs w:val="18"/>
                <w:lang w:eastAsia="zh-CN"/>
              </w:rPr>
              <w:lastRenderedPageBreak/>
              <w:t>出所：会社発表、云启资本</w:t>
            </w:r>
          </w:p>
        </w:tc>
      </w:tr>
    </w:tbl>
    <w:p w14:paraId="6CF65B81" w14:textId="77777777" w:rsidR="004D63E1" w:rsidRDefault="00810F60">
      <w:pPr>
        <w:pStyle w:val="3"/>
        <w:rPr>
          <w:rFonts w:ascii="Microsoft YaHei" w:eastAsia="Microsoft YaHei" w:hAnsi="Microsoft YaHei" w:cs="Microsoft YaHei"/>
        </w:rPr>
      </w:pPr>
      <w:bookmarkStart w:id="157" w:name="_Toc98205715"/>
      <w:r>
        <w:rPr>
          <w:rFonts w:ascii="Microsoft YaHei" w:eastAsia="Microsoft YaHei" w:hAnsi="Microsoft YaHei" w:cs="Microsoft YaHei"/>
        </w:rPr>
        <w:t xml:space="preserve">5.3 </w:t>
      </w:r>
      <w:proofErr w:type="spellStart"/>
      <w:r>
        <w:rPr>
          <w:rFonts w:ascii="Microsoft YaHei" w:eastAsia="Microsoft YaHei" w:hAnsi="Microsoft YaHei" w:cs="Microsoft YaHei"/>
        </w:rPr>
        <w:t>Jina</w:t>
      </w:r>
      <w:proofErr w:type="spellEnd"/>
      <w:r>
        <w:rPr>
          <w:rFonts w:ascii="Microsoft YaHei" w:eastAsia="Microsoft YaHei" w:hAnsi="Microsoft YaHei" w:cs="Microsoft YaHei"/>
        </w:rPr>
        <w:t xml:space="preserve"> AI</w:t>
      </w:r>
      <w:bookmarkEnd w:id="157"/>
    </w:p>
    <w:p w14:paraId="422159A7" w14:textId="77777777" w:rsidR="004D63E1" w:rsidRDefault="00810F60">
      <w:pPr>
        <w:spacing w:before="60" w:after="60" w:line="312" w:lineRule="auto"/>
        <w:rPr>
          <w:rFonts w:ascii="Microsoft YaHei" w:eastAsia="Microsoft YaHei" w:hAnsi="Microsoft YaHei" w:cs="Microsoft YaHei"/>
          <w:color w:val="333333"/>
          <w:sz w:val="22"/>
        </w:rPr>
      </w:pPr>
      <w:proofErr w:type="spellStart"/>
      <w:r>
        <w:rPr>
          <w:rFonts w:ascii="Microsoft YaHei" w:eastAsia="Microsoft YaHei" w:hAnsi="Microsoft YaHei" w:cs="Microsoft YaHei"/>
          <w:color w:val="333333"/>
          <w:sz w:val="22"/>
        </w:rPr>
        <w:t>Jina</w:t>
      </w:r>
      <w:proofErr w:type="spellEnd"/>
      <w:r>
        <w:rPr>
          <w:rFonts w:ascii="Microsoft YaHei" w:eastAsia="Microsoft YaHei" w:hAnsi="Microsoft YaHei" w:cs="Microsoft YaHei"/>
          <w:color w:val="333333"/>
          <w:sz w:val="22"/>
        </w:rPr>
        <w:t>の</w:t>
      </w:r>
      <w:r>
        <w:rPr>
          <w:rFonts w:ascii="Microsoft YaHei" w:eastAsia="Microsoft YaHei" w:hAnsi="Microsoft YaHei" w:cs="Microsoft YaHei"/>
          <w:color w:val="333333"/>
          <w:sz w:val="22"/>
        </w:rPr>
        <w:t>先駆的な「ニューラル・サーチ」により、企業は実用的な非構造化データを用いて検索ソリューションを構築し、より効果的なビジネス上の意思決定を行うことができます。</w:t>
      </w:r>
      <w:proofErr w:type="spellStart"/>
      <w:r>
        <w:rPr>
          <w:rFonts w:ascii="Microsoft YaHei" w:eastAsia="Microsoft YaHei" w:hAnsi="Microsoft YaHei" w:cs="Microsoft YaHei"/>
          <w:color w:val="333333"/>
          <w:sz w:val="22"/>
        </w:rPr>
        <w:t>Jina</w:t>
      </w:r>
      <w:proofErr w:type="spellEnd"/>
      <w:r>
        <w:rPr>
          <w:rFonts w:ascii="Microsoft YaHei" w:eastAsia="Microsoft YaHei" w:hAnsi="Microsoft YaHei" w:cs="Microsoft YaHei"/>
          <w:color w:val="333333"/>
          <w:sz w:val="22"/>
        </w:rPr>
        <w:t>は、生産可能なニューラルサーチシステムを構築するための労力を数ヶ月から数分に短縮し、迅速かつ軽量な開発サイクルを必要とするビジネス環境に最適です。主力製品の</w:t>
      </w:r>
      <w:proofErr w:type="spellStart"/>
      <w:r>
        <w:rPr>
          <w:rFonts w:ascii="Microsoft YaHei" w:eastAsia="Microsoft YaHei" w:hAnsi="Microsoft YaHei" w:cs="Microsoft YaHei"/>
          <w:color w:val="333333"/>
          <w:sz w:val="22"/>
        </w:rPr>
        <w:t>Jina</w:t>
      </w:r>
      <w:proofErr w:type="spellEnd"/>
      <w:r>
        <w:rPr>
          <w:rFonts w:ascii="Microsoft YaHei" w:eastAsia="Microsoft YaHei" w:hAnsi="Microsoft YaHei" w:cs="Microsoft YaHei"/>
          <w:color w:val="333333"/>
          <w:sz w:val="22"/>
        </w:rPr>
        <w:t>に加えて、最近では、ニューラル検索システムを組織独自のニーズに合わせることができる</w:t>
      </w:r>
      <w:proofErr w:type="spellStart"/>
      <w:r>
        <w:rPr>
          <w:rFonts w:ascii="Microsoft YaHei" w:eastAsia="Microsoft YaHei" w:hAnsi="Microsoft YaHei" w:cs="Microsoft YaHei"/>
          <w:color w:val="333333"/>
          <w:sz w:val="22"/>
        </w:rPr>
        <w:t>Finetuner</w:t>
      </w:r>
      <w:proofErr w:type="spellEnd"/>
      <w:r>
        <w:rPr>
          <w:rFonts w:ascii="Microsoft YaHei" w:eastAsia="Microsoft YaHei" w:hAnsi="Microsoft YaHei" w:cs="Microsoft YaHei"/>
          <w:color w:val="333333"/>
          <w:sz w:val="22"/>
        </w:rPr>
        <w:t>を発売しました。</w:t>
      </w:r>
    </w:p>
    <w:p w14:paraId="147923D4"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fc"/>
        <w:tblW w:w="94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50"/>
      </w:tblGrid>
      <w:tr w:rsidR="004D63E1" w14:paraId="3294EBC0" w14:textId="77777777">
        <w:trPr>
          <w:trHeight w:val="450"/>
        </w:trPr>
        <w:tc>
          <w:tcPr>
            <w:tcW w:w="9450" w:type="dxa"/>
            <w:tcBorders>
              <w:top w:val="nil"/>
              <w:left w:val="nil"/>
              <w:bottom w:val="nil"/>
              <w:right w:val="nil"/>
            </w:tcBorders>
          </w:tcPr>
          <w:p w14:paraId="06602C6C" w14:textId="77777777" w:rsidR="004D63E1" w:rsidRDefault="00810F6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40</w:t>
            </w:r>
            <w:r>
              <w:rPr>
                <w:rFonts w:ascii="Microsoft YaHei" w:eastAsia="Microsoft YaHei" w:hAnsi="Microsoft YaHei" w:cs="Microsoft YaHei"/>
                <w:color w:val="333333"/>
                <w:sz w:val="20"/>
                <w:szCs w:val="20"/>
              </w:rPr>
              <w:t>：</w:t>
            </w:r>
            <w:proofErr w:type="spellStart"/>
            <w:r>
              <w:rPr>
                <w:rFonts w:ascii="Microsoft YaHei" w:eastAsia="Microsoft YaHei" w:hAnsi="Microsoft YaHei" w:cs="Microsoft YaHei"/>
                <w:color w:val="333333"/>
                <w:sz w:val="20"/>
                <w:szCs w:val="20"/>
              </w:rPr>
              <w:t>Jina</w:t>
            </w:r>
            <w:proofErr w:type="spellEnd"/>
            <w:r>
              <w:rPr>
                <w:rFonts w:ascii="Microsoft YaHei" w:eastAsia="Microsoft YaHei" w:hAnsi="Microsoft YaHei" w:cs="Microsoft YaHei"/>
                <w:color w:val="333333"/>
                <w:sz w:val="20"/>
                <w:szCs w:val="20"/>
              </w:rPr>
              <w:t>製品マトリックス</w:t>
            </w:r>
          </w:p>
        </w:tc>
      </w:tr>
      <w:tr w:rsidR="004D63E1" w14:paraId="20C9C0C0" w14:textId="77777777">
        <w:trPr>
          <w:trHeight w:val="2025"/>
        </w:trPr>
        <w:tc>
          <w:tcPr>
            <w:tcW w:w="9450" w:type="dxa"/>
            <w:tcBorders>
              <w:top w:val="nil"/>
              <w:left w:val="nil"/>
              <w:bottom w:val="nil"/>
              <w:right w:val="nil"/>
            </w:tcBorders>
          </w:tcPr>
          <w:p w14:paraId="1624E74A" w14:textId="77777777" w:rsidR="004D63E1" w:rsidRDefault="00810F6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2"/>
              </w:rPr>
              <w:drawing>
                <wp:inline distT="0" distB="0" distL="0" distR="0" wp14:anchorId="13FBCE22" wp14:editId="3E1FBA08">
                  <wp:extent cx="2933700" cy="1647825"/>
                  <wp:effectExtent l="0" t="0" r="0" b="0"/>
                  <wp:docPr id="23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27"/>
                          <a:srcRect/>
                          <a:stretch>
                            <a:fillRect/>
                          </a:stretch>
                        </pic:blipFill>
                        <pic:spPr>
                          <a:xfrm>
                            <a:off x="0" y="0"/>
                            <a:ext cx="2933700" cy="1647825"/>
                          </a:xfrm>
                          <a:prstGeom prst="rect">
                            <a:avLst/>
                          </a:prstGeom>
                          <a:ln/>
                        </pic:spPr>
                      </pic:pic>
                    </a:graphicData>
                  </a:graphic>
                </wp:inline>
              </w:drawing>
            </w:r>
          </w:p>
        </w:tc>
      </w:tr>
      <w:tr w:rsidR="004D63E1" w14:paraId="148BBD7E" w14:textId="77777777">
        <w:trPr>
          <w:trHeight w:val="375"/>
        </w:trPr>
        <w:tc>
          <w:tcPr>
            <w:tcW w:w="9450" w:type="dxa"/>
            <w:tcBorders>
              <w:top w:val="nil"/>
              <w:left w:val="nil"/>
              <w:bottom w:val="nil"/>
              <w:right w:val="nil"/>
            </w:tcBorders>
          </w:tcPr>
          <w:p w14:paraId="76F4486F" w14:textId="77777777" w:rsidR="004D63E1" w:rsidRDefault="00810F6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proofErr w:type="spellStart"/>
            <w:r>
              <w:rPr>
                <w:rFonts w:ascii="Microsoft YaHei" w:eastAsia="Microsoft YaHei" w:hAnsi="Microsoft YaHei" w:cs="Microsoft YaHei"/>
                <w:color w:val="333333"/>
                <w:sz w:val="18"/>
                <w:szCs w:val="18"/>
              </w:rPr>
              <w:t>Jina</w:t>
            </w:r>
            <w:proofErr w:type="spellEnd"/>
            <w:r>
              <w:rPr>
                <w:rFonts w:ascii="Microsoft YaHei" w:eastAsia="Microsoft YaHei" w:hAnsi="Microsoft YaHei" w:cs="Microsoft YaHei"/>
                <w:color w:val="333333"/>
                <w:sz w:val="18"/>
                <w:szCs w:val="18"/>
              </w:rPr>
              <w:t>公式サイト</w:t>
            </w:r>
          </w:p>
        </w:tc>
      </w:tr>
    </w:tbl>
    <w:p w14:paraId="4FF1454B" w14:textId="77777777" w:rsidR="004D63E1" w:rsidRDefault="00810F60">
      <w:pPr>
        <w:spacing w:before="60" w:after="60" w:line="312" w:lineRule="auto"/>
        <w:rPr>
          <w:rFonts w:ascii="Microsoft YaHei" w:eastAsia="Microsoft YaHei" w:hAnsi="Microsoft YaHei" w:cs="Microsoft YaHei"/>
          <w:color w:val="333333"/>
          <w:sz w:val="22"/>
        </w:rPr>
      </w:pPr>
      <w:proofErr w:type="spellStart"/>
      <w:r>
        <w:rPr>
          <w:rFonts w:ascii="Microsoft YaHei" w:eastAsia="Microsoft YaHei" w:hAnsi="Microsoft YaHei" w:cs="Microsoft YaHei"/>
          <w:color w:val="333333"/>
          <w:sz w:val="22"/>
        </w:rPr>
        <w:t>Jina</w:t>
      </w:r>
      <w:proofErr w:type="spellEnd"/>
      <w:r>
        <w:rPr>
          <w:rFonts w:ascii="Microsoft YaHei" w:eastAsia="Microsoft YaHei" w:hAnsi="Microsoft YaHei" w:cs="Microsoft YaHei"/>
          <w:color w:val="333333"/>
          <w:sz w:val="22"/>
        </w:rPr>
        <w:t xml:space="preserve"> AI</w:t>
      </w:r>
      <w:r>
        <w:rPr>
          <w:rFonts w:ascii="Microsoft YaHei" w:eastAsia="Microsoft YaHei" w:hAnsi="Microsoft YaHei" w:cs="Microsoft YaHei"/>
          <w:color w:val="333333"/>
          <w:sz w:val="22"/>
        </w:rPr>
        <w:t>は、コミュニティから積極的に受け入れられ、安定した資本の注入を受けています。</w:t>
      </w:r>
      <w:r>
        <w:rPr>
          <w:rFonts w:ascii="Microsoft YaHei" w:eastAsia="Microsoft YaHei" w:hAnsi="Microsoft YaHei" w:cs="Microsoft YaHei"/>
          <w:color w:val="333333"/>
          <w:sz w:val="22"/>
        </w:rPr>
        <w:t>2020</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月の創業以来、</w:t>
      </w:r>
      <w:r>
        <w:rPr>
          <w:rFonts w:ascii="Microsoft YaHei" w:eastAsia="Microsoft YaHei" w:hAnsi="Microsoft YaHei" w:cs="Microsoft YaHei"/>
          <w:color w:val="333333"/>
          <w:sz w:val="22"/>
        </w:rPr>
        <w:t>1,000</w:t>
      </w:r>
      <w:r>
        <w:rPr>
          <w:rFonts w:ascii="Microsoft YaHei" w:eastAsia="Microsoft YaHei" w:hAnsi="Microsoft YaHei" w:cs="Microsoft YaHei"/>
          <w:color w:val="333333"/>
          <w:sz w:val="22"/>
        </w:rPr>
        <w:t>人を超える大規模な開発者コミュニティを形成しています。</w:t>
      </w:r>
      <w:r>
        <w:rPr>
          <w:rFonts w:ascii="Microsoft YaHei" w:eastAsia="Microsoft YaHei" w:hAnsi="Microsoft YaHei" w:cs="Microsoft YaHei"/>
          <w:color w:val="333333"/>
          <w:sz w:val="22"/>
        </w:rPr>
        <w:t xml:space="preserve"> </w:t>
      </w:r>
      <w:proofErr w:type="spellStart"/>
      <w:r>
        <w:rPr>
          <w:rFonts w:ascii="Microsoft YaHei" w:eastAsia="Microsoft YaHei" w:hAnsi="Microsoft YaHei" w:cs="Microsoft YaHei"/>
          <w:color w:val="333333"/>
          <w:sz w:val="22"/>
        </w:rPr>
        <w:t>Jina</w:t>
      </w:r>
      <w:proofErr w:type="spellEnd"/>
      <w:r>
        <w:rPr>
          <w:rFonts w:ascii="Microsoft YaHei" w:eastAsia="Microsoft YaHei" w:hAnsi="Microsoft YaHei" w:cs="Microsoft YaHei"/>
          <w:color w:val="333333"/>
          <w:sz w:val="22"/>
        </w:rPr>
        <w:t>は、わずか</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年半で</w:t>
      </w:r>
      <w:r>
        <w:rPr>
          <w:rFonts w:ascii="Microsoft YaHei" w:eastAsia="Microsoft YaHei" w:hAnsi="Microsoft YaHei" w:cs="Microsoft YaHei"/>
          <w:color w:val="333333"/>
          <w:sz w:val="22"/>
        </w:rPr>
        <w:t>GitHub</w:t>
      </w:r>
      <w:r>
        <w:rPr>
          <w:rFonts w:ascii="Microsoft YaHei" w:eastAsia="Microsoft YaHei" w:hAnsi="Microsoft YaHei" w:cs="Microsoft YaHei"/>
          <w:color w:val="333333"/>
          <w:sz w:val="22"/>
        </w:rPr>
        <w:t>上に多くのユーザーを集め、</w:t>
      </w:r>
      <w:r>
        <w:rPr>
          <w:rFonts w:ascii="Microsoft YaHei" w:eastAsia="Microsoft YaHei" w:hAnsi="Microsoft YaHei" w:cs="Microsoft YaHei"/>
          <w:color w:val="333333"/>
          <w:sz w:val="22"/>
        </w:rPr>
        <w:t>9.4k</w:t>
      </w:r>
      <w:r>
        <w:rPr>
          <w:rFonts w:ascii="Microsoft YaHei" w:eastAsia="Microsoft YaHei" w:hAnsi="Microsoft YaHei" w:cs="Microsoft YaHei"/>
          <w:color w:val="333333"/>
          <w:sz w:val="22"/>
        </w:rPr>
        <w:t>以上の</w:t>
      </w:r>
      <w:r>
        <w:rPr>
          <w:rFonts w:ascii="Microsoft YaHei" w:eastAsia="Microsoft YaHei" w:hAnsi="Microsoft YaHei" w:cs="Microsoft YaHei"/>
          <w:color w:val="333333"/>
          <w:sz w:val="22"/>
        </w:rPr>
        <w:t>GitHub</w:t>
      </w:r>
      <w:r>
        <w:rPr>
          <w:rFonts w:ascii="Microsoft YaHei" w:eastAsia="Microsoft YaHei" w:hAnsi="Microsoft YaHei" w:cs="Microsoft YaHei"/>
          <w:color w:val="333333"/>
          <w:sz w:val="22"/>
        </w:rPr>
        <w:t>スター、</w:t>
      </w:r>
      <w:r>
        <w:rPr>
          <w:rFonts w:ascii="Microsoft YaHei" w:eastAsia="Microsoft YaHei" w:hAnsi="Microsoft YaHei" w:cs="Microsoft YaHei"/>
          <w:color w:val="333333"/>
          <w:sz w:val="22"/>
        </w:rPr>
        <w:t>1k</w:t>
      </w:r>
      <w:r>
        <w:rPr>
          <w:rFonts w:ascii="Microsoft YaHei" w:eastAsia="Microsoft YaHei" w:hAnsi="Microsoft YaHei" w:cs="Microsoft YaHei"/>
          <w:color w:val="333333"/>
          <w:sz w:val="22"/>
        </w:rPr>
        <w:t>以上のフォーク、</w:t>
      </w:r>
      <w:r>
        <w:rPr>
          <w:rFonts w:ascii="Microsoft YaHei" w:eastAsia="Microsoft YaHei" w:hAnsi="Microsoft YaHei" w:cs="Microsoft YaHei"/>
          <w:color w:val="333333"/>
          <w:sz w:val="22"/>
        </w:rPr>
        <w:t>100</w:t>
      </w:r>
      <w:r>
        <w:rPr>
          <w:rFonts w:ascii="Microsoft YaHei" w:eastAsia="Microsoft YaHei" w:hAnsi="Microsoft YaHei" w:cs="Microsoft YaHei"/>
          <w:color w:val="333333"/>
          <w:sz w:val="22"/>
        </w:rPr>
        <w:t>万以上の総ダウンロード数を記録しています。</w:t>
      </w:r>
      <w:proofErr w:type="spellStart"/>
      <w:r>
        <w:rPr>
          <w:rFonts w:ascii="Microsoft YaHei" w:eastAsia="Microsoft YaHei" w:hAnsi="Microsoft YaHei" w:cs="Microsoft YaHei"/>
          <w:color w:val="333333"/>
          <w:sz w:val="22"/>
        </w:rPr>
        <w:t>Jina</w:t>
      </w:r>
      <w:proofErr w:type="spellEnd"/>
      <w:r>
        <w:rPr>
          <w:rFonts w:ascii="Microsoft YaHei" w:eastAsia="Microsoft YaHei" w:hAnsi="Microsoft YaHei" w:cs="Microsoft YaHei"/>
          <w:color w:val="333333"/>
          <w:sz w:val="22"/>
        </w:rPr>
        <w:t>は、ゲーム制作会社の</w:t>
      </w:r>
      <w:r>
        <w:rPr>
          <w:rFonts w:ascii="Microsoft YaHei" w:eastAsia="Microsoft YaHei" w:hAnsi="Microsoft YaHei" w:cs="Microsoft YaHei"/>
          <w:color w:val="333333"/>
          <w:sz w:val="22"/>
        </w:rPr>
        <w:t>3D</w:t>
      </w:r>
      <w:r>
        <w:rPr>
          <w:rFonts w:ascii="Microsoft YaHei" w:eastAsia="Microsoft YaHei" w:hAnsi="Microsoft YaHei" w:cs="Microsoft YaHei"/>
          <w:color w:val="333333"/>
          <w:sz w:val="22"/>
        </w:rPr>
        <w:t>モデル、</w:t>
      </w:r>
      <w:r>
        <w:rPr>
          <w:rFonts w:ascii="Microsoft YaHei" w:eastAsia="Microsoft YaHei" w:hAnsi="Microsoft YaHei" w:cs="Microsoft YaHei"/>
          <w:color w:val="333333"/>
          <w:sz w:val="22"/>
        </w:rPr>
        <w:t>EC</w:t>
      </w:r>
      <w:r>
        <w:rPr>
          <w:rFonts w:ascii="Microsoft YaHei" w:eastAsia="Microsoft YaHei" w:hAnsi="Microsoft YaHei" w:cs="Microsoft YaHei"/>
          <w:color w:val="333333"/>
          <w:sz w:val="22"/>
        </w:rPr>
        <w:t>サイトの画像、意味混在を理解できる質疑応答チャットボットなど、ニューラル検索に対するさまざま</w:t>
      </w:r>
      <w:r>
        <w:rPr>
          <w:rFonts w:ascii="Microsoft YaHei" w:eastAsia="Microsoft YaHei" w:hAnsi="Microsoft YaHei" w:cs="Microsoft YaHei"/>
          <w:color w:val="333333"/>
          <w:sz w:val="22"/>
        </w:rPr>
        <w:t>な業界のニーズに対応するため、多様なユーザーシナリオを用意しています。また、</w:t>
      </w:r>
      <w:proofErr w:type="spellStart"/>
      <w:r>
        <w:rPr>
          <w:rFonts w:ascii="Microsoft YaHei" w:eastAsia="Microsoft YaHei" w:hAnsi="Microsoft YaHei" w:cs="Microsoft YaHei"/>
          <w:color w:val="333333"/>
          <w:sz w:val="22"/>
        </w:rPr>
        <w:t>Jina</w:t>
      </w:r>
      <w:proofErr w:type="spellEnd"/>
      <w:r>
        <w:rPr>
          <w:rFonts w:ascii="Microsoft YaHei" w:eastAsia="Microsoft YaHei" w:hAnsi="Microsoft YaHei" w:cs="Microsoft YaHei"/>
          <w:color w:val="333333"/>
          <w:sz w:val="22"/>
        </w:rPr>
        <w:t>は、資本市場の多くの有力投資家に認められており、新たな投資家である</w:t>
      </w:r>
      <w:r>
        <w:rPr>
          <w:rFonts w:ascii="Microsoft YaHei" w:eastAsia="Microsoft YaHei" w:hAnsi="Microsoft YaHei" w:cs="Microsoft YaHei"/>
          <w:color w:val="333333"/>
          <w:sz w:val="22"/>
        </w:rPr>
        <w:t>Canaan Partners</w:t>
      </w:r>
      <w:r>
        <w:rPr>
          <w:rFonts w:ascii="Microsoft YaHei" w:eastAsia="Microsoft YaHei" w:hAnsi="Microsoft YaHei" w:cs="Microsoft YaHei"/>
          <w:color w:val="333333"/>
          <w:sz w:val="22"/>
        </w:rPr>
        <w:t>社と</w:t>
      </w:r>
      <w:proofErr w:type="spellStart"/>
      <w:r>
        <w:rPr>
          <w:rFonts w:ascii="Microsoft YaHei" w:eastAsia="Microsoft YaHei" w:hAnsi="Microsoft YaHei" w:cs="Microsoft YaHei"/>
          <w:color w:val="333333"/>
          <w:sz w:val="22"/>
        </w:rPr>
        <w:t>Manaan</w:t>
      </w:r>
      <w:proofErr w:type="spellEnd"/>
      <w:r>
        <w:rPr>
          <w:rFonts w:ascii="Microsoft YaHei" w:eastAsia="Microsoft YaHei" w:hAnsi="Microsoft YaHei" w:cs="Microsoft YaHei"/>
          <w:color w:val="333333"/>
          <w:sz w:val="22"/>
        </w:rPr>
        <w:t xml:space="preserve"> Partners</w:t>
      </w:r>
      <w:r>
        <w:rPr>
          <w:rFonts w:ascii="Microsoft YaHei" w:eastAsia="Microsoft YaHei" w:hAnsi="Microsoft YaHei" w:cs="Microsoft YaHei"/>
          <w:color w:val="333333"/>
          <w:sz w:val="22"/>
        </w:rPr>
        <w:t>社が主導した</w:t>
      </w:r>
      <w:r>
        <w:rPr>
          <w:rFonts w:ascii="Microsoft YaHei" w:eastAsia="Microsoft YaHei" w:hAnsi="Microsoft YaHei" w:cs="Microsoft YaHei"/>
          <w:color w:val="333333"/>
          <w:sz w:val="22"/>
        </w:rPr>
        <w:t>3,000</w:t>
      </w:r>
      <w:r>
        <w:rPr>
          <w:rFonts w:ascii="Microsoft YaHei" w:eastAsia="Microsoft YaHei" w:hAnsi="Microsoft YaHei" w:cs="Microsoft YaHei"/>
          <w:color w:val="333333"/>
          <w:sz w:val="22"/>
        </w:rPr>
        <w:t>万米ドルの</w:t>
      </w:r>
      <w:r>
        <w:rPr>
          <w:rFonts w:ascii="Microsoft YaHei" w:eastAsia="Microsoft YaHei" w:hAnsi="Microsoft YaHei" w:cs="Microsoft YaHei"/>
          <w:color w:val="333333"/>
          <w:sz w:val="22"/>
        </w:rPr>
        <w:lastRenderedPageBreak/>
        <w:t>シリーズ</w:t>
      </w:r>
      <w:r>
        <w:rPr>
          <w:rFonts w:ascii="Microsoft YaHei" w:eastAsia="Microsoft YaHei" w:hAnsi="Microsoft YaHei" w:cs="Microsoft YaHei"/>
          <w:color w:val="333333"/>
          <w:sz w:val="22"/>
        </w:rPr>
        <w:t>A</w:t>
      </w:r>
      <w:r>
        <w:rPr>
          <w:rFonts w:ascii="Microsoft YaHei" w:eastAsia="Microsoft YaHei" w:hAnsi="Microsoft YaHei" w:cs="Microsoft YaHei"/>
          <w:color w:val="333333"/>
          <w:sz w:val="22"/>
        </w:rPr>
        <w:t>ラウンドを含む、総額</w:t>
      </w:r>
      <w:r>
        <w:rPr>
          <w:rFonts w:ascii="Microsoft YaHei" w:eastAsia="Microsoft YaHei" w:hAnsi="Microsoft YaHei" w:cs="Microsoft YaHei"/>
          <w:color w:val="333333"/>
          <w:sz w:val="22"/>
        </w:rPr>
        <w:t>3,900</w:t>
      </w:r>
      <w:r>
        <w:rPr>
          <w:rFonts w:ascii="Microsoft YaHei" w:eastAsia="Microsoft YaHei" w:hAnsi="Microsoft YaHei" w:cs="Microsoft YaHei"/>
          <w:color w:val="333333"/>
          <w:sz w:val="22"/>
        </w:rPr>
        <w:t>万米ドルの資金調達を行っています。</w:t>
      </w:r>
      <w:r>
        <w:rPr>
          <w:rFonts w:ascii="Microsoft YaHei" w:eastAsia="Microsoft YaHei" w:hAnsi="Microsoft YaHei" w:cs="Microsoft YaHei"/>
          <w:color w:val="333333"/>
          <w:sz w:val="22"/>
        </w:rPr>
        <w:t>Canaan Partners</w:t>
      </w:r>
      <w:r>
        <w:rPr>
          <w:rFonts w:ascii="Microsoft YaHei" w:eastAsia="Microsoft YaHei" w:hAnsi="Microsoft YaHei" w:cs="Microsoft YaHei"/>
          <w:color w:val="333333"/>
          <w:sz w:val="22"/>
        </w:rPr>
        <w:t>社、</w:t>
      </w:r>
      <w:r>
        <w:rPr>
          <w:rFonts w:ascii="Microsoft YaHei" w:eastAsia="Microsoft YaHei" w:hAnsi="Microsoft YaHei" w:cs="Microsoft YaHei"/>
          <w:color w:val="333333"/>
          <w:sz w:val="22"/>
        </w:rPr>
        <w:t>Mango Capital</w:t>
      </w:r>
      <w:r>
        <w:rPr>
          <w:rFonts w:ascii="Microsoft YaHei" w:eastAsia="Microsoft YaHei" w:hAnsi="Microsoft YaHei" w:cs="Microsoft YaHei"/>
          <w:color w:val="333333"/>
          <w:sz w:val="22"/>
        </w:rPr>
        <w:t>社、そしてオリジナルの投資家である</w:t>
      </w:r>
      <w:r>
        <w:rPr>
          <w:rFonts w:ascii="Microsoft YaHei" w:eastAsia="Microsoft YaHei" w:hAnsi="Microsoft YaHei" w:cs="Microsoft YaHei"/>
          <w:color w:val="333333"/>
          <w:sz w:val="22"/>
        </w:rPr>
        <w:t>GGV</w:t>
      </w:r>
      <w:r>
        <w:rPr>
          <w:rFonts w:ascii="Microsoft YaHei" w:eastAsia="Microsoft YaHei" w:hAnsi="Microsoft YaHei" w:cs="Microsoft YaHei"/>
          <w:color w:val="333333"/>
          <w:sz w:val="22"/>
        </w:rPr>
        <w:t>社、</w:t>
      </w:r>
      <w:proofErr w:type="spellStart"/>
      <w:r>
        <w:rPr>
          <w:rFonts w:ascii="Microsoft YaHei" w:eastAsia="Microsoft YaHei" w:hAnsi="Microsoft YaHei" w:cs="Microsoft YaHei"/>
          <w:color w:val="333333"/>
          <w:sz w:val="22"/>
        </w:rPr>
        <w:t>SAP.iO</w:t>
      </w:r>
      <w:proofErr w:type="spellEnd"/>
      <w:r>
        <w:rPr>
          <w:rFonts w:ascii="Microsoft YaHei" w:eastAsia="Microsoft YaHei" w:hAnsi="Microsoft YaHei" w:cs="Microsoft YaHei"/>
          <w:color w:val="333333"/>
          <w:sz w:val="22"/>
        </w:rPr>
        <w:t>社、云启资本社が続きます。</w:t>
      </w:r>
    </w:p>
    <w:p w14:paraId="75FC22C3"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fd"/>
        <w:tblW w:w="9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95"/>
        <w:gridCol w:w="4575"/>
      </w:tblGrid>
      <w:tr w:rsidR="004D63E1" w14:paraId="4B65D581" w14:textId="77777777">
        <w:trPr>
          <w:trHeight w:val="480"/>
        </w:trPr>
        <w:tc>
          <w:tcPr>
            <w:tcW w:w="5295" w:type="dxa"/>
            <w:tcBorders>
              <w:top w:val="nil"/>
              <w:left w:val="nil"/>
              <w:bottom w:val="nil"/>
              <w:right w:val="nil"/>
            </w:tcBorders>
          </w:tcPr>
          <w:p w14:paraId="64CE8ED8" w14:textId="77777777" w:rsidR="004D63E1" w:rsidRDefault="00810F6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41</w:t>
            </w:r>
            <w:r>
              <w:rPr>
                <w:rFonts w:ascii="Microsoft YaHei" w:eastAsia="Microsoft YaHei" w:hAnsi="Microsoft YaHei" w:cs="Microsoft YaHei"/>
                <w:color w:val="333333"/>
                <w:sz w:val="20"/>
                <w:szCs w:val="20"/>
              </w:rPr>
              <w:t>：</w:t>
            </w:r>
            <w:proofErr w:type="spellStart"/>
            <w:r>
              <w:rPr>
                <w:rFonts w:ascii="Microsoft YaHei" w:eastAsia="Microsoft YaHei" w:hAnsi="Microsoft YaHei" w:cs="Microsoft YaHei"/>
                <w:color w:val="333333"/>
                <w:sz w:val="20"/>
                <w:szCs w:val="20"/>
              </w:rPr>
              <w:t>Jina</w:t>
            </w:r>
            <w:proofErr w:type="spellEnd"/>
            <w:r>
              <w:rPr>
                <w:rFonts w:ascii="Microsoft YaHei" w:eastAsia="Microsoft YaHei" w:hAnsi="Microsoft YaHei" w:cs="Microsoft YaHei"/>
                <w:color w:val="333333"/>
                <w:sz w:val="20"/>
                <w:szCs w:val="20"/>
              </w:rPr>
              <w:t xml:space="preserve"> GitHub</w:t>
            </w:r>
            <w:r>
              <w:rPr>
                <w:rFonts w:ascii="Microsoft YaHei" w:eastAsia="Microsoft YaHei" w:hAnsi="Microsoft YaHei" w:cs="Microsoft YaHei"/>
                <w:color w:val="333333"/>
                <w:sz w:val="20"/>
                <w:szCs w:val="20"/>
              </w:rPr>
              <w:t>の運用</w:t>
            </w:r>
          </w:p>
        </w:tc>
        <w:tc>
          <w:tcPr>
            <w:tcW w:w="4575" w:type="dxa"/>
            <w:tcBorders>
              <w:top w:val="nil"/>
              <w:left w:val="nil"/>
              <w:bottom w:val="nil"/>
              <w:right w:val="nil"/>
            </w:tcBorders>
          </w:tcPr>
          <w:p w14:paraId="634AE5FC" w14:textId="77777777" w:rsidR="004D63E1" w:rsidRDefault="00810F6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42</w:t>
            </w:r>
            <w:r>
              <w:rPr>
                <w:rFonts w:ascii="Microsoft YaHei" w:eastAsia="Microsoft YaHei" w:hAnsi="Microsoft YaHei" w:cs="Microsoft YaHei"/>
                <w:color w:val="333333"/>
                <w:sz w:val="20"/>
                <w:szCs w:val="20"/>
              </w:rPr>
              <w:t>：</w:t>
            </w:r>
            <w:proofErr w:type="spellStart"/>
            <w:r>
              <w:rPr>
                <w:rFonts w:ascii="Microsoft YaHei" w:eastAsia="Microsoft YaHei" w:hAnsi="Microsoft YaHei" w:cs="Microsoft YaHei"/>
                <w:color w:val="333333"/>
                <w:sz w:val="20"/>
                <w:szCs w:val="20"/>
              </w:rPr>
              <w:t>Jina</w:t>
            </w:r>
            <w:proofErr w:type="spellEnd"/>
            <w:r>
              <w:rPr>
                <w:rFonts w:ascii="Microsoft YaHei" w:eastAsia="Microsoft YaHei" w:hAnsi="Microsoft YaHei" w:cs="Microsoft YaHei"/>
                <w:color w:val="333333"/>
                <w:sz w:val="20"/>
                <w:szCs w:val="20"/>
              </w:rPr>
              <w:t xml:space="preserve"> AI</w:t>
            </w:r>
            <w:r>
              <w:rPr>
                <w:rFonts w:ascii="Microsoft YaHei" w:eastAsia="Microsoft YaHei" w:hAnsi="Microsoft YaHei" w:cs="Microsoft YaHei"/>
                <w:color w:val="333333"/>
                <w:sz w:val="20"/>
                <w:szCs w:val="20"/>
              </w:rPr>
              <w:t>の資金調達履歴</w:t>
            </w:r>
          </w:p>
        </w:tc>
      </w:tr>
      <w:tr w:rsidR="004D63E1" w14:paraId="51525ECC" w14:textId="77777777">
        <w:trPr>
          <w:trHeight w:val="1965"/>
        </w:trPr>
        <w:tc>
          <w:tcPr>
            <w:tcW w:w="5295" w:type="dxa"/>
            <w:tcBorders>
              <w:top w:val="nil"/>
              <w:left w:val="nil"/>
              <w:bottom w:val="nil"/>
              <w:right w:val="nil"/>
            </w:tcBorders>
            <w:vAlign w:val="center"/>
          </w:tcPr>
          <w:p w14:paraId="1CBC915A" w14:textId="77777777" w:rsidR="004D63E1" w:rsidRDefault="00810F6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drawing>
                <wp:inline distT="0" distB="0" distL="0" distR="0" wp14:anchorId="623089EA" wp14:editId="7B27BB02">
                  <wp:extent cx="2152650" cy="1323975"/>
                  <wp:effectExtent l="0" t="0" r="0" b="0"/>
                  <wp:docPr id="23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28"/>
                          <a:srcRect/>
                          <a:stretch>
                            <a:fillRect/>
                          </a:stretch>
                        </pic:blipFill>
                        <pic:spPr>
                          <a:xfrm>
                            <a:off x="0" y="0"/>
                            <a:ext cx="2152650" cy="1323975"/>
                          </a:xfrm>
                          <a:prstGeom prst="rect">
                            <a:avLst/>
                          </a:prstGeom>
                          <a:ln/>
                        </pic:spPr>
                      </pic:pic>
                    </a:graphicData>
                  </a:graphic>
                </wp:inline>
              </w:drawing>
            </w:r>
          </w:p>
        </w:tc>
        <w:tc>
          <w:tcPr>
            <w:tcW w:w="4575" w:type="dxa"/>
            <w:tcBorders>
              <w:top w:val="nil"/>
              <w:left w:val="nil"/>
              <w:bottom w:val="nil"/>
              <w:right w:val="nil"/>
            </w:tcBorders>
            <w:vAlign w:val="center"/>
          </w:tcPr>
          <w:p w14:paraId="0920FB39" w14:textId="77777777" w:rsidR="004D63E1" w:rsidRDefault="00810F6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drawing>
                <wp:inline distT="0" distB="0" distL="0" distR="0" wp14:anchorId="3E3E363C" wp14:editId="73B37509">
                  <wp:extent cx="2324100" cy="1295400"/>
                  <wp:effectExtent l="0" t="0" r="0" b="0"/>
                  <wp:docPr id="281"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29"/>
                          <a:srcRect/>
                          <a:stretch>
                            <a:fillRect/>
                          </a:stretch>
                        </pic:blipFill>
                        <pic:spPr>
                          <a:xfrm>
                            <a:off x="0" y="0"/>
                            <a:ext cx="2324100" cy="1295400"/>
                          </a:xfrm>
                          <a:prstGeom prst="rect">
                            <a:avLst/>
                          </a:prstGeom>
                          <a:ln/>
                        </pic:spPr>
                      </pic:pic>
                    </a:graphicData>
                  </a:graphic>
                </wp:inline>
              </w:drawing>
            </w:r>
          </w:p>
        </w:tc>
      </w:tr>
      <w:tr w:rsidR="004D63E1" w14:paraId="0A96EE97" w14:textId="77777777">
        <w:trPr>
          <w:trHeight w:val="480"/>
        </w:trPr>
        <w:tc>
          <w:tcPr>
            <w:tcW w:w="5295" w:type="dxa"/>
            <w:tcBorders>
              <w:top w:val="nil"/>
              <w:left w:val="nil"/>
              <w:bottom w:val="nil"/>
              <w:right w:val="nil"/>
            </w:tcBorders>
          </w:tcPr>
          <w:p w14:paraId="600B8E93" w14:textId="77777777" w:rsidR="004D63E1" w:rsidRDefault="00810F60">
            <w:pPr>
              <w:spacing w:before="60" w:after="60" w:line="312" w:lineRule="auto"/>
              <w:ind w:right="240"/>
              <w:rPr>
                <w:rFonts w:ascii="Microsoft YaHei" w:eastAsia="Microsoft YaHei" w:hAnsi="Microsoft YaHei" w:cs="Microsoft YaHei"/>
                <w:color w:val="333333"/>
                <w:sz w:val="18"/>
                <w:szCs w:val="18"/>
                <w:lang w:eastAsia="zh-CN"/>
              </w:rPr>
            </w:pPr>
            <w:r>
              <w:rPr>
                <w:rFonts w:ascii="Microsoft YaHei" w:eastAsia="Microsoft YaHei" w:hAnsi="Microsoft YaHei" w:cs="Microsoft YaHei"/>
                <w:color w:val="333333"/>
                <w:sz w:val="18"/>
                <w:szCs w:val="18"/>
                <w:lang w:eastAsia="zh-CN"/>
              </w:rPr>
              <w:t>出典：</w:t>
            </w:r>
            <w:r>
              <w:rPr>
                <w:rFonts w:ascii="Microsoft YaHei" w:eastAsia="Microsoft YaHei" w:hAnsi="Microsoft YaHei" w:cs="Microsoft YaHei"/>
                <w:color w:val="333333"/>
                <w:sz w:val="18"/>
                <w:szCs w:val="18"/>
                <w:lang w:eastAsia="zh-CN"/>
              </w:rPr>
              <w:t>GitHub</w:t>
            </w:r>
            <w:r>
              <w:rPr>
                <w:rFonts w:ascii="Microsoft YaHei" w:eastAsia="Microsoft YaHei" w:hAnsi="Microsoft YaHei" w:cs="Microsoft YaHei"/>
                <w:color w:val="333333"/>
                <w:sz w:val="18"/>
                <w:szCs w:val="18"/>
                <w:lang w:eastAsia="zh-CN"/>
              </w:rPr>
              <w:t>、云启资本</w:t>
            </w:r>
          </w:p>
        </w:tc>
        <w:tc>
          <w:tcPr>
            <w:tcW w:w="4575" w:type="dxa"/>
            <w:tcBorders>
              <w:top w:val="nil"/>
              <w:left w:val="nil"/>
              <w:bottom w:val="nil"/>
              <w:right w:val="nil"/>
            </w:tcBorders>
          </w:tcPr>
          <w:p w14:paraId="36698EC5" w14:textId="77777777" w:rsidR="004D63E1" w:rsidRDefault="00810F6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 xml:space="preserve">Crunchbase, </w:t>
            </w:r>
            <w:r>
              <w:rPr>
                <w:rFonts w:ascii="Microsoft YaHei" w:eastAsia="Microsoft YaHei" w:hAnsi="Microsoft YaHei" w:cs="Microsoft YaHei"/>
                <w:color w:val="333333"/>
                <w:sz w:val="18"/>
                <w:szCs w:val="18"/>
              </w:rPr>
              <w:t>云启资本</w:t>
            </w:r>
          </w:p>
        </w:tc>
      </w:tr>
    </w:tbl>
    <w:p w14:paraId="5B4BD438" w14:textId="77777777" w:rsidR="004D63E1" w:rsidRDefault="00810F60">
      <w:pPr>
        <w:pStyle w:val="3"/>
        <w:rPr>
          <w:rFonts w:ascii="Microsoft YaHei" w:eastAsia="Microsoft YaHei" w:hAnsi="Microsoft YaHei" w:cs="Microsoft YaHei"/>
          <w:color w:val="333333"/>
          <w:sz w:val="22"/>
          <w:szCs w:val="22"/>
        </w:rPr>
      </w:pPr>
      <w:bookmarkStart w:id="158" w:name="_Toc98205716"/>
      <w:r>
        <w:rPr>
          <w:rFonts w:ascii="Microsoft YaHei" w:eastAsia="Microsoft YaHei" w:hAnsi="Microsoft YaHei" w:cs="Microsoft YaHei"/>
        </w:rPr>
        <w:t xml:space="preserve">5.4 </w:t>
      </w:r>
      <w:proofErr w:type="spellStart"/>
      <w:r>
        <w:rPr>
          <w:rFonts w:ascii="Microsoft YaHei" w:eastAsia="Microsoft YaHei" w:hAnsi="Microsoft YaHei" w:cs="Microsoft YaHei"/>
        </w:rPr>
        <w:t>Zilliz</w:t>
      </w:r>
      <w:bookmarkEnd w:id="158"/>
      <w:proofErr w:type="spellEnd"/>
    </w:p>
    <w:p w14:paraId="07195F7C" w14:textId="77777777" w:rsidR="004D63E1" w:rsidRDefault="00810F60">
      <w:pPr>
        <w:spacing w:before="60" w:after="60" w:line="312" w:lineRule="auto"/>
        <w:rPr>
          <w:rFonts w:ascii="Microsoft YaHei" w:eastAsia="Microsoft YaHei" w:hAnsi="Microsoft YaHei" w:cs="Microsoft YaHei"/>
          <w:color w:val="333333"/>
          <w:sz w:val="22"/>
        </w:rPr>
      </w:pPr>
      <w:proofErr w:type="spellStart"/>
      <w:r>
        <w:rPr>
          <w:rFonts w:ascii="Microsoft YaHei" w:eastAsia="Microsoft YaHei" w:hAnsi="Microsoft YaHei" w:cs="Microsoft YaHei"/>
          <w:color w:val="333333"/>
          <w:sz w:val="22"/>
        </w:rPr>
        <w:t>Zilliz</w:t>
      </w:r>
      <w:proofErr w:type="spellEnd"/>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GPU</w:t>
      </w:r>
      <w:r>
        <w:rPr>
          <w:rFonts w:ascii="Microsoft YaHei" w:eastAsia="Microsoft YaHei" w:hAnsi="Microsoft YaHei" w:cs="Microsoft YaHei"/>
          <w:color w:val="333333"/>
          <w:sz w:val="22"/>
        </w:rPr>
        <w:t>で加速する</w:t>
      </w:r>
      <w:r>
        <w:rPr>
          <w:rFonts w:ascii="Microsoft YaHei" w:eastAsia="Microsoft YaHei" w:hAnsi="Microsoft YaHei" w:cs="Microsoft YaHei"/>
          <w:color w:val="333333"/>
          <w:sz w:val="22"/>
        </w:rPr>
        <w:t>AI</w:t>
      </w:r>
      <w:r>
        <w:rPr>
          <w:rFonts w:ascii="Microsoft YaHei" w:eastAsia="Microsoft YaHei" w:hAnsi="Microsoft YaHei" w:cs="Microsoft YaHei"/>
          <w:color w:val="333333"/>
          <w:sz w:val="22"/>
        </w:rPr>
        <w:t>データミドルウェアソリューション「</w:t>
      </w:r>
      <w:r>
        <w:rPr>
          <w:rFonts w:ascii="Microsoft YaHei" w:eastAsia="Microsoft YaHei" w:hAnsi="Microsoft YaHei" w:cs="Microsoft YaHei"/>
          <w:color w:val="333333"/>
          <w:sz w:val="22"/>
        </w:rPr>
        <w:t>Mega</w:t>
      </w:r>
      <w:r>
        <w:rPr>
          <w:rFonts w:ascii="Microsoft YaHei" w:eastAsia="Microsoft YaHei" w:hAnsi="Microsoft YaHei" w:cs="Microsoft YaHei"/>
          <w:color w:val="333333"/>
          <w:sz w:val="22"/>
        </w:rPr>
        <w:t>」を開発し、データ</w:t>
      </w:r>
      <w:r>
        <w:rPr>
          <w:rFonts w:ascii="Microsoft YaHei" w:eastAsia="Microsoft YaHei" w:hAnsi="Microsoft YaHei" w:cs="Microsoft YaHei"/>
          <w:color w:val="333333"/>
          <w:sz w:val="22"/>
        </w:rPr>
        <w:t>ETL</w:t>
      </w:r>
      <w:r>
        <w:rPr>
          <w:rFonts w:ascii="Microsoft YaHei" w:eastAsia="Microsoft YaHei" w:hAnsi="Microsoft YaHei" w:cs="Microsoft YaHei"/>
          <w:color w:val="333333"/>
          <w:sz w:val="22"/>
        </w:rPr>
        <w:t>システム「</w:t>
      </w:r>
      <w:proofErr w:type="spellStart"/>
      <w:r>
        <w:rPr>
          <w:rFonts w:ascii="Microsoft YaHei" w:eastAsia="Microsoft YaHei" w:hAnsi="Microsoft YaHei" w:cs="Microsoft YaHei"/>
          <w:color w:val="333333"/>
          <w:sz w:val="22"/>
        </w:rPr>
        <w:t>MegaETL</w:t>
      </w:r>
      <w:proofErr w:type="spellEnd"/>
      <w:r>
        <w:rPr>
          <w:rFonts w:ascii="Microsoft YaHei" w:eastAsia="Microsoft YaHei" w:hAnsi="Microsoft YaHei" w:cs="Microsoft YaHei"/>
          <w:color w:val="333333"/>
          <w:sz w:val="22"/>
        </w:rPr>
        <w:t>」、データベースシステ</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メガワイズ、</w:t>
      </w:r>
      <w:r>
        <w:rPr>
          <w:rFonts w:ascii="Microsoft YaHei" w:eastAsia="Microsoft YaHei" w:hAnsi="Microsoft YaHei" w:cs="Microsoft YaHei"/>
          <w:color w:val="333333"/>
          <w:sz w:val="22"/>
        </w:rPr>
        <w:t>Hadoop</w:t>
      </w:r>
      <w:r>
        <w:rPr>
          <w:rFonts w:ascii="Microsoft YaHei" w:eastAsia="Microsoft YaHei" w:hAnsi="Microsoft YaHei" w:cs="Microsoft YaHei"/>
          <w:color w:val="333333"/>
          <w:sz w:val="22"/>
        </w:rPr>
        <w:t>エコシステム用モデル学習システム「</w:t>
      </w:r>
      <w:proofErr w:type="spellStart"/>
      <w:r>
        <w:rPr>
          <w:rFonts w:ascii="Microsoft YaHei" w:eastAsia="Microsoft YaHei" w:hAnsi="Microsoft YaHei" w:cs="Microsoft YaHei"/>
          <w:color w:val="333333"/>
          <w:sz w:val="22"/>
        </w:rPr>
        <w:t>MegaLearning</w:t>
      </w:r>
      <w:proofErr w:type="spellEnd"/>
      <w:r>
        <w:rPr>
          <w:rFonts w:ascii="Microsoft YaHei" w:eastAsia="Microsoft YaHei" w:hAnsi="Microsoft YaHei" w:cs="Microsoft YaHei"/>
          <w:color w:val="333333"/>
          <w:sz w:val="22"/>
        </w:rPr>
        <w:t>」、特徴ベクトル検索システム「</w:t>
      </w:r>
      <w:r>
        <w:rPr>
          <w:rFonts w:ascii="Microsoft YaHei" w:eastAsia="Microsoft YaHei" w:hAnsi="Microsoft YaHei" w:cs="Microsoft YaHei"/>
          <w:color w:val="333333"/>
          <w:sz w:val="22"/>
        </w:rPr>
        <w:t>Milvus</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さまざまな新興</w:t>
      </w:r>
      <w:r>
        <w:rPr>
          <w:rFonts w:ascii="Microsoft YaHei" w:eastAsia="Microsoft YaHei" w:hAnsi="Microsoft YaHei" w:cs="Microsoft YaHei"/>
          <w:color w:val="333333"/>
          <w:sz w:val="22"/>
        </w:rPr>
        <w:t>AI</w:t>
      </w:r>
      <w:r>
        <w:rPr>
          <w:rFonts w:ascii="Microsoft YaHei" w:eastAsia="Microsoft YaHei" w:hAnsi="Microsoft YaHei" w:cs="Microsoft YaHei"/>
          <w:color w:val="333333"/>
          <w:sz w:val="22"/>
        </w:rPr>
        <w:t>アプリケーションのためのデータ</w:t>
      </w:r>
      <w:r>
        <w:rPr>
          <w:rFonts w:ascii="Microsoft YaHei" w:eastAsia="Microsoft YaHei" w:hAnsi="Microsoft YaHei" w:cs="Microsoft YaHei"/>
          <w:color w:val="333333"/>
          <w:sz w:val="22"/>
        </w:rPr>
        <w:t>ETL</w:t>
      </w:r>
      <w:r>
        <w:rPr>
          <w:rFonts w:ascii="Microsoft YaHei" w:eastAsia="Microsoft YaHei" w:hAnsi="Microsoft YaHei" w:cs="Microsoft YaHei"/>
          <w:color w:val="333333"/>
          <w:sz w:val="22"/>
        </w:rPr>
        <w:t>の高速化、データウェアハウスの高速化、データ分析の高速化といった従来のシナリオや要件を満たし、世界で</w:t>
      </w:r>
      <w:r>
        <w:rPr>
          <w:rFonts w:ascii="Microsoft YaHei" w:eastAsia="Microsoft YaHei" w:hAnsi="Microsoft YaHei" w:cs="Microsoft YaHei"/>
          <w:color w:val="333333"/>
          <w:sz w:val="22"/>
        </w:rPr>
        <w:t>1,000</w:t>
      </w:r>
      <w:r>
        <w:rPr>
          <w:rFonts w:ascii="Microsoft YaHei" w:eastAsia="Microsoft YaHei" w:hAnsi="Microsoft YaHei" w:cs="Microsoft YaHei"/>
          <w:color w:val="333333"/>
          <w:sz w:val="22"/>
        </w:rPr>
        <w:t>社以上の企業で利用されています。</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金融、通信、セキュリティ、スマートシティ、</w:t>
      </w:r>
      <w:r>
        <w:rPr>
          <w:rFonts w:ascii="Microsoft YaHei" w:eastAsia="Microsoft YaHei" w:hAnsi="Microsoft YaHei" w:cs="Microsoft YaHei"/>
          <w:color w:val="333333"/>
          <w:sz w:val="22"/>
        </w:rPr>
        <w:t>e</w:t>
      </w:r>
      <w:r>
        <w:rPr>
          <w:rFonts w:ascii="Microsoft YaHei" w:eastAsia="Microsoft YaHei" w:hAnsi="Microsoft YaHei" w:cs="Microsoft YaHei"/>
          <w:color w:val="333333"/>
          <w:sz w:val="22"/>
        </w:rPr>
        <w:t>コ</w:t>
      </w:r>
      <w:r>
        <w:rPr>
          <w:rFonts w:ascii="Microsoft YaHei" w:eastAsia="Microsoft YaHei" w:hAnsi="Microsoft YaHei" w:cs="Microsoft YaHei"/>
          <w:color w:val="333333"/>
          <w:sz w:val="22"/>
        </w:rPr>
        <w:t>マースなどの業界をカバーし、世界で</w:t>
      </w:r>
      <w:r>
        <w:rPr>
          <w:rFonts w:ascii="Microsoft YaHei" w:eastAsia="Microsoft YaHei" w:hAnsi="Microsoft YaHei" w:cs="Microsoft YaHei"/>
          <w:color w:val="333333"/>
          <w:sz w:val="22"/>
        </w:rPr>
        <w:t>1,000</w:t>
      </w:r>
      <w:r>
        <w:rPr>
          <w:rFonts w:ascii="Microsoft YaHei" w:eastAsia="Microsoft YaHei" w:hAnsi="Microsoft YaHei" w:cs="Microsoft YaHei"/>
          <w:color w:val="333333"/>
          <w:sz w:val="22"/>
        </w:rPr>
        <w:t>社以上の企業で利用されています。</w:t>
      </w:r>
    </w:p>
    <w:p w14:paraId="7370C42D"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fe"/>
        <w:tblW w:w="981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10"/>
      </w:tblGrid>
      <w:tr w:rsidR="004D63E1" w14:paraId="7FABBDCC" w14:textId="77777777">
        <w:trPr>
          <w:trHeight w:val="450"/>
        </w:trPr>
        <w:tc>
          <w:tcPr>
            <w:tcW w:w="9810" w:type="dxa"/>
            <w:tcBorders>
              <w:top w:val="nil"/>
              <w:left w:val="nil"/>
              <w:bottom w:val="nil"/>
              <w:right w:val="nil"/>
            </w:tcBorders>
          </w:tcPr>
          <w:p w14:paraId="4822F206" w14:textId="77777777" w:rsidR="004D63E1" w:rsidRDefault="00810F6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43</w:t>
            </w:r>
            <w:r>
              <w:rPr>
                <w:rFonts w:ascii="Microsoft YaHei" w:eastAsia="Microsoft YaHei" w:hAnsi="Microsoft YaHei" w:cs="Microsoft YaHei"/>
                <w:color w:val="333333"/>
                <w:sz w:val="20"/>
                <w:szCs w:val="20"/>
              </w:rPr>
              <w:t>：世界の</w:t>
            </w:r>
            <w:proofErr w:type="spellStart"/>
            <w:r>
              <w:rPr>
                <w:rFonts w:ascii="Microsoft YaHei" w:eastAsia="Microsoft YaHei" w:hAnsi="Microsoft YaHei" w:cs="Microsoft YaHei"/>
                <w:color w:val="333333"/>
                <w:sz w:val="20"/>
                <w:szCs w:val="20"/>
              </w:rPr>
              <w:t>Zilliz</w:t>
            </w:r>
            <w:proofErr w:type="spellEnd"/>
            <w:r>
              <w:rPr>
                <w:rFonts w:ascii="Microsoft YaHei" w:eastAsia="Microsoft YaHei" w:hAnsi="Microsoft YaHei" w:cs="Microsoft YaHei"/>
                <w:color w:val="333333"/>
                <w:sz w:val="20"/>
                <w:szCs w:val="20"/>
              </w:rPr>
              <w:t>ユーザー</w:t>
            </w:r>
          </w:p>
        </w:tc>
      </w:tr>
      <w:tr w:rsidR="004D63E1" w14:paraId="7B7AEF15" w14:textId="77777777">
        <w:trPr>
          <w:trHeight w:val="3030"/>
        </w:trPr>
        <w:tc>
          <w:tcPr>
            <w:tcW w:w="9810" w:type="dxa"/>
            <w:tcBorders>
              <w:top w:val="nil"/>
              <w:left w:val="nil"/>
              <w:bottom w:val="nil"/>
              <w:right w:val="nil"/>
            </w:tcBorders>
          </w:tcPr>
          <w:p w14:paraId="7A9D3158" w14:textId="77777777" w:rsidR="004D63E1" w:rsidRDefault="00810F6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2"/>
              </w:rPr>
              <w:lastRenderedPageBreak/>
              <w:drawing>
                <wp:inline distT="0" distB="0" distL="0" distR="0" wp14:anchorId="469DC0EC" wp14:editId="2CFEF1E1">
                  <wp:extent cx="5943600" cy="2095500"/>
                  <wp:effectExtent l="0" t="0" r="0" b="0"/>
                  <wp:docPr id="280"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30"/>
                          <a:srcRect/>
                          <a:stretch>
                            <a:fillRect/>
                          </a:stretch>
                        </pic:blipFill>
                        <pic:spPr>
                          <a:xfrm>
                            <a:off x="0" y="0"/>
                            <a:ext cx="5943600" cy="2095500"/>
                          </a:xfrm>
                          <a:prstGeom prst="rect">
                            <a:avLst/>
                          </a:prstGeom>
                          <a:ln/>
                        </pic:spPr>
                      </pic:pic>
                    </a:graphicData>
                  </a:graphic>
                </wp:inline>
              </w:drawing>
            </w:r>
          </w:p>
        </w:tc>
      </w:tr>
      <w:tr w:rsidR="004D63E1" w14:paraId="5A6FECEC" w14:textId="77777777">
        <w:trPr>
          <w:trHeight w:val="375"/>
        </w:trPr>
        <w:tc>
          <w:tcPr>
            <w:tcW w:w="9810" w:type="dxa"/>
            <w:tcBorders>
              <w:top w:val="nil"/>
              <w:left w:val="nil"/>
              <w:bottom w:val="nil"/>
              <w:right w:val="nil"/>
            </w:tcBorders>
          </w:tcPr>
          <w:p w14:paraId="3632EB0C" w14:textId="77777777" w:rsidR="004D63E1" w:rsidRDefault="00810F60">
            <w:pPr>
              <w:spacing w:before="60" w:after="60" w:line="312" w:lineRule="auto"/>
              <w:ind w:right="240"/>
              <w:rPr>
                <w:rFonts w:ascii="Microsoft YaHei" w:eastAsia="Microsoft YaHei" w:hAnsi="Microsoft YaHei" w:cs="Microsoft YaHei"/>
                <w:color w:val="333333"/>
                <w:sz w:val="18"/>
                <w:szCs w:val="18"/>
                <w:lang w:eastAsia="zh-CN"/>
              </w:rPr>
            </w:pPr>
            <w:r>
              <w:rPr>
                <w:rFonts w:ascii="Microsoft YaHei" w:eastAsia="Microsoft YaHei" w:hAnsi="Microsoft YaHei" w:cs="Microsoft YaHei"/>
                <w:color w:val="333333"/>
                <w:sz w:val="18"/>
                <w:szCs w:val="18"/>
                <w:lang w:eastAsia="zh-CN"/>
              </w:rPr>
              <w:t>出所：会社発表、云启资本</w:t>
            </w:r>
          </w:p>
        </w:tc>
      </w:tr>
    </w:tbl>
    <w:p w14:paraId="12E0F11B" w14:textId="77777777" w:rsidR="004D63E1" w:rsidRDefault="00810F60">
      <w:pPr>
        <w:spacing w:before="60" w:after="60" w:line="312" w:lineRule="auto"/>
        <w:rPr>
          <w:rFonts w:ascii="Microsoft YaHei" w:eastAsia="Microsoft YaHei" w:hAnsi="Microsoft YaHei" w:cs="Microsoft YaHei"/>
          <w:color w:val="333333"/>
          <w:sz w:val="22"/>
        </w:rPr>
      </w:pPr>
      <w:proofErr w:type="spellStart"/>
      <w:r>
        <w:rPr>
          <w:rFonts w:ascii="Microsoft YaHei" w:eastAsia="Microsoft YaHei" w:hAnsi="Microsoft YaHei" w:cs="Microsoft YaHei"/>
          <w:color w:val="333333"/>
          <w:sz w:val="22"/>
        </w:rPr>
        <w:t>Zilliz</w:t>
      </w:r>
      <w:proofErr w:type="spellEnd"/>
      <w:r>
        <w:rPr>
          <w:rFonts w:ascii="Microsoft YaHei" w:eastAsia="Microsoft YaHei" w:hAnsi="Microsoft YaHei" w:cs="Microsoft YaHei"/>
          <w:color w:val="333333"/>
          <w:sz w:val="22"/>
        </w:rPr>
        <w:t>の成功は、</w:t>
      </w:r>
      <w:r>
        <w:rPr>
          <w:rFonts w:ascii="Microsoft YaHei" w:eastAsia="Microsoft YaHei" w:hAnsi="Microsoft YaHei" w:cs="Microsoft YaHei"/>
          <w:color w:val="333333"/>
          <w:sz w:val="22"/>
        </w:rPr>
        <w:t>GPU</w:t>
      </w:r>
      <w:r>
        <w:rPr>
          <w:rFonts w:ascii="Microsoft YaHei" w:eastAsia="Microsoft YaHei" w:hAnsi="Microsoft YaHei" w:cs="Microsoft YaHei"/>
          <w:color w:val="333333"/>
          <w:sz w:val="22"/>
        </w:rPr>
        <w:t>ベースのビッグデータアクセラレーションが、企業におけるデータ分析ニーズの高まりに効果的なソリューションを提供することを象徴しています。</w:t>
      </w:r>
    </w:p>
    <w:p w14:paraId="5A8E4457" w14:textId="77777777" w:rsidR="004D63E1" w:rsidRDefault="00810F60">
      <w:pPr>
        <w:spacing w:before="60" w:after="60" w:line="312" w:lineRule="auto"/>
        <w:rPr>
          <w:rFonts w:ascii="Microsoft YaHei" w:eastAsia="Microsoft YaHei" w:hAnsi="Microsoft YaHei" w:cs="Microsoft YaHei"/>
          <w:color w:val="333333"/>
          <w:sz w:val="22"/>
        </w:rPr>
      </w:pPr>
      <w:proofErr w:type="spellStart"/>
      <w:r>
        <w:rPr>
          <w:rFonts w:ascii="Microsoft YaHei" w:eastAsia="Microsoft YaHei" w:hAnsi="Microsoft YaHei" w:cs="Microsoft YaHei"/>
          <w:color w:val="333333"/>
          <w:sz w:val="22"/>
        </w:rPr>
        <w:t>Zilliz</w:t>
      </w:r>
      <w:proofErr w:type="spellEnd"/>
      <w:r>
        <w:rPr>
          <w:rFonts w:ascii="Microsoft YaHei" w:eastAsia="Microsoft YaHei" w:hAnsi="Microsoft YaHei" w:cs="Microsoft YaHei"/>
          <w:color w:val="333333"/>
          <w:sz w:val="22"/>
        </w:rPr>
        <w:t>のコアプロジェクトである</w:t>
      </w:r>
      <w:r>
        <w:rPr>
          <w:rFonts w:ascii="Microsoft YaHei" w:eastAsia="Microsoft YaHei" w:hAnsi="Microsoft YaHei" w:cs="Microsoft YaHei"/>
          <w:color w:val="333333"/>
          <w:sz w:val="22"/>
        </w:rPr>
        <w:t>Milvus</w:t>
      </w:r>
      <w:r>
        <w:rPr>
          <w:rFonts w:ascii="Microsoft YaHei" w:eastAsia="Microsoft YaHei" w:hAnsi="Microsoft YaHei" w:cs="Microsoft YaHei"/>
          <w:color w:val="333333"/>
          <w:sz w:val="22"/>
        </w:rPr>
        <w:t>は、大量の特徴量のための世界初の</w:t>
      </w:r>
      <w:r>
        <w:rPr>
          <w:rFonts w:ascii="Microsoft YaHei" w:eastAsia="Microsoft YaHei" w:hAnsi="Microsoft YaHei" w:cs="Microsoft YaHei"/>
          <w:color w:val="333333"/>
          <w:sz w:val="22"/>
        </w:rPr>
        <w:t>GPU</w:t>
      </w:r>
      <w:r>
        <w:rPr>
          <w:rFonts w:ascii="Microsoft YaHei" w:eastAsia="Microsoft YaHei" w:hAnsi="Microsoft YaHei" w:cs="Microsoft YaHei"/>
          <w:color w:val="333333"/>
          <w:sz w:val="22"/>
        </w:rPr>
        <w:t>加速ベクトルマッチングと検索エンジンです。</w:t>
      </w:r>
    </w:p>
    <w:p w14:paraId="1EE0ABE7" w14:textId="77777777" w:rsidR="004D63E1" w:rsidRDefault="00810F6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Milvus</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GPU</w:t>
      </w:r>
      <w:r>
        <w:rPr>
          <w:rFonts w:ascii="Microsoft YaHei" w:eastAsia="Microsoft YaHei" w:hAnsi="Microsoft YaHei" w:cs="Microsoft YaHei"/>
          <w:color w:val="333333"/>
          <w:sz w:val="22"/>
        </w:rPr>
        <w:t>アクセラレーション、ライブラリやテーブルの自動分割、マルチコピー対応により、極めて高速な特徴ベクトルのマッチングと多次元データ融合クエリ（特徴、タグ、画像、動画、テキスト、音声融合クエリ）を提供し、</w:t>
      </w:r>
      <w:r>
        <w:rPr>
          <w:rFonts w:ascii="Microsoft YaHei" w:eastAsia="Microsoft YaHei" w:hAnsi="Microsoft YaHei" w:cs="Microsoft YaHei"/>
          <w:color w:val="333333"/>
          <w:sz w:val="22"/>
        </w:rPr>
        <w:t>TensorFlow</w:t>
      </w:r>
      <w:r>
        <w:rPr>
          <w:rFonts w:ascii="Microsoft YaHei" w:eastAsia="Microsoft YaHei" w:hAnsi="Microsoft YaHei" w:cs="Microsoft YaHei"/>
          <w:color w:val="333333"/>
          <w:sz w:val="22"/>
        </w:rPr>
        <w:t>、</w:t>
      </w:r>
      <w:proofErr w:type="spellStart"/>
      <w:r>
        <w:rPr>
          <w:rFonts w:ascii="Microsoft YaHei" w:eastAsia="Microsoft YaHei" w:hAnsi="Microsoft YaHei" w:cs="Microsoft YaHei"/>
          <w:color w:val="333333"/>
          <w:sz w:val="22"/>
        </w:rPr>
        <w:t>PyTorch</w:t>
      </w:r>
      <w:proofErr w:type="spellEnd"/>
      <w:r>
        <w:rPr>
          <w:rFonts w:ascii="Microsoft YaHei" w:eastAsia="Microsoft YaHei" w:hAnsi="Microsoft YaHei" w:cs="Microsoft YaHei"/>
          <w:color w:val="333333"/>
          <w:sz w:val="22"/>
        </w:rPr>
        <w:t>、</w:t>
      </w:r>
      <w:proofErr w:type="spellStart"/>
      <w:r>
        <w:rPr>
          <w:rFonts w:ascii="Microsoft YaHei" w:eastAsia="Microsoft YaHei" w:hAnsi="Microsoft YaHei" w:cs="Microsoft YaHei"/>
          <w:color w:val="333333"/>
          <w:sz w:val="22"/>
        </w:rPr>
        <w:t>MxNet</w:t>
      </w:r>
      <w:proofErr w:type="spellEnd"/>
      <w:r>
        <w:rPr>
          <w:rFonts w:ascii="Microsoft YaHei" w:eastAsia="Microsoft YaHei" w:hAnsi="Microsoft YaHei" w:cs="Microsoft YaHei"/>
          <w:color w:val="333333"/>
          <w:sz w:val="22"/>
        </w:rPr>
        <w:t>などの</w:t>
      </w:r>
      <w:r>
        <w:rPr>
          <w:rFonts w:ascii="Microsoft YaHei" w:eastAsia="Microsoft YaHei" w:hAnsi="Microsoft YaHei" w:cs="Microsoft YaHei"/>
          <w:color w:val="333333"/>
          <w:sz w:val="22"/>
        </w:rPr>
        <w:t>AI</w:t>
      </w:r>
      <w:r>
        <w:rPr>
          <w:rFonts w:ascii="Microsoft YaHei" w:eastAsia="Microsoft YaHei" w:hAnsi="Microsoft YaHei" w:cs="Microsoft YaHei"/>
          <w:color w:val="333333"/>
          <w:sz w:val="22"/>
        </w:rPr>
        <w:t>モデルとのインターフェースができ、数百億の特徴ベクトルのセカンドクエリを可能にします。</w:t>
      </w:r>
      <w:r>
        <w:rPr>
          <w:rFonts w:ascii="Microsoft YaHei" w:eastAsia="Microsoft YaHei" w:hAnsi="Microsoft YaHei" w:cs="Microsoft YaHei"/>
          <w:color w:val="333333"/>
          <w:sz w:val="22"/>
        </w:rPr>
        <w:t xml:space="preserve"> Milvus</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019</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10</w:t>
      </w:r>
      <w:r>
        <w:rPr>
          <w:rFonts w:ascii="Microsoft YaHei" w:eastAsia="Microsoft YaHei" w:hAnsi="Microsoft YaHei" w:cs="Microsoft YaHei"/>
          <w:color w:val="333333"/>
          <w:sz w:val="22"/>
        </w:rPr>
        <w:t>月に</w:t>
      </w:r>
      <w:r>
        <w:rPr>
          <w:rFonts w:ascii="Microsoft YaHei" w:eastAsia="Microsoft YaHei" w:hAnsi="Microsoft YaHei" w:cs="Microsoft YaHei"/>
          <w:color w:val="333333"/>
          <w:sz w:val="22"/>
        </w:rPr>
        <w:t>GitHub</w:t>
      </w:r>
      <w:r>
        <w:rPr>
          <w:rFonts w:ascii="Microsoft YaHei" w:eastAsia="Microsoft YaHei" w:hAnsi="Microsoft YaHei" w:cs="Microsoft YaHei"/>
          <w:color w:val="333333"/>
          <w:sz w:val="22"/>
        </w:rPr>
        <w:t>でオープンソース化され、</w:t>
      </w:r>
      <w:r>
        <w:rPr>
          <w:rFonts w:ascii="Microsoft YaHei" w:eastAsia="Microsoft YaHei" w:hAnsi="Microsoft YaHei" w:cs="Microsoft YaHei"/>
          <w:color w:val="333333"/>
          <w:sz w:val="22"/>
        </w:rPr>
        <w:t>Star</w:t>
      </w:r>
      <w:r>
        <w:rPr>
          <w:rFonts w:ascii="Microsoft YaHei" w:eastAsia="Microsoft YaHei" w:hAnsi="Microsoft YaHei" w:cs="Microsoft YaHei"/>
          <w:color w:val="333333"/>
          <w:sz w:val="22"/>
        </w:rPr>
        <w:t>や</w:t>
      </w:r>
      <w:r>
        <w:rPr>
          <w:rFonts w:ascii="Microsoft YaHei" w:eastAsia="Microsoft YaHei" w:hAnsi="Microsoft YaHei" w:cs="Microsoft YaHei"/>
          <w:color w:val="333333"/>
          <w:sz w:val="22"/>
        </w:rPr>
        <w:t>Docker Pull</w:t>
      </w:r>
      <w:r>
        <w:rPr>
          <w:rFonts w:ascii="Microsoft YaHei" w:eastAsia="Microsoft YaHei" w:hAnsi="Microsoft YaHei" w:cs="Microsoft YaHei"/>
          <w:color w:val="333333"/>
          <w:sz w:val="22"/>
        </w:rPr>
        <w:t>数は急ピッチで増え続け、</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6</w:t>
      </w:r>
      <w:r>
        <w:rPr>
          <w:rFonts w:ascii="Microsoft YaHei" w:eastAsia="Microsoft YaHei" w:hAnsi="Microsoft YaHei" w:cs="Microsoft YaHei"/>
          <w:color w:val="333333"/>
          <w:sz w:val="22"/>
        </w:rPr>
        <w:t>月には</w:t>
      </w:r>
      <w:r>
        <w:rPr>
          <w:rFonts w:ascii="Microsoft YaHei" w:eastAsia="Microsoft YaHei" w:hAnsi="Microsoft YaHei" w:cs="Microsoft YaHei"/>
          <w:color w:val="333333"/>
          <w:sz w:val="22"/>
        </w:rPr>
        <w:t>6,000</w:t>
      </w:r>
      <w:r>
        <w:rPr>
          <w:rFonts w:ascii="Microsoft YaHei" w:eastAsia="Microsoft YaHei" w:hAnsi="Microsoft YaHei" w:cs="Microsoft YaHei"/>
          <w:color w:val="333333"/>
          <w:sz w:val="22"/>
        </w:rPr>
        <w:t>以上、開発者コミュニティは約</w:t>
      </w:r>
      <w:r>
        <w:rPr>
          <w:rFonts w:ascii="Microsoft YaHei" w:eastAsia="Microsoft YaHei" w:hAnsi="Microsoft YaHei" w:cs="Microsoft YaHei"/>
          <w:color w:val="333333"/>
          <w:sz w:val="22"/>
        </w:rPr>
        <w:t>300</w:t>
      </w:r>
      <w:r>
        <w:rPr>
          <w:rFonts w:ascii="Microsoft YaHei" w:eastAsia="Microsoft YaHei" w:hAnsi="Microsoft YaHei" w:cs="Microsoft YaHei"/>
          <w:color w:val="333333"/>
          <w:sz w:val="22"/>
        </w:rPr>
        <w:t>人の貢献者と</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万人以上のユーザーで構成されるようになりました。</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資本市場において、</w:t>
      </w:r>
      <w:proofErr w:type="spellStart"/>
      <w:r>
        <w:rPr>
          <w:rFonts w:ascii="Microsoft YaHei" w:eastAsia="Microsoft YaHei" w:hAnsi="Microsoft YaHei" w:cs="Microsoft YaHei"/>
          <w:color w:val="333333"/>
          <w:sz w:val="22"/>
        </w:rPr>
        <w:t>Zilliz</w:t>
      </w:r>
      <w:proofErr w:type="spellEnd"/>
      <w:r>
        <w:rPr>
          <w:rFonts w:ascii="Microsoft YaHei" w:eastAsia="Microsoft YaHei" w:hAnsi="Microsoft YaHei" w:cs="Microsoft YaHei"/>
          <w:color w:val="333333"/>
          <w:sz w:val="22"/>
        </w:rPr>
        <w:t>はシリーズ</w:t>
      </w:r>
      <w:r>
        <w:rPr>
          <w:rFonts w:ascii="Microsoft YaHei" w:eastAsia="Microsoft YaHei" w:hAnsi="Microsoft YaHei" w:cs="Microsoft YaHei"/>
          <w:color w:val="333333"/>
          <w:sz w:val="22"/>
        </w:rPr>
        <w:t>B</w:t>
      </w:r>
      <w:r>
        <w:rPr>
          <w:rFonts w:ascii="Microsoft YaHei" w:eastAsia="Microsoft YaHei" w:hAnsi="Microsoft YaHei" w:cs="Microsoft YaHei"/>
          <w:color w:val="333333"/>
          <w:sz w:val="22"/>
        </w:rPr>
        <w:t>で</w:t>
      </w:r>
      <w:r>
        <w:rPr>
          <w:rFonts w:ascii="Microsoft YaHei" w:eastAsia="Microsoft YaHei" w:hAnsi="Microsoft YaHei" w:cs="Microsoft YaHei"/>
          <w:color w:val="333333"/>
          <w:sz w:val="22"/>
        </w:rPr>
        <w:t>4300</w:t>
      </w:r>
      <w:r>
        <w:rPr>
          <w:rFonts w:ascii="Microsoft YaHei" w:eastAsia="Microsoft YaHei" w:hAnsi="Microsoft YaHei" w:cs="Microsoft YaHei"/>
          <w:color w:val="333333"/>
          <w:sz w:val="22"/>
        </w:rPr>
        <w:t>万ドルを調達し、オープンソースインフラストラクチャソフトウェアの単一シリーズ</w:t>
      </w:r>
      <w:r>
        <w:rPr>
          <w:rFonts w:ascii="Microsoft YaHei" w:eastAsia="Microsoft YaHei" w:hAnsi="Microsoft YaHei" w:cs="Microsoft YaHei"/>
          <w:color w:val="333333"/>
          <w:sz w:val="22"/>
        </w:rPr>
        <w:t>B</w:t>
      </w:r>
      <w:r>
        <w:rPr>
          <w:rFonts w:ascii="Microsoft YaHei" w:eastAsia="Microsoft YaHei" w:hAnsi="Microsoft YaHei" w:cs="Microsoft YaHei"/>
          <w:color w:val="333333"/>
          <w:sz w:val="22"/>
        </w:rPr>
        <w:t>ラウンドとしては世界最大規模となり、投資機関が</w:t>
      </w:r>
      <w:proofErr w:type="spellStart"/>
      <w:r>
        <w:rPr>
          <w:rFonts w:ascii="Microsoft YaHei" w:eastAsia="Microsoft YaHei" w:hAnsi="Microsoft YaHei" w:cs="Microsoft YaHei"/>
          <w:color w:val="333333"/>
          <w:sz w:val="22"/>
        </w:rPr>
        <w:t>Zilliz</w:t>
      </w:r>
      <w:proofErr w:type="spellEnd"/>
      <w:r>
        <w:rPr>
          <w:rFonts w:ascii="Microsoft YaHei" w:eastAsia="Microsoft YaHei" w:hAnsi="Microsoft YaHei" w:cs="Microsoft YaHei"/>
          <w:color w:val="333333"/>
          <w:sz w:val="22"/>
        </w:rPr>
        <w:t>の将来の成長性に強気の姿勢を示していることがわかります。</w:t>
      </w:r>
    </w:p>
    <w:p w14:paraId="2C2F7EC8" w14:textId="77777777" w:rsidR="004D63E1" w:rsidRDefault="004D63E1">
      <w:pPr>
        <w:spacing w:before="60" w:after="60" w:line="312" w:lineRule="auto"/>
        <w:rPr>
          <w:rFonts w:ascii="Microsoft YaHei" w:eastAsia="Microsoft YaHei" w:hAnsi="Microsoft YaHei" w:cs="Microsoft YaHei"/>
          <w:color w:val="333333"/>
          <w:sz w:val="22"/>
        </w:rPr>
      </w:pPr>
    </w:p>
    <w:p w14:paraId="351F8B89" w14:textId="77777777" w:rsidR="004D63E1" w:rsidRDefault="004D63E1">
      <w:pPr>
        <w:spacing w:before="60" w:after="60" w:line="312" w:lineRule="auto"/>
        <w:rPr>
          <w:rFonts w:ascii="Microsoft YaHei" w:eastAsia="Microsoft YaHei" w:hAnsi="Microsoft YaHei" w:cs="Microsoft YaHei"/>
          <w:color w:val="333333"/>
          <w:sz w:val="22"/>
        </w:rPr>
      </w:pPr>
    </w:p>
    <w:tbl>
      <w:tblPr>
        <w:tblStyle w:val="afff"/>
        <w:tblW w:w="943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35"/>
      </w:tblGrid>
      <w:tr w:rsidR="004D63E1" w14:paraId="1B647C82" w14:textId="77777777">
        <w:trPr>
          <w:trHeight w:val="450"/>
        </w:trPr>
        <w:tc>
          <w:tcPr>
            <w:tcW w:w="9435" w:type="dxa"/>
            <w:tcBorders>
              <w:top w:val="nil"/>
              <w:left w:val="nil"/>
              <w:bottom w:val="nil"/>
              <w:right w:val="nil"/>
            </w:tcBorders>
          </w:tcPr>
          <w:p w14:paraId="1638C82F" w14:textId="77777777" w:rsidR="004D63E1" w:rsidRDefault="00810F6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44</w:t>
            </w:r>
            <w:r>
              <w:rPr>
                <w:rFonts w:ascii="Microsoft YaHei" w:eastAsia="Microsoft YaHei" w:hAnsi="Microsoft YaHei" w:cs="Microsoft YaHei"/>
                <w:color w:val="333333"/>
                <w:sz w:val="20"/>
                <w:szCs w:val="20"/>
              </w:rPr>
              <w:t>：</w:t>
            </w:r>
            <w:proofErr w:type="spellStart"/>
            <w:r>
              <w:rPr>
                <w:rFonts w:ascii="Microsoft YaHei" w:eastAsia="Microsoft YaHei" w:hAnsi="Microsoft YaHei" w:cs="Microsoft YaHei"/>
                <w:color w:val="333333"/>
                <w:sz w:val="20"/>
                <w:szCs w:val="20"/>
              </w:rPr>
              <w:t>Zilliz</w:t>
            </w:r>
            <w:proofErr w:type="spellEnd"/>
            <w:r>
              <w:rPr>
                <w:rFonts w:ascii="Microsoft YaHei" w:eastAsia="Microsoft YaHei" w:hAnsi="Microsoft YaHei" w:cs="Microsoft YaHei"/>
                <w:color w:val="333333"/>
                <w:sz w:val="20"/>
                <w:szCs w:val="20"/>
              </w:rPr>
              <w:t>の</w:t>
            </w:r>
            <w:r>
              <w:rPr>
                <w:rFonts w:ascii="Microsoft YaHei" w:eastAsia="Microsoft YaHei" w:hAnsi="Microsoft YaHei" w:cs="Microsoft YaHei"/>
                <w:color w:val="333333"/>
                <w:sz w:val="20"/>
                <w:szCs w:val="20"/>
              </w:rPr>
              <w:t>Git</w:t>
            </w:r>
            <w:r>
              <w:rPr>
                <w:rFonts w:ascii="Microsoft YaHei" w:eastAsia="Microsoft YaHei" w:hAnsi="Microsoft YaHei" w:cs="Microsoft YaHei"/>
                <w:color w:val="333333"/>
                <w:sz w:val="20"/>
                <w:szCs w:val="20"/>
              </w:rPr>
              <w:t>Hub</w:t>
            </w:r>
            <w:r>
              <w:rPr>
                <w:rFonts w:ascii="Microsoft YaHei" w:eastAsia="Microsoft YaHei" w:hAnsi="Microsoft YaHei" w:cs="Microsoft YaHei"/>
                <w:color w:val="333333"/>
                <w:sz w:val="20"/>
                <w:szCs w:val="20"/>
              </w:rPr>
              <w:t>コミュニティ運営</w:t>
            </w:r>
          </w:p>
        </w:tc>
      </w:tr>
      <w:tr w:rsidR="004D63E1" w14:paraId="72295C8B" w14:textId="77777777">
        <w:trPr>
          <w:trHeight w:val="3750"/>
        </w:trPr>
        <w:tc>
          <w:tcPr>
            <w:tcW w:w="9435" w:type="dxa"/>
            <w:tcBorders>
              <w:top w:val="nil"/>
              <w:left w:val="nil"/>
              <w:bottom w:val="nil"/>
              <w:right w:val="nil"/>
            </w:tcBorders>
          </w:tcPr>
          <w:p w14:paraId="79093B00" w14:textId="77777777" w:rsidR="004D63E1" w:rsidRDefault="00810F6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lastRenderedPageBreak/>
              <w:drawing>
                <wp:inline distT="0" distB="0" distL="0" distR="0" wp14:anchorId="4B921DE7" wp14:editId="3F92069A">
                  <wp:extent cx="5324475" cy="2705100"/>
                  <wp:effectExtent l="0" t="0" r="0" b="0"/>
                  <wp:docPr id="26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31"/>
                          <a:srcRect/>
                          <a:stretch>
                            <a:fillRect/>
                          </a:stretch>
                        </pic:blipFill>
                        <pic:spPr>
                          <a:xfrm>
                            <a:off x="0" y="0"/>
                            <a:ext cx="5324475" cy="2705100"/>
                          </a:xfrm>
                          <a:prstGeom prst="rect">
                            <a:avLst/>
                          </a:prstGeom>
                          <a:ln/>
                        </pic:spPr>
                      </pic:pic>
                    </a:graphicData>
                  </a:graphic>
                </wp:inline>
              </w:drawing>
            </w:r>
          </w:p>
        </w:tc>
      </w:tr>
      <w:tr w:rsidR="004D63E1" w14:paraId="48CB01BE" w14:textId="77777777">
        <w:trPr>
          <w:trHeight w:val="375"/>
        </w:trPr>
        <w:tc>
          <w:tcPr>
            <w:tcW w:w="9435" w:type="dxa"/>
            <w:tcBorders>
              <w:top w:val="nil"/>
              <w:left w:val="nil"/>
              <w:bottom w:val="nil"/>
              <w:right w:val="nil"/>
            </w:tcBorders>
          </w:tcPr>
          <w:p w14:paraId="37D02FEA" w14:textId="77777777" w:rsidR="004D63E1" w:rsidRDefault="00810F60">
            <w:pPr>
              <w:spacing w:before="60" w:after="60" w:line="312" w:lineRule="auto"/>
              <w:ind w:right="240"/>
              <w:rPr>
                <w:rFonts w:ascii="Microsoft YaHei" w:eastAsia="Microsoft YaHei" w:hAnsi="Microsoft YaHei" w:cs="Microsoft YaHei"/>
                <w:color w:val="333333"/>
                <w:sz w:val="18"/>
                <w:szCs w:val="18"/>
                <w:lang w:eastAsia="zh-CN"/>
              </w:rPr>
            </w:pPr>
            <w:r>
              <w:rPr>
                <w:rFonts w:ascii="Microsoft YaHei" w:eastAsia="Microsoft YaHei" w:hAnsi="Microsoft YaHei" w:cs="Microsoft YaHei"/>
                <w:color w:val="333333"/>
                <w:sz w:val="18"/>
                <w:szCs w:val="18"/>
                <w:lang w:eastAsia="zh-CN"/>
              </w:rPr>
              <w:t>出典：</w:t>
            </w:r>
            <w:r>
              <w:rPr>
                <w:rFonts w:ascii="Microsoft YaHei" w:eastAsia="Microsoft YaHei" w:hAnsi="Microsoft YaHei" w:cs="Microsoft YaHei"/>
                <w:color w:val="333333"/>
                <w:sz w:val="18"/>
                <w:szCs w:val="18"/>
                <w:lang w:eastAsia="zh-CN"/>
              </w:rPr>
              <w:t>GitHub</w:t>
            </w:r>
            <w:r>
              <w:rPr>
                <w:rFonts w:ascii="Microsoft YaHei" w:eastAsia="Microsoft YaHei" w:hAnsi="Microsoft YaHei" w:cs="Microsoft YaHei"/>
                <w:color w:val="333333"/>
                <w:sz w:val="18"/>
                <w:szCs w:val="18"/>
                <w:lang w:eastAsia="zh-CN"/>
              </w:rPr>
              <w:t>、云启资本</w:t>
            </w:r>
          </w:p>
        </w:tc>
      </w:tr>
    </w:tbl>
    <w:p w14:paraId="2F0EB8C8" w14:textId="77777777" w:rsidR="004D63E1" w:rsidRDefault="00810F60">
      <w:pPr>
        <w:pStyle w:val="3"/>
        <w:rPr>
          <w:rFonts w:ascii="Microsoft YaHei" w:eastAsia="Microsoft YaHei" w:hAnsi="Microsoft YaHei" w:cs="Microsoft YaHei"/>
        </w:rPr>
      </w:pPr>
      <w:bookmarkStart w:id="159" w:name="_Toc98205717"/>
      <w:r>
        <w:rPr>
          <w:rFonts w:ascii="Microsoft YaHei" w:eastAsia="Microsoft YaHei" w:hAnsi="Microsoft YaHei" w:cs="Microsoft YaHei"/>
        </w:rPr>
        <w:t>5.5 EMQ</w:t>
      </w:r>
      <w:r>
        <w:rPr>
          <w:rFonts w:ascii="Microsoft YaHei" w:eastAsia="Microsoft YaHei" w:hAnsi="Microsoft YaHei" w:cs="Microsoft YaHei"/>
        </w:rPr>
        <w:t>映云科技</w:t>
      </w:r>
      <w:bookmarkEnd w:id="159"/>
    </w:p>
    <w:p w14:paraId="62D39391" w14:textId="77777777" w:rsidR="004D63E1" w:rsidRDefault="00810F6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EMQ</w:t>
      </w:r>
      <w:r>
        <w:rPr>
          <w:rFonts w:ascii="Microsoft YaHei" w:eastAsia="Microsoft YaHei" w:hAnsi="Microsoft YaHei" w:cs="Microsoft YaHei"/>
          <w:color w:val="333333"/>
          <w:sz w:val="22"/>
        </w:rPr>
        <w:t>は、オープンソースの</w:t>
      </w:r>
      <w:r>
        <w:rPr>
          <w:rFonts w:ascii="Microsoft YaHei" w:eastAsia="Microsoft YaHei" w:hAnsi="Microsoft YaHei" w:cs="Microsoft YaHei"/>
          <w:color w:val="333333"/>
          <w:sz w:val="22"/>
        </w:rPr>
        <w:t>IoT</w:t>
      </w:r>
      <w:r>
        <w:rPr>
          <w:rFonts w:ascii="Microsoft YaHei" w:eastAsia="Microsoft YaHei" w:hAnsi="Microsoft YaHei" w:cs="Microsoft YaHei"/>
          <w:color w:val="333333"/>
          <w:sz w:val="22"/>
        </w:rPr>
        <w:t>データインフラストラクチャソフトウェアプロバイダーです。</w:t>
      </w:r>
      <w:r>
        <w:rPr>
          <w:rFonts w:ascii="Microsoft YaHei" w:eastAsia="Microsoft YaHei" w:hAnsi="Microsoft YaHei" w:cs="Microsoft YaHei"/>
          <w:color w:val="333333"/>
          <w:sz w:val="22"/>
        </w:rPr>
        <w:t>2013</w:t>
      </w:r>
      <w:r>
        <w:rPr>
          <w:rFonts w:ascii="Microsoft YaHei" w:eastAsia="Microsoft YaHei" w:hAnsi="Microsoft YaHei" w:cs="Microsoft YaHei"/>
          <w:color w:val="333333"/>
          <w:sz w:val="22"/>
        </w:rPr>
        <w:t>年に立ち上げられ、</w:t>
      </w:r>
      <w:r>
        <w:rPr>
          <w:rFonts w:ascii="Microsoft YaHei" w:eastAsia="Microsoft YaHei" w:hAnsi="Microsoft YaHei" w:cs="Microsoft YaHei"/>
          <w:color w:val="333333"/>
          <w:sz w:val="22"/>
        </w:rPr>
        <w:t>2017</w:t>
      </w:r>
      <w:r>
        <w:rPr>
          <w:rFonts w:ascii="Microsoft YaHei" w:eastAsia="Microsoft YaHei" w:hAnsi="Microsoft YaHei" w:cs="Microsoft YaHei"/>
          <w:color w:val="333333"/>
          <w:sz w:val="22"/>
        </w:rPr>
        <w:t>年に杭州で設立された</w:t>
      </w:r>
      <w:r>
        <w:rPr>
          <w:rFonts w:ascii="Microsoft YaHei" w:eastAsia="Microsoft YaHei" w:hAnsi="Microsoft YaHei" w:cs="Microsoft YaHei"/>
          <w:color w:val="333333"/>
          <w:sz w:val="22"/>
        </w:rPr>
        <w:t>EMQ</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5G</w:t>
      </w:r>
      <w:r>
        <w:rPr>
          <w:rFonts w:ascii="Microsoft YaHei" w:eastAsia="Microsoft YaHei" w:hAnsi="Microsoft YaHei" w:cs="Microsoft YaHei"/>
          <w:color w:val="333333"/>
          <w:sz w:val="22"/>
        </w:rPr>
        <w:t>時代のリアルタイム</w:t>
      </w:r>
      <w:r>
        <w:rPr>
          <w:rFonts w:ascii="Microsoft YaHei" w:eastAsia="Microsoft YaHei" w:hAnsi="Microsoft YaHei" w:cs="Microsoft YaHei"/>
          <w:color w:val="333333"/>
          <w:sz w:val="22"/>
        </w:rPr>
        <w:t>IoT</w:t>
      </w:r>
      <w:r>
        <w:rPr>
          <w:rFonts w:ascii="Microsoft YaHei" w:eastAsia="Microsoft YaHei" w:hAnsi="Microsoft YaHei" w:cs="Microsoft YaHei"/>
          <w:color w:val="333333"/>
          <w:sz w:val="22"/>
        </w:rPr>
        <w:t>モバイルデータの配信、ストリーム処理、分析に対する企業のニーズを満たすために、クラウド側をカバーするオープンソースの</w:t>
      </w:r>
      <w:r>
        <w:rPr>
          <w:rFonts w:ascii="Microsoft YaHei" w:eastAsia="Microsoft YaHei" w:hAnsi="Microsoft YaHei" w:cs="Microsoft YaHei"/>
          <w:color w:val="333333"/>
          <w:sz w:val="22"/>
        </w:rPr>
        <w:t>IoT</w:t>
      </w:r>
      <w:r>
        <w:rPr>
          <w:rFonts w:ascii="Microsoft YaHei" w:eastAsia="Microsoft YaHei" w:hAnsi="Microsoft YaHei" w:cs="Microsoft YaHei"/>
          <w:color w:val="333333"/>
          <w:sz w:val="22"/>
        </w:rPr>
        <w:t>メッセージングミドルウェアとストリーミングデータベース製品を提供することに専念しています。世界各地に</w:t>
      </w:r>
      <w:r>
        <w:rPr>
          <w:rFonts w:ascii="Microsoft YaHei" w:eastAsia="Microsoft YaHei" w:hAnsi="Microsoft YaHei" w:cs="Microsoft YaHei"/>
          <w:color w:val="333333"/>
          <w:sz w:val="22"/>
        </w:rPr>
        <w:t>10</w:t>
      </w:r>
      <w:r>
        <w:rPr>
          <w:rFonts w:ascii="Microsoft YaHei" w:eastAsia="Microsoft YaHei" w:hAnsi="Microsoft YaHei" w:cs="Microsoft YaHei"/>
          <w:color w:val="333333"/>
          <w:sz w:val="22"/>
        </w:rPr>
        <w:t>以上の開発チームがあります。</w:t>
      </w:r>
      <w:r>
        <w:rPr>
          <w:rFonts w:ascii="Microsoft YaHei" w:eastAsia="Microsoft YaHei" w:hAnsi="Microsoft YaHei" w:cs="Microsoft YaHei"/>
          <w:color w:val="333333"/>
          <w:sz w:val="22"/>
        </w:rPr>
        <w:t>EMQ</w:t>
      </w:r>
      <w:r>
        <w:rPr>
          <w:rFonts w:ascii="Microsoft YaHei" w:eastAsia="Microsoft YaHei" w:hAnsi="Microsoft YaHei" w:cs="Microsoft YaHei"/>
          <w:color w:val="333333"/>
          <w:sz w:val="22"/>
        </w:rPr>
        <w:t>は、国内では北京、上海、深圳、南京、昆明にオフィスを構え、海外ではストックホルムに研究開発本部を置き、スウェーデン、ドイツ、北米、日本に支社やサービスチームを置</w:t>
      </w:r>
      <w:r>
        <w:rPr>
          <w:rFonts w:ascii="Microsoft YaHei" w:eastAsia="Microsoft YaHei" w:hAnsi="Microsoft YaHei" w:cs="Microsoft YaHei"/>
          <w:color w:val="333333"/>
          <w:sz w:val="22"/>
        </w:rPr>
        <w:t>いています。</w:t>
      </w:r>
    </w:p>
    <w:p w14:paraId="69D10361" w14:textId="77777777" w:rsidR="004D63E1" w:rsidRDefault="004D63E1">
      <w:pPr>
        <w:spacing w:before="60" w:after="60" w:line="312" w:lineRule="auto"/>
        <w:jc w:val="center"/>
        <w:rPr>
          <w:rFonts w:ascii="Microsoft YaHei" w:eastAsia="Microsoft YaHei" w:hAnsi="Microsoft YaHei" w:cs="Microsoft YaHei"/>
          <w:color w:val="333333"/>
          <w:sz w:val="20"/>
          <w:szCs w:val="20"/>
        </w:rPr>
      </w:pPr>
    </w:p>
    <w:tbl>
      <w:tblPr>
        <w:tblStyle w:val="afff0"/>
        <w:tblW w:w="943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35"/>
      </w:tblGrid>
      <w:tr w:rsidR="004D63E1" w14:paraId="2AF7EA09" w14:textId="77777777">
        <w:trPr>
          <w:trHeight w:val="450"/>
        </w:trPr>
        <w:tc>
          <w:tcPr>
            <w:tcW w:w="9435" w:type="dxa"/>
            <w:tcBorders>
              <w:top w:val="nil"/>
              <w:left w:val="nil"/>
              <w:bottom w:val="nil"/>
              <w:right w:val="nil"/>
            </w:tcBorders>
          </w:tcPr>
          <w:p w14:paraId="127B9B0D" w14:textId="77777777" w:rsidR="004D63E1" w:rsidRDefault="00810F6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45</w:t>
            </w:r>
            <w:r>
              <w:rPr>
                <w:rFonts w:ascii="Microsoft YaHei" w:eastAsia="Microsoft YaHei" w:hAnsi="Microsoft YaHei" w:cs="Microsoft YaHei"/>
                <w:color w:val="333333"/>
                <w:sz w:val="20"/>
                <w:szCs w:val="20"/>
              </w:rPr>
              <w:t>：</w:t>
            </w:r>
            <w:r>
              <w:rPr>
                <w:rFonts w:ascii="Microsoft YaHei" w:eastAsia="Microsoft YaHei" w:hAnsi="Microsoft YaHei" w:cs="Microsoft YaHei"/>
                <w:color w:val="333333"/>
                <w:sz w:val="20"/>
                <w:szCs w:val="20"/>
              </w:rPr>
              <w:t>EMQ</w:t>
            </w:r>
            <w:r>
              <w:rPr>
                <w:rFonts w:ascii="Microsoft YaHei" w:eastAsia="Microsoft YaHei" w:hAnsi="Microsoft YaHei" w:cs="Microsoft YaHei"/>
                <w:color w:val="333333"/>
                <w:sz w:val="20"/>
                <w:szCs w:val="20"/>
              </w:rPr>
              <w:t>の会社概要</w:t>
            </w:r>
          </w:p>
        </w:tc>
      </w:tr>
      <w:tr w:rsidR="004D63E1" w14:paraId="639C1735" w14:textId="77777777">
        <w:trPr>
          <w:trHeight w:val="1860"/>
        </w:trPr>
        <w:tc>
          <w:tcPr>
            <w:tcW w:w="9435" w:type="dxa"/>
            <w:tcBorders>
              <w:top w:val="nil"/>
              <w:left w:val="nil"/>
              <w:bottom w:val="nil"/>
              <w:right w:val="nil"/>
            </w:tcBorders>
          </w:tcPr>
          <w:p w14:paraId="03DA2A79" w14:textId="77777777" w:rsidR="004D63E1" w:rsidRDefault="00810F6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2"/>
              </w:rPr>
              <w:lastRenderedPageBreak/>
              <w:drawing>
                <wp:inline distT="0" distB="0" distL="0" distR="0" wp14:anchorId="60141A0F" wp14:editId="7E38A2AA">
                  <wp:extent cx="4105275" cy="1743075"/>
                  <wp:effectExtent l="0" t="0" r="0" b="0"/>
                  <wp:docPr id="262"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32"/>
                          <a:srcRect/>
                          <a:stretch>
                            <a:fillRect/>
                          </a:stretch>
                        </pic:blipFill>
                        <pic:spPr>
                          <a:xfrm>
                            <a:off x="0" y="0"/>
                            <a:ext cx="4105275" cy="1743075"/>
                          </a:xfrm>
                          <a:prstGeom prst="rect">
                            <a:avLst/>
                          </a:prstGeom>
                          <a:ln/>
                        </pic:spPr>
                      </pic:pic>
                    </a:graphicData>
                  </a:graphic>
                </wp:inline>
              </w:drawing>
            </w:r>
          </w:p>
        </w:tc>
      </w:tr>
      <w:tr w:rsidR="004D63E1" w14:paraId="24ADA85B" w14:textId="77777777">
        <w:trPr>
          <w:trHeight w:val="375"/>
        </w:trPr>
        <w:tc>
          <w:tcPr>
            <w:tcW w:w="9435" w:type="dxa"/>
            <w:tcBorders>
              <w:top w:val="nil"/>
              <w:left w:val="nil"/>
              <w:bottom w:val="nil"/>
              <w:right w:val="nil"/>
            </w:tcBorders>
          </w:tcPr>
          <w:p w14:paraId="76332F62" w14:textId="77777777" w:rsidR="004D63E1" w:rsidRDefault="00810F6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EMQ</w:t>
            </w:r>
            <w:r>
              <w:rPr>
                <w:rFonts w:ascii="Microsoft YaHei" w:eastAsia="Microsoft YaHei" w:hAnsi="Microsoft YaHei" w:cs="Microsoft YaHei"/>
                <w:color w:val="333333"/>
                <w:sz w:val="18"/>
                <w:szCs w:val="18"/>
              </w:rPr>
              <w:t>公式サイト</w:t>
            </w:r>
          </w:p>
        </w:tc>
      </w:tr>
    </w:tbl>
    <w:p w14:paraId="35207850" w14:textId="77777777" w:rsidR="004D63E1" w:rsidRDefault="00810F6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EMQ</w:t>
      </w:r>
      <w:r>
        <w:rPr>
          <w:rFonts w:ascii="Microsoft YaHei" w:eastAsia="Microsoft YaHei" w:hAnsi="Microsoft YaHei" w:cs="Microsoft YaHei"/>
          <w:color w:val="333333"/>
          <w:sz w:val="22"/>
        </w:rPr>
        <w:t>は、オープンソースの</w:t>
      </w:r>
      <w:r>
        <w:rPr>
          <w:rFonts w:ascii="Microsoft YaHei" w:eastAsia="Microsoft YaHei" w:hAnsi="Microsoft YaHei" w:cs="Microsoft YaHei"/>
          <w:color w:val="333333"/>
          <w:sz w:val="22"/>
        </w:rPr>
        <w:t>MQTT</w:t>
      </w:r>
      <w:r>
        <w:rPr>
          <w:rFonts w:ascii="Microsoft YaHei" w:eastAsia="Microsoft YaHei" w:hAnsi="Microsoft YaHei" w:cs="Microsoft YaHei"/>
          <w:color w:val="333333"/>
          <w:sz w:val="22"/>
        </w:rPr>
        <w:t>メッセージングサーバーのグローバルリーダーであり、</w:t>
      </w:r>
      <w:r>
        <w:rPr>
          <w:rFonts w:ascii="Microsoft YaHei" w:eastAsia="Microsoft YaHei" w:hAnsi="Microsoft YaHei" w:cs="Microsoft YaHei"/>
          <w:color w:val="333333"/>
          <w:sz w:val="22"/>
        </w:rPr>
        <w:t>世界中に約</w:t>
      </w:r>
      <w:r>
        <w:rPr>
          <w:rFonts w:ascii="Microsoft YaHei" w:eastAsia="Microsoft YaHei" w:hAnsi="Microsoft YaHei" w:cs="Microsoft YaHei"/>
          <w:color w:val="333333"/>
          <w:sz w:val="22"/>
        </w:rPr>
        <w:t>10,000</w:t>
      </w:r>
      <w:r>
        <w:rPr>
          <w:rFonts w:ascii="Microsoft YaHei" w:eastAsia="Microsoft YaHei" w:hAnsi="Microsoft YaHei" w:cs="Microsoft YaHei"/>
          <w:color w:val="333333"/>
          <w:sz w:val="22"/>
        </w:rPr>
        <w:t>人のオープンソースユーザー、約</w:t>
      </w:r>
      <w:r>
        <w:rPr>
          <w:rFonts w:ascii="Microsoft YaHei" w:eastAsia="Microsoft YaHei" w:hAnsi="Microsoft YaHei" w:cs="Microsoft YaHei"/>
          <w:color w:val="333333"/>
          <w:sz w:val="22"/>
        </w:rPr>
        <w:t>400</w:t>
      </w:r>
      <w:r>
        <w:rPr>
          <w:rFonts w:ascii="Microsoft YaHei" w:eastAsia="Microsoft YaHei" w:hAnsi="Microsoft YaHei" w:cs="Microsoft YaHei"/>
          <w:color w:val="333333"/>
          <w:sz w:val="22"/>
        </w:rPr>
        <w:t>社の企業顧客、</w:t>
      </w:r>
      <w:r>
        <w:rPr>
          <w:rFonts w:ascii="Microsoft YaHei" w:eastAsia="Microsoft YaHei" w:hAnsi="Microsoft YaHei" w:cs="Microsoft YaHei"/>
          <w:color w:val="333333"/>
          <w:sz w:val="22"/>
        </w:rPr>
        <w:t>20</w:t>
      </w:r>
      <w:r>
        <w:rPr>
          <w:rFonts w:ascii="Microsoft YaHei" w:eastAsia="Microsoft YaHei" w:hAnsi="Microsoft YaHei" w:cs="Microsoft YaHei"/>
          <w:color w:val="333333"/>
          <w:sz w:val="22"/>
        </w:rPr>
        <w:t>社以上の</w:t>
      </w:r>
      <w:r>
        <w:rPr>
          <w:rFonts w:ascii="Microsoft YaHei" w:eastAsia="Microsoft YaHei" w:hAnsi="Microsoft YaHei" w:cs="Microsoft YaHei"/>
          <w:color w:val="333333"/>
          <w:sz w:val="22"/>
        </w:rPr>
        <w:t>Fortune 500</w:t>
      </w:r>
      <w:r>
        <w:rPr>
          <w:rFonts w:ascii="Microsoft YaHei" w:eastAsia="Microsoft YaHei" w:hAnsi="Microsoft YaHei" w:cs="Microsoft YaHei"/>
          <w:color w:val="333333"/>
          <w:sz w:val="22"/>
        </w:rPr>
        <w:t>パートナーを抱えています。</w:t>
      </w:r>
      <w:r>
        <w:rPr>
          <w:rFonts w:ascii="Microsoft YaHei" w:eastAsia="Microsoft YaHei" w:hAnsi="Microsoft YaHei" w:cs="Microsoft YaHei"/>
          <w:color w:val="333333"/>
          <w:sz w:val="22"/>
        </w:rPr>
        <w:t>HPE</w:t>
      </w:r>
      <w:r>
        <w:rPr>
          <w:rFonts w:ascii="Microsoft YaHei" w:eastAsia="Microsoft YaHei" w:hAnsi="Microsoft YaHei" w:cs="Microsoft YaHei"/>
          <w:color w:val="333333"/>
          <w:sz w:val="22"/>
        </w:rPr>
        <w:t>、</w:t>
      </w:r>
      <w:proofErr w:type="spellStart"/>
      <w:r>
        <w:rPr>
          <w:rFonts w:ascii="Microsoft YaHei" w:eastAsia="Microsoft YaHei" w:hAnsi="Microsoft YaHei" w:cs="Microsoft YaHei"/>
          <w:color w:val="333333"/>
          <w:sz w:val="22"/>
        </w:rPr>
        <w:t>Vmware</w:t>
      </w:r>
      <w:proofErr w:type="spellEnd"/>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Ericsson</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Verifone</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Telstra</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Nokia</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Huawei</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China Telecom</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China Mobile</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SAIC Volkswagen</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China UnionPay</w:t>
      </w:r>
      <w:r>
        <w:rPr>
          <w:rFonts w:ascii="Microsoft YaHei" w:eastAsia="Microsoft YaHei" w:hAnsi="Microsoft YaHei" w:cs="Microsoft YaHei"/>
          <w:color w:val="333333"/>
          <w:sz w:val="22"/>
        </w:rPr>
        <w:t>、国家电网、</w:t>
      </w:r>
      <w:r>
        <w:rPr>
          <w:rFonts w:ascii="Microsoft YaHei" w:eastAsia="Microsoft YaHei" w:hAnsi="Microsoft YaHei" w:cs="Microsoft YaHei"/>
          <w:color w:val="333333"/>
          <w:sz w:val="22"/>
        </w:rPr>
        <w:t>TSMC</w:t>
      </w:r>
      <w:r>
        <w:rPr>
          <w:rFonts w:ascii="Microsoft YaHei" w:eastAsia="Microsoft YaHei" w:hAnsi="Microsoft YaHei" w:cs="Microsoft YaHei"/>
          <w:color w:val="333333"/>
          <w:sz w:val="22"/>
        </w:rPr>
        <w:t>をはじめとする国内外の大企業が、テレマティクスからインダストリアル・インターネット、キャリアから金融決済、エネルギーから車のネットワーキングから産</w:t>
      </w:r>
      <w:r>
        <w:rPr>
          <w:rFonts w:ascii="Microsoft YaHei" w:eastAsia="Microsoft YaHei" w:hAnsi="Microsoft YaHei" w:cs="Microsoft YaHei"/>
          <w:color w:val="333333"/>
          <w:sz w:val="22"/>
        </w:rPr>
        <w:t>業用インターネットまで、オペレーターから金融決済まで、エネルギーからスマートシティまで、ワンストップの</w:t>
      </w:r>
      <w:r>
        <w:rPr>
          <w:rFonts w:ascii="Microsoft YaHei" w:eastAsia="Microsoft YaHei" w:hAnsi="Microsoft YaHei" w:cs="Microsoft YaHei"/>
          <w:color w:val="333333"/>
          <w:sz w:val="22"/>
        </w:rPr>
        <w:t>IoT</w:t>
      </w:r>
      <w:r>
        <w:rPr>
          <w:rFonts w:ascii="Microsoft YaHei" w:eastAsia="Microsoft YaHei" w:hAnsi="Microsoft YaHei" w:cs="Microsoft YaHei"/>
          <w:color w:val="333333"/>
          <w:sz w:val="22"/>
        </w:rPr>
        <w:t>プラットフォームとアプリケーションを構築してきました。</w:t>
      </w:r>
    </w:p>
    <w:p w14:paraId="39B452F4" w14:textId="77777777" w:rsidR="004D63E1" w:rsidRDefault="004D63E1">
      <w:pPr>
        <w:spacing w:before="60" w:after="60" w:line="312" w:lineRule="auto"/>
        <w:jc w:val="center"/>
        <w:rPr>
          <w:rFonts w:ascii="Microsoft YaHei" w:eastAsia="Microsoft YaHei" w:hAnsi="Microsoft YaHei" w:cs="Microsoft YaHei"/>
          <w:color w:val="333333"/>
          <w:sz w:val="22"/>
        </w:rPr>
      </w:pPr>
    </w:p>
    <w:tbl>
      <w:tblPr>
        <w:tblStyle w:val="afff1"/>
        <w:tblW w:w="943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35"/>
      </w:tblGrid>
      <w:tr w:rsidR="004D63E1" w14:paraId="6F20E206" w14:textId="77777777">
        <w:trPr>
          <w:trHeight w:val="450"/>
        </w:trPr>
        <w:tc>
          <w:tcPr>
            <w:tcW w:w="9435" w:type="dxa"/>
            <w:tcBorders>
              <w:top w:val="nil"/>
              <w:left w:val="nil"/>
              <w:bottom w:val="nil"/>
              <w:right w:val="nil"/>
            </w:tcBorders>
          </w:tcPr>
          <w:p w14:paraId="55DF35D4" w14:textId="77777777" w:rsidR="004D63E1" w:rsidRDefault="00810F6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46</w:t>
            </w:r>
            <w:r>
              <w:rPr>
                <w:rFonts w:ascii="Microsoft YaHei" w:eastAsia="Microsoft YaHei" w:hAnsi="Microsoft YaHei" w:cs="Microsoft YaHei"/>
                <w:color w:val="333333"/>
                <w:sz w:val="20"/>
                <w:szCs w:val="20"/>
              </w:rPr>
              <w:t>：</w:t>
            </w:r>
            <w:r>
              <w:rPr>
                <w:rFonts w:ascii="Microsoft YaHei" w:eastAsia="Microsoft YaHei" w:hAnsi="Microsoft YaHei" w:cs="Microsoft YaHei"/>
                <w:color w:val="333333"/>
                <w:sz w:val="20"/>
                <w:szCs w:val="20"/>
              </w:rPr>
              <w:t>EMQ</w:t>
            </w:r>
            <w:r>
              <w:rPr>
                <w:rFonts w:ascii="Microsoft YaHei" w:eastAsia="Microsoft YaHei" w:hAnsi="Microsoft YaHei" w:cs="Microsoft YaHei"/>
                <w:color w:val="333333"/>
                <w:sz w:val="20"/>
                <w:szCs w:val="20"/>
              </w:rPr>
              <w:t>のオペレーション</w:t>
            </w:r>
          </w:p>
        </w:tc>
      </w:tr>
      <w:tr w:rsidR="004D63E1" w14:paraId="2547FDBB" w14:textId="77777777">
        <w:trPr>
          <w:trHeight w:val="2355"/>
        </w:trPr>
        <w:tc>
          <w:tcPr>
            <w:tcW w:w="9435" w:type="dxa"/>
            <w:tcBorders>
              <w:top w:val="nil"/>
              <w:left w:val="nil"/>
              <w:bottom w:val="nil"/>
              <w:right w:val="nil"/>
            </w:tcBorders>
          </w:tcPr>
          <w:p w14:paraId="5B8C027B" w14:textId="77777777" w:rsidR="004D63E1" w:rsidRDefault="00810F6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2"/>
              </w:rPr>
              <w:drawing>
                <wp:inline distT="0" distB="0" distL="0" distR="0" wp14:anchorId="5DC53F34" wp14:editId="73169A02">
                  <wp:extent cx="5295900" cy="2124075"/>
                  <wp:effectExtent l="0" t="0" r="0" b="0"/>
                  <wp:docPr id="271"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33"/>
                          <a:srcRect/>
                          <a:stretch>
                            <a:fillRect/>
                          </a:stretch>
                        </pic:blipFill>
                        <pic:spPr>
                          <a:xfrm>
                            <a:off x="0" y="0"/>
                            <a:ext cx="5295900" cy="2124075"/>
                          </a:xfrm>
                          <a:prstGeom prst="rect">
                            <a:avLst/>
                          </a:prstGeom>
                          <a:ln/>
                        </pic:spPr>
                      </pic:pic>
                    </a:graphicData>
                  </a:graphic>
                </wp:inline>
              </w:drawing>
            </w:r>
          </w:p>
        </w:tc>
      </w:tr>
      <w:tr w:rsidR="004D63E1" w14:paraId="339AFD15" w14:textId="77777777">
        <w:trPr>
          <w:trHeight w:val="375"/>
        </w:trPr>
        <w:tc>
          <w:tcPr>
            <w:tcW w:w="9435" w:type="dxa"/>
            <w:tcBorders>
              <w:top w:val="nil"/>
              <w:left w:val="nil"/>
              <w:bottom w:val="nil"/>
              <w:right w:val="nil"/>
            </w:tcBorders>
          </w:tcPr>
          <w:p w14:paraId="55DDA8A1" w14:textId="77777777" w:rsidR="004D63E1" w:rsidRDefault="00810F6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EMQ</w:t>
            </w:r>
            <w:r>
              <w:rPr>
                <w:rFonts w:ascii="Microsoft YaHei" w:eastAsia="Microsoft YaHei" w:hAnsi="Microsoft YaHei" w:cs="Microsoft YaHei"/>
                <w:color w:val="333333"/>
                <w:sz w:val="18"/>
                <w:szCs w:val="18"/>
              </w:rPr>
              <w:t>公式サイト</w:t>
            </w:r>
          </w:p>
        </w:tc>
      </w:tr>
    </w:tbl>
    <w:p w14:paraId="5BEBEB3D" w14:textId="77777777" w:rsidR="004D63E1" w:rsidRDefault="00810F60">
      <w:pPr>
        <w:pStyle w:val="3"/>
        <w:rPr>
          <w:rFonts w:ascii="Microsoft YaHei" w:eastAsia="Microsoft YaHei" w:hAnsi="Microsoft YaHei" w:cs="Microsoft YaHei"/>
        </w:rPr>
      </w:pPr>
      <w:bookmarkStart w:id="160" w:name="_Toc98205718"/>
      <w:r>
        <w:rPr>
          <w:rFonts w:ascii="Microsoft YaHei" w:eastAsia="Microsoft YaHei" w:hAnsi="Microsoft YaHei" w:cs="Microsoft YaHei"/>
        </w:rPr>
        <w:lastRenderedPageBreak/>
        <w:t xml:space="preserve">5.6 </w:t>
      </w:r>
      <w:proofErr w:type="spellStart"/>
      <w:r>
        <w:rPr>
          <w:rFonts w:ascii="Microsoft YaHei" w:eastAsia="Microsoft YaHei" w:hAnsi="Microsoft YaHei" w:cs="Microsoft YaHei"/>
        </w:rPr>
        <w:t>AppFlowy</w:t>
      </w:r>
      <w:bookmarkEnd w:id="160"/>
      <w:proofErr w:type="spellEnd"/>
    </w:p>
    <w:p w14:paraId="04AC707C" w14:textId="77777777" w:rsidR="004D63E1" w:rsidRDefault="00810F60">
      <w:pPr>
        <w:spacing w:before="60" w:after="60" w:line="312" w:lineRule="auto"/>
        <w:rPr>
          <w:rFonts w:ascii="Microsoft YaHei" w:eastAsia="Microsoft YaHei" w:hAnsi="Microsoft YaHei" w:cs="Microsoft YaHei"/>
          <w:color w:val="333333"/>
          <w:sz w:val="22"/>
        </w:rPr>
      </w:pPr>
      <w:proofErr w:type="spellStart"/>
      <w:r>
        <w:rPr>
          <w:rFonts w:ascii="Microsoft YaHei" w:eastAsia="Microsoft YaHei" w:hAnsi="Microsoft YaHei" w:cs="Microsoft YaHei"/>
          <w:color w:val="333333"/>
          <w:sz w:val="22"/>
        </w:rPr>
        <w:t>AppFlowy</w:t>
      </w:r>
      <w:proofErr w:type="spellEnd"/>
      <w:r>
        <w:rPr>
          <w:rFonts w:ascii="Microsoft YaHei" w:eastAsia="Microsoft YaHei" w:hAnsi="Microsoft YaHei" w:cs="Microsoft YaHei"/>
          <w:color w:val="333333"/>
          <w:sz w:val="22"/>
        </w:rPr>
        <w:t>は、データセキュリティやモバイル対応などの点で、</w:t>
      </w:r>
      <w:r>
        <w:rPr>
          <w:rFonts w:ascii="Microsoft YaHei" w:eastAsia="Microsoft YaHei" w:hAnsi="Microsoft YaHei" w:cs="Microsoft YaHei"/>
          <w:color w:val="333333"/>
          <w:sz w:val="22"/>
        </w:rPr>
        <w:t>Notion</w:t>
      </w:r>
      <w:r>
        <w:rPr>
          <w:rFonts w:ascii="Microsoft YaHei" w:eastAsia="Microsoft YaHei" w:hAnsi="Microsoft YaHei" w:cs="Microsoft YaHei"/>
          <w:color w:val="333333"/>
          <w:sz w:val="22"/>
        </w:rPr>
        <w:t>に代わるオープンソースを目指しています。</w:t>
      </w:r>
      <w:r>
        <w:rPr>
          <w:rFonts w:ascii="Microsoft YaHei" w:eastAsia="Microsoft YaHei" w:hAnsi="Microsoft YaHei" w:cs="Microsoft YaHei"/>
          <w:color w:val="333333"/>
          <w:sz w:val="22"/>
        </w:rPr>
        <w:t>特にチームユーザーにとっては、</w:t>
      </w:r>
      <w:proofErr w:type="spellStart"/>
      <w:r>
        <w:rPr>
          <w:rFonts w:ascii="Microsoft YaHei" w:eastAsia="Microsoft YaHei" w:hAnsi="Microsoft YaHei" w:cs="Microsoft YaHei"/>
          <w:color w:val="333333"/>
          <w:sz w:val="22"/>
        </w:rPr>
        <w:t>AppFlowy</w:t>
      </w:r>
      <w:proofErr w:type="spellEnd"/>
      <w:r>
        <w:rPr>
          <w:rFonts w:ascii="Microsoft YaHei" w:eastAsia="Microsoft YaHei" w:hAnsi="Microsoft YaHei" w:cs="Microsoft YaHei"/>
          <w:color w:val="333333"/>
          <w:sz w:val="22"/>
        </w:rPr>
        <w:t>はベンダーロックインの問題もなく、いつでもどこでもホストすることができます。</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つ目は、カスタマイズや拡張機能がユーザーに提供されていることです。企業やチームのユーザーは、オープンなコアコードベースを利用して、</w:t>
      </w:r>
      <w:proofErr w:type="spellStart"/>
      <w:r>
        <w:rPr>
          <w:rFonts w:ascii="Microsoft YaHei" w:eastAsia="Microsoft YaHei" w:hAnsi="Microsoft YaHei" w:cs="Microsoft YaHei"/>
          <w:color w:val="333333"/>
          <w:sz w:val="22"/>
        </w:rPr>
        <w:t>AppFlowy</w:t>
      </w:r>
      <w:proofErr w:type="spellEnd"/>
      <w:r>
        <w:rPr>
          <w:rFonts w:ascii="Microsoft YaHei" w:eastAsia="Microsoft YaHei" w:hAnsi="Microsoft YaHei" w:cs="Microsoft YaHei"/>
          <w:color w:val="333333"/>
          <w:sz w:val="22"/>
        </w:rPr>
        <w:t>をカスタマイズして設計・変更することができます。コーディングの経験がない個人のユーザーは、テンプレート、プラグイン、テーマなど、コミュニティが提供するツールキットを利用することができます。繰り返しになりますが、</w:t>
      </w:r>
      <w:proofErr w:type="spellStart"/>
      <w:r>
        <w:rPr>
          <w:rFonts w:ascii="Microsoft YaHei" w:eastAsia="Microsoft YaHei" w:hAnsi="Microsoft YaHei" w:cs="Microsoft YaHei"/>
          <w:color w:val="333333"/>
          <w:sz w:val="22"/>
        </w:rPr>
        <w:t>AppFlowy</w:t>
      </w:r>
      <w:proofErr w:type="spellEnd"/>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Flutter</w:t>
      </w:r>
      <w:r>
        <w:rPr>
          <w:rFonts w:ascii="Microsoft YaHei" w:eastAsia="Microsoft YaHei" w:hAnsi="Microsoft YaHei" w:cs="Microsoft YaHei"/>
          <w:color w:val="333333"/>
          <w:sz w:val="22"/>
        </w:rPr>
        <w:t>と</w:t>
      </w:r>
      <w:r>
        <w:rPr>
          <w:rFonts w:ascii="Microsoft YaHei" w:eastAsia="Microsoft YaHei" w:hAnsi="Microsoft YaHei" w:cs="Microsoft YaHei"/>
          <w:color w:val="333333"/>
          <w:sz w:val="22"/>
        </w:rPr>
        <w:t>Rust</w:t>
      </w:r>
      <w:r>
        <w:rPr>
          <w:rFonts w:ascii="Microsoft YaHei" w:eastAsia="Microsoft YaHei" w:hAnsi="Microsoft YaHei" w:cs="Microsoft YaHei"/>
          <w:color w:val="333333"/>
          <w:sz w:val="22"/>
        </w:rPr>
        <w:t>をベースに作られているため、複数のプラットフォームやデバイスでの使用が十分にサポートされています。</w:t>
      </w:r>
    </w:p>
    <w:p w14:paraId="6663F90C"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ff2"/>
        <w:tblW w:w="981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10"/>
      </w:tblGrid>
      <w:tr w:rsidR="004D63E1" w14:paraId="16B48152" w14:textId="77777777">
        <w:trPr>
          <w:trHeight w:val="450"/>
        </w:trPr>
        <w:tc>
          <w:tcPr>
            <w:tcW w:w="9810" w:type="dxa"/>
            <w:tcBorders>
              <w:top w:val="nil"/>
              <w:left w:val="nil"/>
              <w:bottom w:val="nil"/>
              <w:right w:val="nil"/>
            </w:tcBorders>
          </w:tcPr>
          <w:p w14:paraId="24561D73" w14:textId="77777777" w:rsidR="004D63E1" w:rsidRDefault="00810F6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47</w:t>
            </w:r>
            <w:r>
              <w:rPr>
                <w:rFonts w:ascii="Microsoft YaHei" w:eastAsia="Microsoft YaHei" w:hAnsi="Microsoft YaHei" w:cs="Microsoft YaHei"/>
                <w:color w:val="333333"/>
                <w:sz w:val="20"/>
                <w:szCs w:val="20"/>
              </w:rPr>
              <w:t>：</w:t>
            </w:r>
            <w:proofErr w:type="spellStart"/>
            <w:r>
              <w:rPr>
                <w:rFonts w:ascii="Microsoft YaHei" w:eastAsia="Microsoft YaHei" w:hAnsi="Microsoft YaHei" w:cs="Microsoft YaHei"/>
                <w:color w:val="333333"/>
                <w:sz w:val="20"/>
                <w:szCs w:val="20"/>
              </w:rPr>
              <w:t>AppFlowy</w:t>
            </w:r>
            <w:proofErr w:type="spellEnd"/>
            <w:r>
              <w:rPr>
                <w:rFonts w:ascii="Microsoft YaHei" w:eastAsia="Microsoft YaHei" w:hAnsi="Microsoft YaHei" w:cs="Microsoft YaHei"/>
                <w:color w:val="333333"/>
                <w:sz w:val="20"/>
                <w:szCs w:val="20"/>
              </w:rPr>
              <w:t>のロードマップ</w:t>
            </w:r>
          </w:p>
        </w:tc>
      </w:tr>
      <w:tr w:rsidR="004D63E1" w14:paraId="031601AF" w14:textId="77777777">
        <w:trPr>
          <w:trHeight w:val="2355"/>
        </w:trPr>
        <w:tc>
          <w:tcPr>
            <w:tcW w:w="9810" w:type="dxa"/>
            <w:tcBorders>
              <w:top w:val="nil"/>
              <w:left w:val="nil"/>
              <w:bottom w:val="nil"/>
              <w:right w:val="nil"/>
            </w:tcBorders>
          </w:tcPr>
          <w:p w14:paraId="25D1F7A3" w14:textId="77777777" w:rsidR="004D63E1" w:rsidRDefault="00810F6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2"/>
              </w:rPr>
              <w:drawing>
                <wp:inline distT="0" distB="0" distL="0" distR="0" wp14:anchorId="451F430D" wp14:editId="5B5C1B2B">
                  <wp:extent cx="5943600" cy="2876550"/>
                  <wp:effectExtent l="0" t="0" r="0" b="0"/>
                  <wp:docPr id="268"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34"/>
                          <a:srcRect/>
                          <a:stretch>
                            <a:fillRect/>
                          </a:stretch>
                        </pic:blipFill>
                        <pic:spPr>
                          <a:xfrm>
                            <a:off x="0" y="0"/>
                            <a:ext cx="5943600" cy="2876550"/>
                          </a:xfrm>
                          <a:prstGeom prst="rect">
                            <a:avLst/>
                          </a:prstGeom>
                          <a:ln/>
                        </pic:spPr>
                      </pic:pic>
                    </a:graphicData>
                  </a:graphic>
                </wp:inline>
              </w:drawing>
            </w:r>
          </w:p>
        </w:tc>
      </w:tr>
      <w:tr w:rsidR="004D63E1" w14:paraId="28B26E6B" w14:textId="77777777">
        <w:trPr>
          <w:trHeight w:val="375"/>
        </w:trPr>
        <w:tc>
          <w:tcPr>
            <w:tcW w:w="9810" w:type="dxa"/>
            <w:tcBorders>
              <w:top w:val="nil"/>
              <w:left w:val="nil"/>
              <w:bottom w:val="nil"/>
              <w:right w:val="nil"/>
            </w:tcBorders>
          </w:tcPr>
          <w:p w14:paraId="7E4B4567" w14:textId="77777777" w:rsidR="004D63E1" w:rsidRDefault="00810F6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proofErr w:type="spellStart"/>
            <w:r>
              <w:rPr>
                <w:rFonts w:ascii="Microsoft YaHei" w:eastAsia="Microsoft YaHei" w:hAnsi="Microsoft YaHei" w:cs="Microsoft YaHei"/>
                <w:color w:val="333333"/>
                <w:sz w:val="18"/>
                <w:szCs w:val="18"/>
              </w:rPr>
              <w:t>AppFlowy</w:t>
            </w:r>
            <w:proofErr w:type="spellEnd"/>
            <w:r>
              <w:rPr>
                <w:rFonts w:ascii="Microsoft YaHei" w:eastAsia="Microsoft YaHei" w:hAnsi="Microsoft YaHei" w:cs="Microsoft YaHei"/>
                <w:color w:val="333333"/>
                <w:sz w:val="18"/>
                <w:szCs w:val="18"/>
              </w:rPr>
              <w:t>公式サイト</w:t>
            </w:r>
          </w:p>
        </w:tc>
      </w:tr>
    </w:tbl>
    <w:p w14:paraId="6042BBF0" w14:textId="77777777" w:rsidR="004D63E1" w:rsidRDefault="00810F60">
      <w:pPr>
        <w:spacing w:before="60" w:after="60" w:line="312" w:lineRule="auto"/>
        <w:rPr>
          <w:rFonts w:ascii="Microsoft YaHei" w:eastAsia="Microsoft YaHei" w:hAnsi="Microsoft YaHei" w:cs="Microsoft YaHei"/>
          <w:color w:val="333333"/>
          <w:sz w:val="22"/>
        </w:rPr>
      </w:pPr>
      <w:proofErr w:type="spellStart"/>
      <w:r>
        <w:rPr>
          <w:rFonts w:ascii="Microsoft YaHei" w:eastAsia="Microsoft YaHei" w:hAnsi="Microsoft YaHei" w:cs="Microsoft YaHei"/>
          <w:color w:val="333333"/>
          <w:sz w:val="22"/>
        </w:rPr>
        <w:t>AppFlowy</w:t>
      </w:r>
      <w:proofErr w:type="spellEnd"/>
      <w:r>
        <w:rPr>
          <w:rFonts w:ascii="Microsoft YaHei" w:eastAsia="Microsoft YaHei" w:hAnsi="Microsoft YaHei" w:cs="Microsoft YaHei"/>
          <w:color w:val="333333"/>
          <w:sz w:val="22"/>
        </w:rPr>
        <w:t>は発売以来、多くの注目を集めています。</w:t>
      </w:r>
      <w:r>
        <w:rPr>
          <w:rFonts w:ascii="Microsoft YaHei" w:eastAsia="Microsoft YaHei" w:hAnsi="Microsoft YaHei" w:cs="Microsoft YaHei"/>
          <w:color w:val="333333"/>
          <w:sz w:val="22"/>
        </w:rPr>
        <w:t>GitHub</w:t>
      </w:r>
      <w:r>
        <w:rPr>
          <w:rFonts w:ascii="Microsoft YaHei" w:eastAsia="Microsoft YaHei" w:hAnsi="Microsoft YaHei" w:cs="Microsoft YaHei"/>
          <w:color w:val="333333"/>
          <w:sz w:val="22"/>
        </w:rPr>
        <w:t>に掲載されてからわずか</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週間で</w:t>
      </w:r>
      <w:r>
        <w:rPr>
          <w:rFonts w:ascii="Microsoft YaHei" w:eastAsia="Microsoft YaHei" w:hAnsi="Microsoft YaHei" w:cs="Microsoft YaHei"/>
          <w:color w:val="333333"/>
          <w:sz w:val="22"/>
        </w:rPr>
        <w:t>8k</w:t>
      </w:r>
      <w:r>
        <w:rPr>
          <w:rFonts w:ascii="Microsoft YaHei" w:eastAsia="Microsoft YaHei" w:hAnsi="Microsoft YaHei" w:cs="Microsoft YaHei"/>
          <w:color w:val="333333"/>
          <w:sz w:val="22"/>
        </w:rPr>
        <w:t>近い</w:t>
      </w:r>
      <w:r>
        <w:rPr>
          <w:rFonts w:ascii="Microsoft YaHei" w:eastAsia="Microsoft YaHei" w:hAnsi="Microsoft YaHei" w:cs="Microsoft YaHei"/>
          <w:color w:val="333333"/>
          <w:sz w:val="22"/>
        </w:rPr>
        <w:t>Stars</w:t>
      </w:r>
      <w:r>
        <w:rPr>
          <w:rFonts w:ascii="Microsoft YaHei" w:eastAsia="Microsoft YaHei" w:hAnsi="Microsoft YaHei" w:cs="Microsoft YaHei"/>
          <w:color w:val="333333"/>
          <w:sz w:val="22"/>
        </w:rPr>
        <w:t>を獲得し、</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12</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25</w:t>
      </w:r>
      <w:r>
        <w:rPr>
          <w:rFonts w:ascii="Microsoft YaHei" w:eastAsia="Microsoft YaHei" w:hAnsi="Microsoft YaHei" w:cs="Microsoft YaHei"/>
          <w:color w:val="333333"/>
          <w:sz w:val="22"/>
        </w:rPr>
        <w:t>日現在、</w:t>
      </w:r>
      <w:proofErr w:type="spellStart"/>
      <w:r>
        <w:rPr>
          <w:rFonts w:ascii="Microsoft YaHei" w:eastAsia="Microsoft YaHei" w:hAnsi="Microsoft YaHei" w:cs="Microsoft YaHei"/>
          <w:color w:val="333333"/>
          <w:sz w:val="22"/>
        </w:rPr>
        <w:t>AppFlowy</w:t>
      </w:r>
      <w:proofErr w:type="spellEnd"/>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13.8k+ GitHub Stars</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619 Forks</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29 contributors</w:t>
      </w:r>
      <w:r>
        <w:rPr>
          <w:rFonts w:ascii="Microsoft YaHei" w:eastAsia="Microsoft YaHei" w:hAnsi="Microsoft YaHei" w:cs="Microsoft YaHei"/>
          <w:color w:val="333333"/>
          <w:sz w:val="22"/>
        </w:rPr>
        <w:t>を擁しています。</w:t>
      </w:r>
    </w:p>
    <w:p w14:paraId="7B30C172"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ff3"/>
        <w:tblW w:w="9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95"/>
        <w:gridCol w:w="4575"/>
      </w:tblGrid>
      <w:tr w:rsidR="004D63E1" w14:paraId="2C984776" w14:textId="77777777">
        <w:trPr>
          <w:trHeight w:val="480"/>
        </w:trPr>
        <w:tc>
          <w:tcPr>
            <w:tcW w:w="5295" w:type="dxa"/>
            <w:tcBorders>
              <w:top w:val="nil"/>
              <w:left w:val="nil"/>
              <w:bottom w:val="nil"/>
              <w:right w:val="nil"/>
            </w:tcBorders>
          </w:tcPr>
          <w:p w14:paraId="187A3BC3" w14:textId="77777777" w:rsidR="004D63E1" w:rsidRDefault="00810F6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48</w:t>
            </w:r>
            <w:r>
              <w:rPr>
                <w:rFonts w:ascii="Microsoft YaHei" w:eastAsia="Microsoft YaHei" w:hAnsi="Microsoft YaHei" w:cs="Microsoft YaHei"/>
                <w:color w:val="333333"/>
                <w:sz w:val="20"/>
                <w:szCs w:val="20"/>
              </w:rPr>
              <w:t>：</w:t>
            </w:r>
            <w:proofErr w:type="spellStart"/>
            <w:r>
              <w:rPr>
                <w:rFonts w:ascii="Microsoft YaHei" w:eastAsia="Microsoft YaHei" w:hAnsi="Microsoft YaHei" w:cs="Microsoft YaHei"/>
                <w:color w:val="333333"/>
                <w:sz w:val="20"/>
                <w:szCs w:val="20"/>
              </w:rPr>
              <w:t>AppFlowy</w:t>
            </w:r>
            <w:proofErr w:type="spellEnd"/>
            <w:r>
              <w:rPr>
                <w:rFonts w:ascii="Microsoft YaHei" w:eastAsia="Microsoft YaHei" w:hAnsi="Microsoft YaHei" w:cs="Microsoft YaHei"/>
                <w:color w:val="333333"/>
                <w:sz w:val="20"/>
                <w:szCs w:val="20"/>
              </w:rPr>
              <w:t>の発売から</w:t>
            </w:r>
            <w:r>
              <w:rPr>
                <w:rFonts w:ascii="Microsoft YaHei" w:eastAsia="Microsoft YaHei" w:hAnsi="Microsoft YaHei" w:cs="Microsoft YaHei"/>
                <w:color w:val="333333"/>
                <w:sz w:val="20"/>
                <w:szCs w:val="20"/>
              </w:rPr>
              <w:t>1</w:t>
            </w:r>
            <w:r>
              <w:rPr>
                <w:rFonts w:ascii="Microsoft YaHei" w:eastAsia="Microsoft YaHei" w:hAnsi="Microsoft YaHei" w:cs="Microsoft YaHei"/>
                <w:color w:val="333333"/>
                <w:sz w:val="20"/>
                <w:szCs w:val="20"/>
              </w:rPr>
              <w:t>週間以内の</w:t>
            </w:r>
            <w:proofErr w:type="spellStart"/>
            <w:r>
              <w:rPr>
                <w:rFonts w:ascii="Microsoft YaHei" w:eastAsia="Microsoft YaHei" w:hAnsi="Microsoft YaHei" w:cs="Microsoft YaHei"/>
                <w:color w:val="333333"/>
                <w:sz w:val="20"/>
                <w:szCs w:val="20"/>
              </w:rPr>
              <w:t>Github</w:t>
            </w:r>
            <w:proofErr w:type="spellEnd"/>
            <w:r>
              <w:rPr>
                <w:rFonts w:ascii="Microsoft YaHei" w:eastAsia="Microsoft YaHei" w:hAnsi="Microsoft YaHei" w:cs="Microsoft YaHei"/>
                <w:color w:val="333333"/>
                <w:sz w:val="20"/>
                <w:szCs w:val="20"/>
              </w:rPr>
              <w:t>運用状況</w:t>
            </w:r>
          </w:p>
        </w:tc>
        <w:tc>
          <w:tcPr>
            <w:tcW w:w="4575" w:type="dxa"/>
            <w:tcBorders>
              <w:top w:val="nil"/>
              <w:left w:val="nil"/>
              <w:bottom w:val="nil"/>
              <w:right w:val="nil"/>
            </w:tcBorders>
          </w:tcPr>
          <w:p w14:paraId="2453595F" w14:textId="77777777" w:rsidR="004D63E1" w:rsidRDefault="00810F6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49</w:t>
            </w:r>
            <w:r>
              <w:rPr>
                <w:rFonts w:ascii="Microsoft YaHei" w:eastAsia="Microsoft YaHei" w:hAnsi="Microsoft YaHei" w:cs="Microsoft YaHei"/>
                <w:color w:val="333333"/>
                <w:sz w:val="20"/>
                <w:szCs w:val="20"/>
              </w:rPr>
              <w:t>：</w:t>
            </w:r>
            <w:proofErr w:type="spellStart"/>
            <w:r>
              <w:rPr>
                <w:rFonts w:ascii="Microsoft YaHei" w:eastAsia="Microsoft YaHei" w:hAnsi="Microsoft YaHei" w:cs="Microsoft YaHei"/>
                <w:color w:val="333333"/>
                <w:sz w:val="20"/>
                <w:szCs w:val="20"/>
              </w:rPr>
              <w:t>AppFlowy</w:t>
            </w:r>
            <w:proofErr w:type="spellEnd"/>
            <w:r>
              <w:rPr>
                <w:rFonts w:ascii="Microsoft YaHei" w:eastAsia="Microsoft YaHei" w:hAnsi="Microsoft YaHei" w:cs="Microsoft YaHei"/>
                <w:color w:val="333333"/>
                <w:sz w:val="20"/>
                <w:szCs w:val="20"/>
              </w:rPr>
              <w:t>の最新の</w:t>
            </w:r>
            <w:r>
              <w:rPr>
                <w:rFonts w:ascii="Microsoft YaHei" w:eastAsia="Microsoft YaHei" w:hAnsi="Microsoft YaHei" w:cs="Microsoft YaHei"/>
                <w:color w:val="333333"/>
                <w:sz w:val="20"/>
                <w:szCs w:val="20"/>
              </w:rPr>
              <w:t>GitHub</w:t>
            </w:r>
            <w:r>
              <w:rPr>
                <w:rFonts w:ascii="Microsoft YaHei" w:eastAsia="Microsoft YaHei" w:hAnsi="Microsoft YaHei" w:cs="Microsoft YaHei"/>
                <w:color w:val="333333"/>
                <w:sz w:val="20"/>
                <w:szCs w:val="20"/>
              </w:rPr>
              <w:t>運用状況</w:t>
            </w:r>
          </w:p>
        </w:tc>
      </w:tr>
      <w:tr w:rsidR="004D63E1" w14:paraId="5069933B" w14:textId="77777777">
        <w:trPr>
          <w:trHeight w:val="1965"/>
        </w:trPr>
        <w:tc>
          <w:tcPr>
            <w:tcW w:w="5295" w:type="dxa"/>
            <w:tcBorders>
              <w:top w:val="nil"/>
              <w:left w:val="nil"/>
              <w:bottom w:val="nil"/>
              <w:right w:val="nil"/>
            </w:tcBorders>
          </w:tcPr>
          <w:p w14:paraId="68FA4B50" w14:textId="77777777" w:rsidR="004D63E1" w:rsidRDefault="00810F6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2"/>
              </w:rPr>
              <w:drawing>
                <wp:inline distT="0" distB="0" distL="0" distR="0" wp14:anchorId="778B2B77" wp14:editId="310F752F">
                  <wp:extent cx="2847975" cy="1971675"/>
                  <wp:effectExtent l="0" t="0" r="0" b="0"/>
                  <wp:docPr id="257"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35"/>
                          <a:srcRect/>
                          <a:stretch>
                            <a:fillRect/>
                          </a:stretch>
                        </pic:blipFill>
                        <pic:spPr>
                          <a:xfrm>
                            <a:off x="0" y="0"/>
                            <a:ext cx="2847975" cy="1971675"/>
                          </a:xfrm>
                          <a:prstGeom prst="rect">
                            <a:avLst/>
                          </a:prstGeom>
                          <a:ln/>
                        </pic:spPr>
                      </pic:pic>
                    </a:graphicData>
                  </a:graphic>
                </wp:inline>
              </w:drawing>
            </w:r>
          </w:p>
        </w:tc>
        <w:tc>
          <w:tcPr>
            <w:tcW w:w="4575" w:type="dxa"/>
            <w:tcBorders>
              <w:top w:val="nil"/>
              <w:left w:val="nil"/>
              <w:bottom w:val="nil"/>
              <w:right w:val="nil"/>
            </w:tcBorders>
            <w:vAlign w:val="center"/>
          </w:tcPr>
          <w:p w14:paraId="652826E9" w14:textId="77777777" w:rsidR="004D63E1" w:rsidRDefault="00810F6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drawing>
                <wp:inline distT="0" distB="0" distL="0" distR="0" wp14:anchorId="390F56C7" wp14:editId="1C80EDCE">
                  <wp:extent cx="2905125" cy="1214437"/>
                  <wp:effectExtent l="0" t="0" r="0" b="0"/>
                  <wp:docPr id="25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6"/>
                          <a:srcRect/>
                          <a:stretch>
                            <a:fillRect/>
                          </a:stretch>
                        </pic:blipFill>
                        <pic:spPr>
                          <a:xfrm>
                            <a:off x="0" y="0"/>
                            <a:ext cx="2905125" cy="1214437"/>
                          </a:xfrm>
                          <a:prstGeom prst="rect">
                            <a:avLst/>
                          </a:prstGeom>
                          <a:ln/>
                        </pic:spPr>
                      </pic:pic>
                    </a:graphicData>
                  </a:graphic>
                </wp:inline>
              </w:drawing>
            </w:r>
          </w:p>
        </w:tc>
      </w:tr>
      <w:tr w:rsidR="004D63E1" w14:paraId="0FDD1A21" w14:textId="77777777">
        <w:trPr>
          <w:trHeight w:val="480"/>
        </w:trPr>
        <w:tc>
          <w:tcPr>
            <w:tcW w:w="5295" w:type="dxa"/>
            <w:tcBorders>
              <w:top w:val="nil"/>
              <w:left w:val="nil"/>
              <w:bottom w:val="nil"/>
              <w:right w:val="nil"/>
            </w:tcBorders>
          </w:tcPr>
          <w:p w14:paraId="7D422F6C" w14:textId="77777777" w:rsidR="004D63E1" w:rsidRDefault="00810F6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proofErr w:type="spellStart"/>
            <w:r>
              <w:rPr>
                <w:rFonts w:ascii="Microsoft YaHei" w:eastAsia="Microsoft YaHei" w:hAnsi="Microsoft YaHei" w:cs="Microsoft YaHei"/>
                <w:color w:val="333333"/>
                <w:sz w:val="18"/>
                <w:szCs w:val="18"/>
              </w:rPr>
              <w:t>AppFlowy</w:t>
            </w:r>
            <w:proofErr w:type="spellEnd"/>
            <w:r>
              <w:rPr>
                <w:rFonts w:ascii="Microsoft YaHei" w:eastAsia="Microsoft YaHei" w:hAnsi="Microsoft YaHei" w:cs="Microsoft YaHei"/>
                <w:color w:val="333333"/>
                <w:sz w:val="18"/>
                <w:szCs w:val="18"/>
              </w:rPr>
              <w:t>, GitHub</w:t>
            </w:r>
          </w:p>
        </w:tc>
        <w:tc>
          <w:tcPr>
            <w:tcW w:w="4575" w:type="dxa"/>
            <w:tcBorders>
              <w:top w:val="nil"/>
              <w:left w:val="nil"/>
              <w:bottom w:val="nil"/>
              <w:right w:val="nil"/>
            </w:tcBorders>
          </w:tcPr>
          <w:p w14:paraId="6F223F23" w14:textId="77777777" w:rsidR="004D63E1" w:rsidRDefault="00810F60">
            <w:pPr>
              <w:spacing w:before="60" w:after="60" w:line="312" w:lineRule="auto"/>
              <w:ind w:right="240"/>
              <w:rPr>
                <w:rFonts w:ascii="Microsoft YaHei" w:eastAsia="Microsoft YaHei" w:hAnsi="Microsoft YaHei" w:cs="Microsoft YaHei"/>
                <w:color w:val="333333"/>
                <w:sz w:val="18"/>
                <w:szCs w:val="18"/>
                <w:lang w:eastAsia="zh-CN"/>
              </w:rPr>
            </w:pPr>
            <w:r>
              <w:rPr>
                <w:rFonts w:ascii="Microsoft YaHei" w:eastAsia="Microsoft YaHei" w:hAnsi="Microsoft YaHei" w:cs="Microsoft YaHei"/>
                <w:color w:val="333333"/>
                <w:sz w:val="18"/>
                <w:szCs w:val="18"/>
                <w:lang w:eastAsia="zh-CN"/>
              </w:rPr>
              <w:t>出典：</w:t>
            </w:r>
            <w:r>
              <w:rPr>
                <w:rFonts w:ascii="Microsoft YaHei" w:eastAsia="Microsoft YaHei" w:hAnsi="Microsoft YaHei" w:cs="Microsoft YaHei"/>
                <w:color w:val="333333"/>
                <w:sz w:val="18"/>
                <w:szCs w:val="18"/>
                <w:lang w:eastAsia="zh-CN"/>
              </w:rPr>
              <w:t>GitHub</w:t>
            </w:r>
            <w:r>
              <w:rPr>
                <w:rFonts w:ascii="Microsoft YaHei" w:eastAsia="Microsoft YaHei" w:hAnsi="Microsoft YaHei" w:cs="Microsoft YaHei"/>
                <w:color w:val="333333"/>
                <w:sz w:val="18"/>
                <w:szCs w:val="18"/>
                <w:lang w:eastAsia="zh-CN"/>
              </w:rPr>
              <w:t>、云启资本</w:t>
            </w:r>
          </w:p>
        </w:tc>
      </w:tr>
    </w:tbl>
    <w:p w14:paraId="30401392" w14:textId="77777777" w:rsidR="004D63E1" w:rsidRDefault="00810F60">
      <w:pPr>
        <w:pStyle w:val="3"/>
        <w:rPr>
          <w:rFonts w:ascii="Microsoft YaHei" w:eastAsia="Microsoft YaHei" w:hAnsi="Microsoft YaHei" w:cs="Microsoft YaHei"/>
        </w:rPr>
      </w:pPr>
      <w:bookmarkStart w:id="161" w:name="_Toc98205719"/>
      <w:r>
        <w:rPr>
          <w:rFonts w:ascii="Microsoft YaHei" w:eastAsia="Microsoft YaHei" w:hAnsi="Microsoft YaHei" w:cs="Microsoft YaHei"/>
        </w:rPr>
        <w:t>5.7 Confluent</w:t>
      </w:r>
      <w:bookmarkEnd w:id="161"/>
    </w:p>
    <w:p w14:paraId="253B88A1" w14:textId="77777777" w:rsidR="004D63E1" w:rsidRDefault="00810F6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Confluent</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6</w:t>
      </w:r>
      <w:r>
        <w:rPr>
          <w:rFonts w:ascii="Microsoft YaHei" w:eastAsia="Microsoft YaHei" w:hAnsi="Microsoft YaHei" w:cs="Microsoft YaHei"/>
          <w:color w:val="333333"/>
          <w:sz w:val="22"/>
        </w:rPr>
        <w:t>月に</w:t>
      </w:r>
      <w:r>
        <w:rPr>
          <w:rFonts w:ascii="Microsoft YaHei" w:eastAsia="Microsoft YaHei" w:hAnsi="Microsoft YaHei" w:cs="Microsoft YaHei"/>
          <w:color w:val="333333"/>
          <w:sz w:val="22"/>
        </w:rPr>
        <w:t>114</w:t>
      </w:r>
      <w:r>
        <w:rPr>
          <w:rFonts w:ascii="Microsoft YaHei" w:eastAsia="Microsoft YaHei" w:hAnsi="Microsoft YaHei" w:cs="Microsoft YaHei"/>
          <w:color w:val="333333"/>
          <w:sz w:val="22"/>
        </w:rPr>
        <w:t>億ドルの評価額で</w:t>
      </w:r>
      <w:r>
        <w:rPr>
          <w:rFonts w:ascii="Microsoft YaHei" w:eastAsia="Microsoft YaHei" w:hAnsi="Microsoft YaHei" w:cs="Microsoft YaHei"/>
          <w:color w:val="333333"/>
          <w:sz w:val="22"/>
        </w:rPr>
        <w:t>NASDAQ IPO</w:t>
      </w:r>
      <w:r>
        <w:rPr>
          <w:rFonts w:ascii="Microsoft YaHei" w:eastAsia="Microsoft YaHei" w:hAnsi="Microsoft YaHei" w:cs="Microsoft YaHei"/>
          <w:color w:val="333333"/>
          <w:sz w:val="22"/>
        </w:rPr>
        <w:t>に上場した。</w:t>
      </w:r>
      <w:r>
        <w:rPr>
          <w:rFonts w:ascii="Microsoft YaHei" w:eastAsia="Microsoft YaHei" w:hAnsi="Microsoft YaHei" w:cs="Microsoft YaHei"/>
          <w:color w:val="333333"/>
          <w:sz w:val="22"/>
        </w:rPr>
        <w:t>Confluent</w:t>
      </w:r>
      <w:r>
        <w:rPr>
          <w:rFonts w:ascii="Microsoft YaHei" w:eastAsia="Microsoft YaHei" w:hAnsi="Microsoft YaHei" w:cs="Microsoft YaHei"/>
          <w:color w:val="333333"/>
          <w:sz w:val="22"/>
        </w:rPr>
        <w:t>の核である</w:t>
      </w:r>
      <w:r>
        <w:rPr>
          <w:rFonts w:ascii="Microsoft YaHei" w:eastAsia="Microsoft YaHei" w:hAnsi="Microsoft YaHei" w:cs="Microsoft YaHei"/>
          <w:color w:val="333333"/>
          <w:sz w:val="22"/>
        </w:rPr>
        <w:t>OSS</w:t>
      </w:r>
      <w:r>
        <w:rPr>
          <w:rFonts w:ascii="Microsoft YaHei" w:eastAsia="Microsoft YaHei" w:hAnsi="Microsoft YaHei" w:cs="Microsoft YaHei"/>
          <w:color w:val="333333"/>
          <w:sz w:val="22"/>
        </w:rPr>
        <w:t>の</w:t>
      </w:r>
      <w:r>
        <w:rPr>
          <w:rFonts w:ascii="Microsoft YaHei" w:eastAsia="Microsoft YaHei" w:hAnsi="Microsoft YaHei" w:cs="Microsoft YaHei"/>
          <w:color w:val="333333"/>
          <w:sz w:val="22"/>
        </w:rPr>
        <w:t>Apache Kafka</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2011</w:t>
      </w:r>
      <w:r>
        <w:rPr>
          <w:rFonts w:ascii="Microsoft YaHei" w:eastAsia="Microsoft YaHei" w:hAnsi="Microsoft YaHei" w:cs="Microsoft YaHei"/>
          <w:color w:val="333333"/>
          <w:sz w:val="22"/>
        </w:rPr>
        <w:t>年に</w:t>
      </w:r>
      <w:r>
        <w:rPr>
          <w:rFonts w:ascii="Microsoft YaHei" w:eastAsia="Microsoft YaHei" w:hAnsi="Microsoft YaHei" w:cs="Microsoft YaHei"/>
          <w:color w:val="333333"/>
          <w:sz w:val="22"/>
        </w:rPr>
        <w:t>Jay Kreps</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Jun Rao</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 xml:space="preserve">Neha </w:t>
      </w:r>
      <w:proofErr w:type="spellStart"/>
      <w:r>
        <w:rPr>
          <w:rFonts w:ascii="Microsoft YaHei" w:eastAsia="Microsoft YaHei" w:hAnsi="Microsoft YaHei" w:cs="Microsoft YaHei"/>
          <w:color w:val="333333"/>
          <w:sz w:val="22"/>
        </w:rPr>
        <w:t>Narkhede</w:t>
      </w:r>
      <w:proofErr w:type="spellEnd"/>
      <w:r>
        <w:rPr>
          <w:rFonts w:ascii="Microsoft YaHei" w:eastAsia="Microsoft YaHei" w:hAnsi="Microsoft YaHei" w:cs="Microsoft YaHei"/>
          <w:color w:val="333333"/>
          <w:sz w:val="22"/>
        </w:rPr>
        <w:t>によって</w:t>
      </w:r>
      <w:r>
        <w:rPr>
          <w:rFonts w:ascii="Microsoft YaHei" w:eastAsia="Microsoft YaHei" w:hAnsi="Microsoft YaHei" w:cs="Microsoft YaHei"/>
          <w:color w:val="333333"/>
          <w:sz w:val="22"/>
        </w:rPr>
        <w:t>LinkedIn</w:t>
      </w:r>
      <w:r>
        <w:rPr>
          <w:rFonts w:ascii="Microsoft YaHei" w:eastAsia="Microsoft YaHei" w:hAnsi="Microsoft YaHei" w:cs="Microsoft YaHei"/>
          <w:color w:val="333333"/>
          <w:sz w:val="22"/>
        </w:rPr>
        <w:t>内で設立され、</w:t>
      </w:r>
      <w:r>
        <w:rPr>
          <w:rFonts w:ascii="Microsoft YaHei" w:eastAsia="Microsoft YaHei" w:hAnsi="Microsoft YaHei" w:cs="Microsoft YaHei"/>
          <w:color w:val="333333"/>
          <w:sz w:val="22"/>
        </w:rPr>
        <w:t>2014</w:t>
      </w:r>
      <w:r>
        <w:rPr>
          <w:rFonts w:ascii="Microsoft YaHei" w:eastAsia="Microsoft YaHei" w:hAnsi="Microsoft YaHei" w:cs="Microsoft YaHei"/>
          <w:color w:val="333333"/>
          <w:sz w:val="22"/>
        </w:rPr>
        <w:t>年に創業者</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人が独立して会社を設立しました。</w:t>
      </w:r>
      <w:r>
        <w:rPr>
          <w:rFonts w:ascii="Microsoft YaHei" w:eastAsia="Microsoft YaHei" w:hAnsi="Microsoft YaHei" w:cs="Microsoft YaHei"/>
          <w:color w:val="333333"/>
          <w:sz w:val="22"/>
        </w:rPr>
        <w:t xml:space="preserve"> Apache Kafka by Confluent</w:t>
      </w:r>
      <w:r>
        <w:rPr>
          <w:rFonts w:ascii="Microsoft YaHei" w:eastAsia="Microsoft YaHei" w:hAnsi="Microsoft YaHei" w:cs="Microsoft YaHei"/>
          <w:color w:val="333333"/>
          <w:sz w:val="22"/>
        </w:rPr>
        <w:t>は、技術システム間で情報を転送するための高スループットの分散公開・購読メッセージングシステムで、世界中から</w:t>
      </w:r>
      <w:r>
        <w:rPr>
          <w:rFonts w:ascii="Microsoft YaHei" w:eastAsia="Microsoft YaHei" w:hAnsi="Microsoft YaHei" w:cs="Microsoft YaHei"/>
          <w:color w:val="333333"/>
          <w:sz w:val="22"/>
        </w:rPr>
        <w:t>6</w:t>
      </w:r>
      <w:r>
        <w:rPr>
          <w:rFonts w:ascii="Microsoft YaHei" w:eastAsia="Microsoft YaHei" w:hAnsi="Microsoft YaHei" w:cs="Microsoft YaHei"/>
          <w:color w:val="333333"/>
          <w:sz w:val="22"/>
        </w:rPr>
        <w:t>万人以上のコミュニティメンバーが参</w:t>
      </w:r>
      <w:r>
        <w:rPr>
          <w:rFonts w:ascii="Microsoft YaHei" w:eastAsia="Microsoft YaHei" w:hAnsi="Microsoft YaHei" w:cs="Microsoft YaHei"/>
          <w:color w:val="333333"/>
          <w:sz w:val="22"/>
        </w:rPr>
        <w:t>加し、およそ</w:t>
      </w:r>
      <w:r>
        <w:rPr>
          <w:rFonts w:ascii="Microsoft YaHei" w:eastAsia="Microsoft YaHei" w:hAnsi="Microsoft YaHei" w:cs="Microsoft YaHei"/>
          <w:color w:val="333333"/>
          <w:sz w:val="22"/>
        </w:rPr>
        <w:t>1,000</w:t>
      </w:r>
      <w:r>
        <w:rPr>
          <w:rFonts w:ascii="Microsoft YaHei" w:eastAsia="Microsoft YaHei" w:hAnsi="Microsoft YaHei" w:cs="Microsoft YaHei"/>
          <w:color w:val="333333"/>
          <w:sz w:val="22"/>
        </w:rPr>
        <w:t>万人が利用しています。</w:t>
      </w:r>
      <w:r>
        <w:rPr>
          <w:rFonts w:ascii="Microsoft YaHei" w:eastAsia="Microsoft YaHei" w:hAnsi="Microsoft YaHei" w:cs="Microsoft YaHei"/>
          <w:color w:val="333333"/>
          <w:sz w:val="22"/>
        </w:rPr>
        <w:t xml:space="preserve"> Kafka</w:t>
      </w:r>
      <w:r>
        <w:rPr>
          <w:rFonts w:ascii="Microsoft YaHei" w:eastAsia="Microsoft YaHei" w:hAnsi="Microsoft YaHei" w:cs="Microsoft YaHei"/>
          <w:color w:val="333333"/>
          <w:sz w:val="22"/>
        </w:rPr>
        <w:t>は、シティグループ、ヒューマナ、インテル、ウォルマートなど、フォーチュン</w:t>
      </w:r>
      <w:r>
        <w:rPr>
          <w:rFonts w:ascii="Microsoft YaHei" w:eastAsia="Microsoft YaHei" w:hAnsi="Microsoft YaHei" w:cs="Microsoft YaHei"/>
          <w:color w:val="333333"/>
          <w:sz w:val="22"/>
        </w:rPr>
        <w:t>500</w:t>
      </w:r>
      <w:r>
        <w:rPr>
          <w:rFonts w:ascii="Microsoft YaHei" w:eastAsia="Microsoft YaHei" w:hAnsi="Microsoft YaHei" w:cs="Microsoft YaHei"/>
          <w:color w:val="333333"/>
          <w:sz w:val="22"/>
        </w:rPr>
        <w:t>の</w:t>
      </w:r>
      <w:r>
        <w:rPr>
          <w:rFonts w:ascii="Microsoft YaHei" w:eastAsia="Microsoft YaHei" w:hAnsi="Microsoft YaHei" w:cs="Microsoft YaHei"/>
          <w:color w:val="333333"/>
          <w:sz w:val="22"/>
        </w:rPr>
        <w:t>70</w:t>
      </w:r>
      <w:r>
        <w:rPr>
          <w:rFonts w:ascii="Microsoft YaHei" w:eastAsia="Microsoft YaHei" w:hAnsi="Microsoft YaHei" w:cs="Microsoft YaHei"/>
          <w:color w:val="333333"/>
          <w:sz w:val="22"/>
        </w:rPr>
        <w:t>％以上で使用されています。</w:t>
      </w:r>
    </w:p>
    <w:p w14:paraId="77F551FD"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ff4"/>
        <w:tblW w:w="943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35"/>
      </w:tblGrid>
      <w:tr w:rsidR="004D63E1" w14:paraId="47CC98AA" w14:textId="77777777">
        <w:trPr>
          <w:trHeight w:val="450"/>
        </w:trPr>
        <w:tc>
          <w:tcPr>
            <w:tcW w:w="9435" w:type="dxa"/>
            <w:tcBorders>
              <w:top w:val="nil"/>
              <w:left w:val="nil"/>
              <w:bottom w:val="nil"/>
              <w:right w:val="nil"/>
            </w:tcBorders>
          </w:tcPr>
          <w:p w14:paraId="19575E62" w14:textId="77777777" w:rsidR="004D63E1" w:rsidRDefault="00810F6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50</w:t>
            </w:r>
            <w:r>
              <w:rPr>
                <w:rFonts w:ascii="Microsoft YaHei" w:eastAsia="Microsoft YaHei" w:hAnsi="Microsoft YaHei" w:cs="Microsoft YaHei"/>
                <w:color w:val="333333"/>
                <w:sz w:val="20"/>
                <w:szCs w:val="20"/>
              </w:rPr>
              <w:t>：</w:t>
            </w:r>
            <w:r>
              <w:rPr>
                <w:rFonts w:ascii="Microsoft YaHei" w:eastAsia="Microsoft YaHei" w:hAnsi="Microsoft YaHei" w:cs="Microsoft YaHei"/>
                <w:color w:val="333333"/>
                <w:sz w:val="20"/>
                <w:szCs w:val="20"/>
              </w:rPr>
              <w:t>Confluent</w:t>
            </w:r>
            <w:r>
              <w:rPr>
                <w:rFonts w:ascii="Microsoft YaHei" w:eastAsia="Microsoft YaHei" w:hAnsi="Microsoft YaHei" w:cs="Microsoft YaHei"/>
                <w:color w:val="333333"/>
                <w:sz w:val="20"/>
                <w:szCs w:val="20"/>
              </w:rPr>
              <w:t>の法人ユーザーの業種別内訳</w:t>
            </w:r>
          </w:p>
        </w:tc>
      </w:tr>
      <w:tr w:rsidR="004D63E1" w14:paraId="79C1FAD5" w14:textId="77777777">
        <w:trPr>
          <w:trHeight w:val="3090"/>
        </w:trPr>
        <w:tc>
          <w:tcPr>
            <w:tcW w:w="9435" w:type="dxa"/>
            <w:tcBorders>
              <w:top w:val="nil"/>
              <w:left w:val="nil"/>
              <w:bottom w:val="nil"/>
              <w:right w:val="nil"/>
            </w:tcBorders>
          </w:tcPr>
          <w:p w14:paraId="0F097B0A" w14:textId="77777777" w:rsidR="004D63E1" w:rsidRDefault="00810F6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2"/>
              </w:rPr>
              <w:lastRenderedPageBreak/>
              <w:drawing>
                <wp:inline distT="0" distB="0" distL="0" distR="0" wp14:anchorId="192FC5B0" wp14:editId="58BFC036">
                  <wp:extent cx="5048250" cy="2543175"/>
                  <wp:effectExtent l="0" t="0" r="0" b="0"/>
                  <wp:docPr id="260"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37"/>
                          <a:srcRect/>
                          <a:stretch>
                            <a:fillRect/>
                          </a:stretch>
                        </pic:blipFill>
                        <pic:spPr>
                          <a:xfrm>
                            <a:off x="0" y="0"/>
                            <a:ext cx="5048250" cy="2543175"/>
                          </a:xfrm>
                          <a:prstGeom prst="rect">
                            <a:avLst/>
                          </a:prstGeom>
                          <a:ln/>
                        </pic:spPr>
                      </pic:pic>
                    </a:graphicData>
                  </a:graphic>
                </wp:inline>
              </w:drawing>
            </w:r>
          </w:p>
        </w:tc>
      </w:tr>
      <w:tr w:rsidR="004D63E1" w14:paraId="78A640C6" w14:textId="77777777">
        <w:trPr>
          <w:trHeight w:val="375"/>
        </w:trPr>
        <w:tc>
          <w:tcPr>
            <w:tcW w:w="9435" w:type="dxa"/>
            <w:tcBorders>
              <w:top w:val="nil"/>
              <w:left w:val="nil"/>
              <w:bottom w:val="nil"/>
              <w:right w:val="nil"/>
            </w:tcBorders>
          </w:tcPr>
          <w:p w14:paraId="21C0B32B" w14:textId="77777777" w:rsidR="004D63E1" w:rsidRDefault="00810F6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Confluent</w:t>
            </w:r>
            <w:r>
              <w:rPr>
                <w:rFonts w:ascii="Microsoft YaHei" w:eastAsia="Microsoft YaHei" w:hAnsi="Microsoft YaHei" w:cs="Microsoft YaHei"/>
                <w:color w:val="333333"/>
                <w:sz w:val="18"/>
                <w:szCs w:val="18"/>
              </w:rPr>
              <w:t>公式サイト</w:t>
            </w:r>
          </w:p>
        </w:tc>
      </w:tr>
    </w:tbl>
    <w:p w14:paraId="1D0FE910" w14:textId="77777777" w:rsidR="004D63E1" w:rsidRDefault="00810F6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Confluent</w:t>
      </w:r>
      <w:r>
        <w:rPr>
          <w:rFonts w:ascii="Microsoft YaHei" w:eastAsia="Microsoft YaHei" w:hAnsi="Microsoft YaHei" w:cs="Microsoft YaHei"/>
          <w:color w:val="333333"/>
          <w:sz w:val="22"/>
        </w:rPr>
        <w:t>が提供するクラウドサービスは、営業利益の主要な源泉となっています。</w:t>
      </w:r>
      <w:r>
        <w:rPr>
          <w:rFonts w:ascii="Microsoft YaHei" w:eastAsia="Microsoft YaHei" w:hAnsi="Microsoft YaHei" w:cs="Microsoft YaHei"/>
          <w:color w:val="333333"/>
          <w:sz w:val="22"/>
        </w:rPr>
        <w:t>過去</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年間、</w:t>
      </w:r>
      <w:r>
        <w:rPr>
          <w:rFonts w:ascii="Microsoft YaHei" w:eastAsia="Microsoft YaHei" w:hAnsi="Microsoft YaHei" w:cs="Microsoft YaHei"/>
          <w:color w:val="333333"/>
          <w:sz w:val="22"/>
        </w:rPr>
        <w:t>Confluent</w:t>
      </w:r>
      <w:r>
        <w:rPr>
          <w:rFonts w:ascii="Microsoft YaHei" w:eastAsia="Microsoft YaHei" w:hAnsi="Microsoft YaHei" w:cs="Microsoft YaHei"/>
          <w:color w:val="333333"/>
          <w:sz w:val="22"/>
        </w:rPr>
        <w:t>の売上高は年平均</w:t>
      </w:r>
      <w:r>
        <w:rPr>
          <w:rFonts w:ascii="Microsoft YaHei" w:eastAsia="Microsoft YaHei" w:hAnsi="Microsoft YaHei" w:cs="Microsoft YaHei"/>
          <w:color w:val="333333"/>
          <w:sz w:val="22"/>
        </w:rPr>
        <w:t>90</w:t>
      </w:r>
      <w:r>
        <w:rPr>
          <w:rFonts w:ascii="Microsoft YaHei" w:eastAsia="Microsoft YaHei" w:hAnsi="Microsoft YaHei" w:cs="Microsoft YaHei"/>
          <w:color w:val="333333"/>
          <w:sz w:val="22"/>
        </w:rPr>
        <w:t>％で成長しており、</w:t>
      </w:r>
      <w:r>
        <w:rPr>
          <w:rFonts w:ascii="Microsoft YaHei" w:eastAsia="Microsoft YaHei" w:hAnsi="Microsoft YaHei" w:cs="Microsoft YaHei"/>
          <w:color w:val="333333"/>
          <w:sz w:val="22"/>
        </w:rPr>
        <w:t>2018</w:t>
      </w:r>
      <w:r>
        <w:rPr>
          <w:rFonts w:ascii="Microsoft YaHei" w:eastAsia="Microsoft YaHei" w:hAnsi="Microsoft YaHei" w:cs="Microsoft YaHei"/>
          <w:color w:val="333333"/>
          <w:sz w:val="22"/>
        </w:rPr>
        <w:t>年度に</w:t>
      </w:r>
      <w:r>
        <w:rPr>
          <w:rFonts w:ascii="Microsoft YaHei" w:eastAsia="Microsoft YaHei" w:hAnsi="Microsoft YaHei" w:cs="Microsoft YaHei"/>
          <w:color w:val="333333"/>
          <w:sz w:val="22"/>
        </w:rPr>
        <w:t>4</w:t>
      </w:r>
      <w:r>
        <w:rPr>
          <w:rFonts w:ascii="Microsoft YaHei" w:eastAsia="Microsoft YaHei" w:hAnsi="Microsoft YaHei" w:cs="Microsoft YaHei"/>
          <w:color w:val="333333"/>
          <w:sz w:val="22"/>
        </w:rPr>
        <w:t>％だったクラウドサービスが</w:t>
      </w:r>
      <w:r>
        <w:rPr>
          <w:rFonts w:ascii="Microsoft YaHei" w:eastAsia="Microsoft YaHei" w:hAnsi="Microsoft YaHei" w:cs="Microsoft YaHei"/>
          <w:color w:val="333333"/>
          <w:sz w:val="22"/>
        </w:rPr>
        <w:t>2020</w:t>
      </w:r>
      <w:r>
        <w:rPr>
          <w:rFonts w:ascii="Microsoft YaHei" w:eastAsia="Microsoft YaHei" w:hAnsi="Microsoft YaHei" w:cs="Microsoft YaHei"/>
          <w:color w:val="333333"/>
          <w:sz w:val="22"/>
        </w:rPr>
        <w:t>年には売上高の</w:t>
      </w:r>
      <w:r>
        <w:rPr>
          <w:rFonts w:ascii="Microsoft YaHei" w:eastAsia="Microsoft YaHei" w:hAnsi="Microsoft YaHei" w:cs="Microsoft YaHei"/>
          <w:color w:val="333333"/>
          <w:sz w:val="22"/>
        </w:rPr>
        <w:t>13</w:t>
      </w:r>
      <w:r>
        <w:rPr>
          <w:rFonts w:ascii="Microsoft YaHei" w:eastAsia="Microsoft YaHei" w:hAnsi="Microsoft YaHei" w:cs="Microsoft YaHei"/>
          <w:color w:val="333333"/>
          <w:sz w:val="22"/>
        </w:rPr>
        <w:t>％を占めるようになり、年平均成長率は</w:t>
      </w:r>
      <w:r>
        <w:rPr>
          <w:rFonts w:ascii="Microsoft YaHei" w:eastAsia="Microsoft YaHei" w:hAnsi="Microsoft YaHei" w:cs="Microsoft YaHei"/>
          <w:color w:val="333333"/>
          <w:sz w:val="22"/>
        </w:rPr>
        <w:t>221</w:t>
      </w:r>
      <w:r>
        <w:rPr>
          <w:rFonts w:ascii="Microsoft YaHei" w:eastAsia="Microsoft YaHei" w:hAnsi="Microsoft YaHei" w:cs="Microsoft YaHei"/>
          <w:color w:val="333333"/>
          <w:sz w:val="22"/>
        </w:rPr>
        <w:t>％と、総売上高の伸びを上回っており、</w:t>
      </w:r>
      <w:r>
        <w:rPr>
          <w:rFonts w:ascii="Microsoft YaHei" w:eastAsia="Microsoft YaHei" w:hAnsi="Microsoft YaHei" w:cs="Microsoft YaHei"/>
          <w:color w:val="333333"/>
          <w:sz w:val="22"/>
        </w:rPr>
        <w:t>Confluent</w:t>
      </w:r>
      <w:r>
        <w:rPr>
          <w:rFonts w:ascii="Microsoft YaHei" w:eastAsia="Microsoft YaHei" w:hAnsi="Microsoft YaHei" w:cs="Microsoft YaHei"/>
          <w:color w:val="333333"/>
          <w:sz w:val="22"/>
        </w:rPr>
        <w:t>がクラウド市場に注力していること、</w:t>
      </w:r>
      <w:r>
        <w:rPr>
          <w:rFonts w:ascii="Microsoft YaHei" w:eastAsia="Microsoft YaHei" w:hAnsi="Microsoft YaHei" w:cs="Microsoft YaHei"/>
          <w:color w:val="333333"/>
          <w:sz w:val="22"/>
        </w:rPr>
        <w:t>Confluent Cloud</w:t>
      </w:r>
      <w:r>
        <w:rPr>
          <w:rFonts w:ascii="Microsoft YaHei" w:eastAsia="Microsoft YaHei" w:hAnsi="Microsoft YaHei" w:cs="Microsoft YaHei"/>
          <w:color w:val="333333"/>
          <w:sz w:val="22"/>
        </w:rPr>
        <w:t>を開発する次のステップを示しています。</w:t>
      </w:r>
      <w:r>
        <w:rPr>
          <w:rFonts w:ascii="Microsoft YaHei" w:eastAsia="Microsoft YaHei" w:hAnsi="Microsoft YaHei" w:cs="Microsoft YaHei"/>
          <w:color w:val="333333"/>
          <w:sz w:val="22"/>
        </w:rPr>
        <w:t>Confluent</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Microsoft</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AWS</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Google</w:t>
      </w:r>
      <w:r>
        <w:rPr>
          <w:rFonts w:ascii="Microsoft YaHei" w:eastAsia="Microsoft YaHei" w:hAnsi="Microsoft YaHei" w:cs="Microsoft YaHei"/>
          <w:color w:val="333333"/>
          <w:sz w:val="22"/>
        </w:rPr>
        <w:t>の</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つのパブリッククラウドを通じて</w:t>
      </w:r>
      <w:r>
        <w:rPr>
          <w:rFonts w:ascii="Microsoft YaHei" w:eastAsia="Microsoft YaHei" w:hAnsi="Microsoft YaHei" w:cs="Microsoft YaHei"/>
          <w:color w:val="333333"/>
          <w:sz w:val="22"/>
        </w:rPr>
        <w:t>Confluent Cloud</w:t>
      </w:r>
      <w:r>
        <w:rPr>
          <w:rFonts w:ascii="Microsoft YaHei" w:eastAsia="Microsoft YaHei" w:hAnsi="Microsoft YaHei" w:cs="Microsoft YaHei"/>
          <w:color w:val="333333"/>
          <w:sz w:val="22"/>
        </w:rPr>
        <w:t>を提供しています。</w:t>
      </w:r>
    </w:p>
    <w:p w14:paraId="066CCB7B" w14:textId="77777777" w:rsidR="004D63E1" w:rsidRDefault="004D63E1">
      <w:pPr>
        <w:spacing w:before="60" w:after="60" w:line="312" w:lineRule="auto"/>
        <w:rPr>
          <w:rFonts w:ascii="Microsoft YaHei" w:eastAsia="Microsoft YaHei" w:hAnsi="Microsoft YaHei" w:cs="Microsoft YaHei"/>
          <w:color w:val="333333"/>
          <w:sz w:val="22"/>
        </w:rPr>
      </w:pPr>
    </w:p>
    <w:tbl>
      <w:tblPr>
        <w:tblStyle w:val="afff5"/>
        <w:tblW w:w="9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95"/>
        <w:gridCol w:w="4575"/>
      </w:tblGrid>
      <w:tr w:rsidR="004D63E1" w14:paraId="7E6BE6BB" w14:textId="77777777">
        <w:trPr>
          <w:trHeight w:val="480"/>
        </w:trPr>
        <w:tc>
          <w:tcPr>
            <w:tcW w:w="5295" w:type="dxa"/>
            <w:tcBorders>
              <w:top w:val="nil"/>
              <w:left w:val="nil"/>
              <w:bottom w:val="nil"/>
              <w:right w:val="nil"/>
            </w:tcBorders>
          </w:tcPr>
          <w:p w14:paraId="16C6D7CC" w14:textId="77777777" w:rsidR="004D63E1" w:rsidRDefault="00810F6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51</w:t>
            </w:r>
            <w:r>
              <w:rPr>
                <w:rFonts w:ascii="Microsoft YaHei" w:eastAsia="Microsoft YaHei" w:hAnsi="Microsoft YaHei" w:cs="Microsoft YaHei"/>
                <w:color w:val="333333"/>
                <w:sz w:val="20"/>
                <w:szCs w:val="20"/>
              </w:rPr>
              <w:t>：</w:t>
            </w:r>
            <w:r>
              <w:rPr>
                <w:rFonts w:ascii="Microsoft YaHei" w:eastAsia="Microsoft YaHei" w:hAnsi="Microsoft YaHei" w:cs="Microsoft YaHei"/>
                <w:color w:val="333333"/>
                <w:sz w:val="20"/>
                <w:szCs w:val="20"/>
              </w:rPr>
              <w:t>Confluent F</w:t>
            </w:r>
            <w:r>
              <w:rPr>
                <w:rFonts w:ascii="Microsoft YaHei" w:eastAsia="Microsoft YaHei" w:hAnsi="Microsoft YaHei" w:cs="Microsoft YaHei"/>
                <w:color w:val="333333"/>
                <w:sz w:val="20"/>
                <w:szCs w:val="20"/>
              </w:rPr>
              <w:t xml:space="preserve">Y18-FY20 </w:t>
            </w:r>
            <w:r>
              <w:rPr>
                <w:rFonts w:ascii="Microsoft YaHei" w:eastAsia="Microsoft YaHei" w:hAnsi="Microsoft YaHei" w:cs="Microsoft YaHei"/>
                <w:color w:val="333333"/>
                <w:sz w:val="20"/>
                <w:szCs w:val="20"/>
              </w:rPr>
              <w:t>クラウドサービスの年間売上高</w:t>
            </w:r>
          </w:p>
        </w:tc>
        <w:tc>
          <w:tcPr>
            <w:tcW w:w="4575" w:type="dxa"/>
            <w:tcBorders>
              <w:top w:val="nil"/>
              <w:left w:val="nil"/>
              <w:bottom w:val="nil"/>
              <w:right w:val="nil"/>
            </w:tcBorders>
          </w:tcPr>
          <w:p w14:paraId="655163BB" w14:textId="77777777" w:rsidR="004D63E1" w:rsidRDefault="00810F6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52</w:t>
            </w:r>
            <w:r>
              <w:rPr>
                <w:rFonts w:ascii="Microsoft YaHei" w:eastAsia="Microsoft YaHei" w:hAnsi="Microsoft YaHei" w:cs="Microsoft YaHei"/>
                <w:color w:val="333333"/>
                <w:sz w:val="20"/>
                <w:szCs w:val="20"/>
              </w:rPr>
              <w:t>：</w:t>
            </w:r>
            <w:r>
              <w:rPr>
                <w:rFonts w:ascii="Microsoft YaHei" w:eastAsia="Microsoft YaHei" w:hAnsi="Microsoft YaHei" w:cs="Microsoft YaHei"/>
                <w:color w:val="333333"/>
                <w:sz w:val="20"/>
                <w:szCs w:val="20"/>
              </w:rPr>
              <w:t>Confluent FY18</w:t>
            </w:r>
            <w:r>
              <w:rPr>
                <w:rFonts w:ascii="Microsoft YaHei" w:eastAsia="Microsoft YaHei" w:hAnsi="Microsoft YaHei" w:cs="Microsoft YaHei"/>
                <w:color w:val="333333"/>
                <w:sz w:val="20"/>
                <w:szCs w:val="20"/>
              </w:rPr>
              <w:t>から</w:t>
            </w:r>
            <w:r>
              <w:rPr>
                <w:rFonts w:ascii="Microsoft YaHei" w:eastAsia="Microsoft YaHei" w:hAnsi="Microsoft YaHei" w:cs="Microsoft YaHei"/>
                <w:color w:val="333333"/>
                <w:sz w:val="20"/>
                <w:szCs w:val="20"/>
              </w:rPr>
              <w:t>FY20</w:t>
            </w:r>
            <w:r>
              <w:rPr>
                <w:rFonts w:ascii="Microsoft YaHei" w:eastAsia="Microsoft YaHei" w:hAnsi="Microsoft YaHei" w:cs="Microsoft YaHei"/>
                <w:color w:val="333333"/>
                <w:sz w:val="20"/>
                <w:szCs w:val="20"/>
              </w:rPr>
              <w:t>の年間総収入</w:t>
            </w:r>
          </w:p>
        </w:tc>
      </w:tr>
      <w:tr w:rsidR="004D63E1" w14:paraId="19C6B888" w14:textId="77777777">
        <w:trPr>
          <w:trHeight w:val="3030"/>
        </w:trPr>
        <w:tc>
          <w:tcPr>
            <w:tcW w:w="5295" w:type="dxa"/>
            <w:tcBorders>
              <w:top w:val="nil"/>
              <w:left w:val="nil"/>
              <w:bottom w:val="nil"/>
              <w:right w:val="nil"/>
            </w:tcBorders>
          </w:tcPr>
          <w:p w14:paraId="0C7F800F" w14:textId="77777777" w:rsidR="004D63E1" w:rsidRDefault="00810F6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lastRenderedPageBreak/>
              <w:drawing>
                <wp:inline distT="0" distB="0" distL="0" distR="0" wp14:anchorId="4F3DB833" wp14:editId="0DD05B8A">
                  <wp:extent cx="2476500" cy="2924175"/>
                  <wp:effectExtent l="0" t="0" r="0" b="0"/>
                  <wp:docPr id="258"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38"/>
                          <a:srcRect/>
                          <a:stretch>
                            <a:fillRect/>
                          </a:stretch>
                        </pic:blipFill>
                        <pic:spPr>
                          <a:xfrm>
                            <a:off x="0" y="0"/>
                            <a:ext cx="2476500" cy="2924175"/>
                          </a:xfrm>
                          <a:prstGeom prst="rect">
                            <a:avLst/>
                          </a:prstGeom>
                          <a:ln/>
                        </pic:spPr>
                      </pic:pic>
                    </a:graphicData>
                  </a:graphic>
                </wp:inline>
              </w:drawing>
            </w:r>
          </w:p>
        </w:tc>
        <w:tc>
          <w:tcPr>
            <w:tcW w:w="4575" w:type="dxa"/>
            <w:tcBorders>
              <w:top w:val="nil"/>
              <w:left w:val="nil"/>
              <w:bottom w:val="nil"/>
              <w:right w:val="nil"/>
            </w:tcBorders>
          </w:tcPr>
          <w:p w14:paraId="12607720" w14:textId="77777777" w:rsidR="004D63E1" w:rsidRDefault="00810F6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drawing>
                <wp:inline distT="0" distB="0" distL="0" distR="0" wp14:anchorId="0D547CE6" wp14:editId="7D484D21">
                  <wp:extent cx="1666875" cy="2924175"/>
                  <wp:effectExtent l="0" t="0" r="0" b="0"/>
                  <wp:docPr id="21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39"/>
                          <a:srcRect/>
                          <a:stretch>
                            <a:fillRect/>
                          </a:stretch>
                        </pic:blipFill>
                        <pic:spPr>
                          <a:xfrm>
                            <a:off x="0" y="0"/>
                            <a:ext cx="1666875" cy="2924175"/>
                          </a:xfrm>
                          <a:prstGeom prst="rect">
                            <a:avLst/>
                          </a:prstGeom>
                          <a:ln/>
                        </pic:spPr>
                      </pic:pic>
                    </a:graphicData>
                  </a:graphic>
                </wp:inline>
              </w:drawing>
            </w:r>
          </w:p>
        </w:tc>
      </w:tr>
      <w:tr w:rsidR="004D63E1" w14:paraId="6E9E99D9" w14:textId="77777777">
        <w:trPr>
          <w:trHeight w:val="480"/>
        </w:trPr>
        <w:tc>
          <w:tcPr>
            <w:tcW w:w="5295" w:type="dxa"/>
            <w:tcBorders>
              <w:top w:val="nil"/>
              <w:left w:val="nil"/>
              <w:bottom w:val="nil"/>
              <w:right w:val="nil"/>
            </w:tcBorders>
          </w:tcPr>
          <w:p w14:paraId="77A1EBD4" w14:textId="77777777" w:rsidR="004D63E1" w:rsidRDefault="00810F6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 xml:space="preserve">Pitchbook, </w:t>
            </w:r>
            <w:r>
              <w:rPr>
                <w:rFonts w:ascii="Microsoft YaHei" w:eastAsia="Microsoft YaHei" w:hAnsi="Microsoft YaHei" w:cs="Microsoft YaHei"/>
                <w:color w:val="333333"/>
                <w:sz w:val="18"/>
                <w:szCs w:val="18"/>
              </w:rPr>
              <w:t>云启资本</w:t>
            </w:r>
          </w:p>
        </w:tc>
        <w:tc>
          <w:tcPr>
            <w:tcW w:w="4575" w:type="dxa"/>
            <w:tcBorders>
              <w:top w:val="nil"/>
              <w:left w:val="nil"/>
              <w:bottom w:val="nil"/>
              <w:right w:val="nil"/>
            </w:tcBorders>
          </w:tcPr>
          <w:p w14:paraId="19E12D96" w14:textId="77777777" w:rsidR="004D63E1" w:rsidRDefault="00810F6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 xml:space="preserve">Pitchbook, </w:t>
            </w:r>
            <w:r>
              <w:rPr>
                <w:rFonts w:ascii="Microsoft YaHei" w:eastAsia="Microsoft YaHei" w:hAnsi="Microsoft YaHei" w:cs="Microsoft YaHei"/>
                <w:color w:val="333333"/>
                <w:sz w:val="18"/>
                <w:szCs w:val="18"/>
              </w:rPr>
              <w:t>云启资本</w:t>
            </w:r>
          </w:p>
        </w:tc>
      </w:tr>
    </w:tbl>
    <w:p w14:paraId="5581092D" w14:textId="77777777" w:rsidR="004D63E1" w:rsidRDefault="004D63E1">
      <w:pPr>
        <w:spacing w:before="60" w:after="60" w:line="312" w:lineRule="auto"/>
        <w:rPr>
          <w:rFonts w:ascii="Microsoft YaHei" w:eastAsia="Microsoft YaHei" w:hAnsi="Microsoft YaHei" w:cs="Microsoft YaHei"/>
          <w:color w:val="333333"/>
          <w:sz w:val="20"/>
          <w:szCs w:val="20"/>
        </w:rPr>
      </w:pPr>
    </w:p>
    <w:p w14:paraId="5249DA30" w14:textId="77777777" w:rsidR="004D63E1" w:rsidRDefault="00810F60">
      <w:pPr>
        <w:pStyle w:val="3"/>
        <w:rPr>
          <w:rFonts w:ascii="Microsoft YaHei" w:eastAsia="Microsoft YaHei" w:hAnsi="Microsoft YaHei" w:cs="Microsoft YaHei"/>
        </w:rPr>
      </w:pPr>
      <w:bookmarkStart w:id="162" w:name="_Toc98205720"/>
      <w:r>
        <w:rPr>
          <w:rFonts w:ascii="Microsoft YaHei" w:eastAsia="Microsoft YaHei" w:hAnsi="Microsoft YaHei" w:cs="Microsoft YaHei"/>
        </w:rPr>
        <w:t>5.8 MongoDB</w:t>
      </w:r>
      <w:bookmarkEnd w:id="162"/>
    </w:p>
    <w:p w14:paraId="76445148" w14:textId="77777777" w:rsidR="004D63E1" w:rsidRDefault="00810F6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MongoDB</w:t>
      </w:r>
      <w:r>
        <w:rPr>
          <w:rFonts w:ascii="Microsoft YaHei" w:eastAsia="Microsoft YaHei" w:hAnsi="Microsoft YaHei" w:cs="Microsoft YaHei"/>
          <w:color w:val="333333"/>
          <w:sz w:val="22"/>
        </w:rPr>
        <w:t>は、世界をリードする</w:t>
      </w:r>
      <w:r>
        <w:rPr>
          <w:rFonts w:ascii="Microsoft YaHei" w:eastAsia="Microsoft YaHei" w:hAnsi="Microsoft YaHei" w:cs="Microsoft YaHei"/>
          <w:color w:val="333333"/>
          <w:sz w:val="22"/>
        </w:rPr>
        <w:t>NoSQL</w:t>
      </w:r>
      <w:r>
        <w:rPr>
          <w:rFonts w:ascii="Microsoft YaHei" w:eastAsia="Microsoft YaHei" w:hAnsi="Microsoft YaHei" w:cs="Microsoft YaHei"/>
          <w:color w:val="333333"/>
          <w:sz w:val="22"/>
        </w:rPr>
        <w:t>データベースプラットフォームです。</w:t>
      </w:r>
      <w:r>
        <w:rPr>
          <w:rFonts w:ascii="Microsoft YaHei" w:eastAsia="Microsoft YaHei" w:hAnsi="Microsoft YaHei" w:cs="Microsoft YaHei"/>
          <w:color w:val="333333"/>
          <w:sz w:val="22"/>
        </w:rPr>
        <w:t>現在の製品には、クラウドデータベース製品の「</w:t>
      </w:r>
      <w:r>
        <w:rPr>
          <w:rFonts w:ascii="Microsoft YaHei" w:eastAsia="Microsoft YaHei" w:hAnsi="Microsoft YaHei" w:cs="Microsoft YaHei"/>
          <w:color w:val="333333"/>
          <w:sz w:val="22"/>
        </w:rPr>
        <w:t>MongoDB Enterprise Advanced</w:t>
      </w:r>
      <w:r>
        <w:rPr>
          <w:rFonts w:ascii="Microsoft YaHei" w:eastAsia="Microsoft YaHei" w:hAnsi="Microsoft YaHei" w:cs="Microsoft YaHei"/>
          <w:color w:val="333333"/>
          <w:sz w:val="22"/>
        </w:rPr>
        <w:t>」、オープンソースデータベース製品の「</w:t>
      </w:r>
      <w:r>
        <w:rPr>
          <w:rFonts w:ascii="Microsoft YaHei" w:eastAsia="Microsoft YaHei" w:hAnsi="Microsoft YaHei" w:cs="Microsoft YaHei"/>
          <w:color w:val="333333"/>
          <w:sz w:val="22"/>
        </w:rPr>
        <w:t>MongoDB Atlas</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Community Server</w:t>
      </w:r>
      <w:r>
        <w:rPr>
          <w:rFonts w:ascii="Microsoft YaHei" w:eastAsia="Microsoft YaHei" w:hAnsi="Microsoft YaHei" w:cs="Microsoft YaHei"/>
          <w:color w:val="333333"/>
          <w:sz w:val="22"/>
        </w:rPr>
        <w:t>」、モバイルデータベース・同期化プラットフォームの「</w:t>
      </w:r>
      <w:r>
        <w:rPr>
          <w:rFonts w:ascii="Microsoft YaHei" w:eastAsia="Microsoft YaHei" w:hAnsi="Microsoft YaHei" w:cs="Microsoft YaHei"/>
          <w:color w:val="333333"/>
          <w:sz w:val="22"/>
        </w:rPr>
        <w:t>MongoDB Realm</w:t>
      </w:r>
      <w:r>
        <w:rPr>
          <w:rFonts w:ascii="Microsoft YaHei" w:eastAsia="Microsoft YaHei" w:hAnsi="Microsoft YaHei" w:cs="Microsoft YaHei"/>
          <w:color w:val="333333"/>
          <w:sz w:val="22"/>
        </w:rPr>
        <w:t>」などがあります。同社では、製品ごとに異なる価格設定を行っており、</w:t>
      </w:r>
      <w:r>
        <w:rPr>
          <w:rFonts w:ascii="Microsoft YaHei" w:eastAsia="Microsoft YaHei" w:hAnsi="Microsoft YaHei" w:cs="Microsoft YaHei"/>
          <w:color w:val="333333"/>
          <w:sz w:val="22"/>
        </w:rPr>
        <w:t>Enterprise Edition</w:t>
      </w:r>
      <w:r>
        <w:rPr>
          <w:rFonts w:ascii="Microsoft YaHei" w:eastAsia="Microsoft YaHei" w:hAnsi="Microsoft YaHei" w:cs="Microsoft YaHei"/>
          <w:color w:val="333333"/>
          <w:sz w:val="22"/>
        </w:rPr>
        <w:t>はサーバーノードごとのサブスクリプション、クラウド製品は従量制となっています。例えば、クラウドデータベース製品の「</w:t>
      </w:r>
      <w:r>
        <w:rPr>
          <w:rFonts w:ascii="Microsoft YaHei" w:eastAsia="Microsoft YaHei" w:hAnsi="Microsoft YaHei" w:cs="Microsoft YaHei"/>
          <w:color w:val="333333"/>
          <w:sz w:val="22"/>
        </w:rPr>
        <w:t>MongoDB A</w:t>
      </w:r>
      <w:r>
        <w:rPr>
          <w:rFonts w:ascii="Microsoft YaHei" w:eastAsia="Microsoft YaHei" w:hAnsi="Microsoft YaHei" w:cs="Microsoft YaHei"/>
          <w:color w:val="333333"/>
          <w:sz w:val="22"/>
        </w:rPr>
        <w:t>tlas</w:t>
      </w:r>
      <w:r>
        <w:rPr>
          <w:rFonts w:ascii="Microsoft YaHei" w:eastAsia="Microsoft YaHei" w:hAnsi="Microsoft YaHei" w:cs="Microsoft YaHei"/>
          <w:color w:val="333333"/>
          <w:sz w:val="22"/>
        </w:rPr>
        <w:t>」は、小規模なチーム向けには、メモリやコンピューティングパワーを共有する共有クラスターを提供し、ストレージスペースの違いにより時間単位で課金されます。プロフェッショナルな開発チーム向けには、専用クラスターを提供し、</w:t>
      </w:r>
      <w:r>
        <w:rPr>
          <w:rFonts w:ascii="Microsoft YaHei" w:eastAsia="Microsoft YaHei" w:hAnsi="Microsoft YaHei" w:cs="Microsoft YaHei"/>
          <w:color w:val="333333"/>
          <w:sz w:val="22"/>
        </w:rPr>
        <w:t>RAM</w:t>
      </w:r>
      <w:r>
        <w:rPr>
          <w:rFonts w:ascii="Microsoft YaHei" w:eastAsia="Microsoft YaHei" w:hAnsi="Microsoft YaHei" w:cs="Microsoft YaHei"/>
          <w:color w:val="333333"/>
          <w:sz w:val="22"/>
        </w:rPr>
        <w:t>やコンピューティングパワー、ストレージスペースの違いにより時間単位で課金されます。</w:t>
      </w:r>
    </w:p>
    <w:p w14:paraId="35EF1BF0"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310F8581"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ff6"/>
        <w:tblW w:w="943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35"/>
      </w:tblGrid>
      <w:tr w:rsidR="004D63E1" w14:paraId="6F18F013" w14:textId="77777777">
        <w:trPr>
          <w:trHeight w:val="450"/>
        </w:trPr>
        <w:tc>
          <w:tcPr>
            <w:tcW w:w="9435" w:type="dxa"/>
            <w:tcBorders>
              <w:top w:val="nil"/>
              <w:left w:val="nil"/>
              <w:bottom w:val="nil"/>
              <w:right w:val="nil"/>
            </w:tcBorders>
          </w:tcPr>
          <w:p w14:paraId="3B816BFF" w14:textId="77777777" w:rsidR="004D63E1" w:rsidRDefault="00810F6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53</w:t>
            </w:r>
            <w:r>
              <w:rPr>
                <w:rFonts w:ascii="Microsoft YaHei" w:eastAsia="Microsoft YaHei" w:hAnsi="Microsoft YaHei" w:cs="Microsoft YaHei"/>
                <w:color w:val="333333"/>
                <w:sz w:val="20"/>
                <w:szCs w:val="20"/>
              </w:rPr>
              <w:t>：</w:t>
            </w:r>
            <w:r>
              <w:rPr>
                <w:rFonts w:ascii="Microsoft YaHei" w:eastAsia="Microsoft YaHei" w:hAnsi="Microsoft YaHei" w:cs="Microsoft YaHei"/>
                <w:color w:val="333333"/>
                <w:sz w:val="20"/>
                <w:szCs w:val="20"/>
              </w:rPr>
              <w:t>Atlas Dedicated Cluster</w:t>
            </w:r>
            <w:r>
              <w:rPr>
                <w:rFonts w:ascii="Microsoft YaHei" w:eastAsia="Microsoft YaHei" w:hAnsi="Microsoft YaHei" w:cs="Microsoft YaHei"/>
                <w:color w:val="333333"/>
                <w:sz w:val="20"/>
                <w:szCs w:val="20"/>
              </w:rPr>
              <w:t>バージョンの価格ルール</w:t>
            </w:r>
          </w:p>
        </w:tc>
      </w:tr>
      <w:tr w:rsidR="004D63E1" w14:paraId="796EF4EF" w14:textId="77777777">
        <w:trPr>
          <w:trHeight w:val="3765"/>
        </w:trPr>
        <w:tc>
          <w:tcPr>
            <w:tcW w:w="9435" w:type="dxa"/>
            <w:tcBorders>
              <w:top w:val="nil"/>
              <w:left w:val="nil"/>
              <w:bottom w:val="nil"/>
              <w:right w:val="nil"/>
            </w:tcBorders>
          </w:tcPr>
          <w:p w14:paraId="2ABEEBF6" w14:textId="77777777" w:rsidR="004D63E1" w:rsidRDefault="00810F6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2"/>
              </w:rPr>
              <w:lastRenderedPageBreak/>
              <w:drawing>
                <wp:inline distT="0" distB="0" distL="0" distR="0" wp14:anchorId="59C3F96D" wp14:editId="4E44AFFA">
                  <wp:extent cx="3476625" cy="1637155"/>
                  <wp:effectExtent l="0" t="0" r="0" b="0"/>
                  <wp:docPr id="21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40"/>
                          <a:srcRect/>
                          <a:stretch>
                            <a:fillRect/>
                          </a:stretch>
                        </pic:blipFill>
                        <pic:spPr>
                          <a:xfrm>
                            <a:off x="0" y="0"/>
                            <a:ext cx="3476625" cy="1637155"/>
                          </a:xfrm>
                          <a:prstGeom prst="rect">
                            <a:avLst/>
                          </a:prstGeom>
                          <a:ln/>
                        </pic:spPr>
                      </pic:pic>
                    </a:graphicData>
                  </a:graphic>
                </wp:inline>
              </w:drawing>
            </w:r>
          </w:p>
        </w:tc>
      </w:tr>
      <w:tr w:rsidR="004D63E1" w14:paraId="09DD7630" w14:textId="77777777">
        <w:trPr>
          <w:trHeight w:val="375"/>
        </w:trPr>
        <w:tc>
          <w:tcPr>
            <w:tcW w:w="9435" w:type="dxa"/>
            <w:tcBorders>
              <w:top w:val="nil"/>
              <w:left w:val="nil"/>
              <w:bottom w:val="nil"/>
              <w:right w:val="nil"/>
            </w:tcBorders>
          </w:tcPr>
          <w:p w14:paraId="30B77A59" w14:textId="77777777" w:rsidR="004D63E1" w:rsidRDefault="00810F6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MongoDB</w:t>
            </w:r>
            <w:r>
              <w:rPr>
                <w:rFonts w:ascii="Microsoft YaHei" w:eastAsia="Microsoft YaHei" w:hAnsi="Microsoft YaHei" w:cs="Microsoft YaHei"/>
                <w:color w:val="333333"/>
                <w:sz w:val="18"/>
                <w:szCs w:val="18"/>
              </w:rPr>
              <w:t>公式サイト</w:t>
            </w:r>
          </w:p>
        </w:tc>
      </w:tr>
    </w:tbl>
    <w:p w14:paraId="100BB85A" w14:textId="77777777" w:rsidR="004D63E1" w:rsidRDefault="00810F6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MongoDB</w:t>
      </w:r>
      <w:r>
        <w:rPr>
          <w:rFonts w:ascii="Microsoft YaHei" w:eastAsia="Microsoft YaHei" w:hAnsi="Microsoft YaHei" w:cs="Microsoft YaHei"/>
          <w:color w:val="333333"/>
          <w:sz w:val="22"/>
        </w:rPr>
        <w:t>のクラウド事業は急速に成長しています。</w:t>
      </w:r>
      <w:r>
        <w:rPr>
          <w:rFonts w:ascii="Microsoft YaHei" w:eastAsia="Microsoft YaHei" w:hAnsi="Microsoft YaHei" w:cs="Microsoft YaHei"/>
          <w:color w:val="333333"/>
          <w:sz w:val="22"/>
        </w:rPr>
        <w:t>atlas</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MongoDB</w:t>
      </w:r>
      <w:r>
        <w:rPr>
          <w:rFonts w:ascii="Microsoft YaHei" w:eastAsia="Microsoft YaHei" w:hAnsi="Microsoft YaHei" w:cs="Microsoft YaHei"/>
          <w:color w:val="333333"/>
          <w:sz w:val="22"/>
        </w:rPr>
        <w:t>がホスティングするマルチクラウド製品で、</w:t>
      </w:r>
      <w:r>
        <w:rPr>
          <w:rFonts w:ascii="Microsoft YaHei" w:eastAsia="Microsoft YaHei" w:hAnsi="Microsoft YaHei" w:cs="Microsoft YaHei"/>
          <w:color w:val="333333"/>
          <w:sz w:val="22"/>
        </w:rPr>
        <w:t>MongoDB Atlas</w:t>
      </w:r>
      <w:r>
        <w:rPr>
          <w:rFonts w:ascii="Microsoft YaHei" w:eastAsia="Microsoft YaHei" w:hAnsi="Microsoft YaHei" w:cs="Microsoft YaHei"/>
          <w:color w:val="333333"/>
          <w:sz w:val="22"/>
        </w:rPr>
        <w:t>のフリーティア製品は、北米、欧州、アジア太平洋地域の主要な</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つのクラウド事業者（</w:t>
      </w:r>
      <w:r>
        <w:rPr>
          <w:rFonts w:ascii="Microsoft YaHei" w:eastAsia="Microsoft YaHei" w:hAnsi="Microsoft YaHei" w:cs="Microsoft YaHei"/>
          <w:color w:val="333333"/>
          <w:sz w:val="22"/>
        </w:rPr>
        <w:t>Amazon Web Services</w:t>
      </w:r>
      <w:r>
        <w:rPr>
          <w:rFonts w:ascii="Microsoft YaHei" w:eastAsia="Microsoft YaHei" w:hAnsi="Microsoft YaHei" w:cs="Microsoft YaHei"/>
          <w:color w:val="333333"/>
          <w:sz w:val="22"/>
        </w:rPr>
        <w:t>（以下、</w:t>
      </w:r>
      <w:r>
        <w:rPr>
          <w:rFonts w:ascii="Microsoft YaHei" w:eastAsia="Microsoft YaHei" w:hAnsi="Microsoft YaHei" w:cs="Microsoft YaHei"/>
          <w:color w:val="333333"/>
          <w:sz w:val="22"/>
        </w:rPr>
        <w:t>AWS</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Google Cloud Platform</w:t>
      </w:r>
      <w:r>
        <w:rPr>
          <w:rFonts w:ascii="Microsoft YaHei" w:eastAsia="Microsoft YaHei" w:hAnsi="Microsoft YaHei" w:cs="Microsoft YaHei"/>
          <w:color w:val="333333"/>
          <w:sz w:val="22"/>
        </w:rPr>
        <w:t>（以下、</w:t>
      </w:r>
      <w:r>
        <w:rPr>
          <w:rFonts w:ascii="Microsoft YaHei" w:eastAsia="Microsoft YaHei" w:hAnsi="Microsoft YaHei" w:cs="Microsoft YaHei"/>
          <w:color w:val="333333"/>
          <w:sz w:val="22"/>
        </w:rPr>
        <w:t>GCP</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Microsoft</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Azure</w:t>
      </w:r>
      <w:r>
        <w:rPr>
          <w:rFonts w:ascii="Microsoft YaHei" w:eastAsia="Microsoft YaHei" w:hAnsi="Microsoft YaHei" w:cs="Microsoft YaHei"/>
          <w:color w:val="333333"/>
          <w:sz w:val="22"/>
        </w:rPr>
        <w:t>））すべてで利用可能です。</w:t>
      </w:r>
      <w:r>
        <w:rPr>
          <w:rFonts w:ascii="Microsoft YaHei" w:eastAsia="Microsoft YaHei" w:hAnsi="Microsoft YaHei" w:cs="Microsoft YaHei"/>
          <w:color w:val="333333"/>
          <w:sz w:val="22"/>
        </w:rPr>
        <w:t>"GCP"</w:t>
      </w:r>
      <w:r>
        <w:rPr>
          <w:rFonts w:ascii="Microsoft YaHei" w:eastAsia="Microsoft YaHei" w:hAnsi="Microsoft YaHei" w:cs="Microsoft YaHei"/>
          <w:color w:val="333333"/>
          <w:sz w:val="22"/>
        </w:rPr>
        <w:t>）やマイクロソフト（</w:t>
      </w:r>
      <w:r>
        <w:rPr>
          <w:rFonts w:ascii="Microsoft YaHei" w:eastAsia="Microsoft YaHei" w:hAnsi="Microsoft YaHei" w:cs="Microsoft YaHei"/>
          <w:color w:val="333333"/>
          <w:sz w:val="22"/>
        </w:rPr>
        <w:t>"Azure"</w:t>
      </w:r>
      <w:r>
        <w:rPr>
          <w:rFonts w:ascii="Microsoft YaHei" w:eastAsia="Microsoft YaHei" w:hAnsi="Microsoft YaHei" w:cs="Microsoft YaHei"/>
          <w:color w:val="333333"/>
          <w:sz w:val="22"/>
        </w:rPr>
        <w:t>）のように、世界的なデータ量の爆発的な増加、特に非構造化データの増加、ロ</w:t>
      </w:r>
      <w:r>
        <w:rPr>
          <w:rFonts w:ascii="Microsoft YaHei" w:eastAsia="Microsoft YaHei" w:hAnsi="Microsoft YaHei" w:cs="Microsoft YaHei"/>
          <w:color w:val="333333"/>
          <w:sz w:val="22"/>
        </w:rPr>
        <w:t>ーカルデータベースのクラウドへの継続的な移行などの恩恵を受けて、</w:t>
      </w:r>
      <w:r>
        <w:rPr>
          <w:rFonts w:ascii="Microsoft YaHei" w:eastAsia="Microsoft YaHei" w:hAnsi="Microsoft YaHei" w:cs="Microsoft YaHei"/>
          <w:color w:val="333333"/>
          <w:sz w:val="22"/>
        </w:rPr>
        <w:t>MongoDB</w:t>
      </w:r>
      <w:r>
        <w:rPr>
          <w:rFonts w:ascii="Microsoft YaHei" w:eastAsia="Microsoft YaHei" w:hAnsi="Microsoft YaHei" w:cs="Microsoft YaHei"/>
          <w:color w:val="333333"/>
          <w:sz w:val="22"/>
        </w:rPr>
        <w:t>の収益は急速なペースで成長し続けています。</w:t>
      </w:r>
      <w:r>
        <w:rPr>
          <w:rFonts w:ascii="Microsoft YaHei" w:eastAsia="Microsoft YaHei" w:hAnsi="Microsoft YaHei" w:cs="Microsoft YaHei"/>
          <w:color w:val="333333"/>
          <w:sz w:val="22"/>
        </w:rPr>
        <w:t>2017</w:t>
      </w:r>
      <w:r>
        <w:rPr>
          <w:rFonts w:ascii="Microsoft YaHei" w:eastAsia="Microsoft YaHei" w:hAnsi="Microsoft YaHei" w:cs="Microsoft YaHei"/>
          <w:color w:val="333333"/>
          <w:sz w:val="22"/>
        </w:rPr>
        <w:t>年度に</w:t>
      </w:r>
      <w:r>
        <w:rPr>
          <w:rFonts w:ascii="Microsoft YaHei" w:eastAsia="Microsoft YaHei" w:hAnsi="Microsoft YaHei" w:cs="Microsoft YaHei"/>
          <w:color w:val="333333"/>
          <w:sz w:val="22"/>
        </w:rPr>
        <w:t>MongoDB Atlas</w:t>
      </w:r>
      <w:r>
        <w:rPr>
          <w:rFonts w:ascii="Microsoft YaHei" w:eastAsia="Microsoft YaHei" w:hAnsi="Microsoft YaHei" w:cs="Microsoft YaHei"/>
          <w:color w:val="333333"/>
          <w:sz w:val="22"/>
        </w:rPr>
        <w:t>をリリースして以来、</w:t>
      </w:r>
      <w:r>
        <w:rPr>
          <w:rFonts w:ascii="Microsoft YaHei" w:eastAsia="Microsoft YaHei" w:hAnsi="Microsoft YaHei" w:cs="Microsoft YaHei"/>
          <w:color w:val="333333"/>
          <w:sz w:val="22"/>
        </w:rPr>
        <w:t>Atlas</w:t>
      </w:r>
      <w:r>
        <w:rPr>
          <w:rFonts w:ascii="Microsoft YaHei" w:eastAsia="Microsoft YaHei" w:hAnsi="Microsoft YaHei" w:cs="Microsoft YaHei"/>
          <w:color w:val="333333"/>
          <w:sz w:val="22"/>
        </w:rPr>
        <w:t>が貢献する収益の割合は、同年の</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％から</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年度第</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四半期の</w:t>
      </w:r>
      <w:r>
        <w:rPr>
          <w:rFonts w:ascii="Microsoft YaHei" w:eastAsia="Microsoft YaHei" w:hAnsi="Microsoft YaHei" w:cs="Microsoft YaHei"/>
          <w:color w:val="333333"/>
          <w:sz w:val="22"/>
        </w:rPr>
        <w:t>44</w:t>
      </w:r>
      <w:r>
        <w:rPr>
          <w:rFonts w:ascii="Microsoft YaHei" w:eastAsia="Microsoft YaHei" w:hAnsi="Microsoft YaHei" w:cs="Microsoft YaHei"/>
          <w:color w:val="333333"/>
          <w:sz w:val="22"/>
        </w:rPr>
        <w:t>％へと急速に増加しており、</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年度の</w:t>
      </w:r>
      <w:r>
        <w:rPr>
          <w:rFonts w:ascii="Microsoft YaHei" w:eastAsia="Microsoft YaHei" w:hAnsi="Microsoft YaHei" w:cs="Microsoft YaHei"/>
          <w:color w:val="333333"/>
          <w:sz w:val="22"/>
        </w:rPr>
        <w:t>Atlas</w:t>
      </w:r>
      <w:r>
        <w:rPr>
          <w:rFonts w:ascii="Microsoft YaHei" w:eastAsia="Microsoft YaHei" w:hAnsi="Microsoft YaHei" w:cs="Microsoft YaHei"/>
          <w:color w:val="333333"/>
          <w:sz w:val="22"/>
        </w:rPr>
        <w:t>製品の収益は</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億</w:t>
      </w:r>
      <w:r>
        <w:rPr>
          <w:rFonts w:ascii="Microsoft YaHei" w:eastAsia="Microsoft YaHei" w:hAnsi="Microsoft YaHei" w:cs="Microsoft YaHei"/>
          <w:color w:val="333333"/>
          <w:sz w:val="22"/>
        </w:rPr>
        <w:t>7,200</w:t>
      </w:r>
      <w:r>
        <w:rPr>
          <w:rFonts w:ascii="Microsoft YaHei" w:eastAsia="Microsoft YaHei" w:hAnsi="Microsoft YaHei" w:cs="Microsoft YaHei"/>
          <w:color w:val="333333"/>
          <w:sz w:val="22"/>
        </w:rPr>
        <w:t>万ドルで、前年比</w:t>
      </w:r>
      <w:r>
        <w:rPr>
          <w:rFonts w:ascii="Microsoft YaHei" w:eastAsia="Microsoft YaHei" w:hAnsi="Microsoft YaHei" w:cs="Microsoft YaHei"/>
          <w:color w:val="333333"/>
          <w:sz w:val="22"/>
        </w:rPr>
        <w:t>46</w:t>
      </w:r>
      <w:r>
        <w:rPr>
          <w:rFonts w:ascii="Microsoft YaHei" w:eastAsia="Microsoft YaHei" w:hAnsi="Microsoft YaHei" w:cs="Microsoft YaHei"/>
          <w:color w:val="333333"/>
          <w:sz w:val="22"/>
        </w:rPr>
        <w:t>％の増加となっています。</w:t>
      </w:r>
    </w:p>
    <w:p w14:paraId="2CAC0EEB" w14:textId="77777777" w:rsidR="004D63E1" w:rsidRDefault="004D63E1">
      <w:pPr>
        <w:spacing w:before="60" w:after="60" w:line="312" w:lineRule="auto"/>
        <w:rPr>
          <w:rFonts w:ascii="Microsoft YaHei" w:eastAsia="Microsoft YaHei" w:hAnsi="Microsoft YaHei" w:cs="Microsoft YaHei"/>
          <w:color w:val="333333"/>
          <w:sz w:val="20"/>
          <w:szCs w:val="20"/>
        </w:rPr>
      </w:pPr>
    </w:p>
    <w:tbl>
      <w:tblPr>
        <w:tblStyle w:val="afff7"/>
        <w:tblW w:w="943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35"/>
      </w:tblGrid>
      <w:tr w:rsidR="004D63E1" w14:paraId="2484AD95" w14:textId="77777777">
        <w:trPr>
          <w:trHeight w:val="450"/>
        </w:trPr>
        <w:tc>
          <w:tcPr>
            <w:tcW w:w="9435" w:type="dxa"/>
            <w:tcBorders>
              <w:top w:val="nil"/>
              <w:left w:val="nil"/>
              <w:bottom w:val="nil"/>
              <w:right w:val="nil"/>
            </w:tcBorders>
          </w:tcPr>
          <w:p w14:paraId="5FC50604" w14:textId="77777777" w:rsidR="004D63E1" w:rsidRDefault="00810F60">
            <w:pPr>
              <w:spacing w:before="60" w:after="60" w:line="312" w:lineRule="auto"/>
              <w:ind w:right="240"/>
              <w:rPr>
                <w:rFonts w:ascii="Microsoft YaHei" w:eastAsia="Microsoft YaHei" w:hAnsi="Microsoft YaHei" w:cs="Microsoft YaHei"/>
                <w:color w:val="333333"/>
                <w:sz w:val="20"/>
                <w:szCs w:val="20"/>
              </w:rPr>
            </w:pPr>
            <w:r>
              <w:rPr>
                <w:rFonts w:ascii="Microsoft YaHei" w:eastAsia="Microsoft YaHei" w:hAnsi="Microsoft YaHei" w:cs="Microsoft YaHei"/>
                <w:color w:val="333333"/>
                <w:sz w:val="20"/>
                <w:szCs w:val="20"/>
              </w:rPr>
              <w:t>図</w:t>
            </w:r>
            <w:r>
              <w:rPr>
                <w:rFonts w:ascii="Microsoft YaHei" w:eastAsia="Microsoft YaHei" w:hAnsi="Microsoft YaHei" w:cs="Microsoft YaHei"/>
                <w:color w:val="333333"/>
                <w:sz w:val="20"/>
                <w:szCs w:val="20"/>
              </w:rPr>
              <w:t>54</w:t>
            </w:r>
            <w:r>
              <w:rPr>
                <w:rFonts w:ascii="Microsoft YaHei" w:eastAsia="Microsoft YaHei" w:hAnsi="Microsoft YaHei" w:cs="Microsoft YaHei"/>
                <w:color w:val="333333"/>
                <w:sz w:val="20"/>
                <w:szCs w:val="20"/>
              </w:rPr>
              <w:t>：</w:t>
            </w:r>
            <w:r>
              <w:rPr>
                <w:rFonts w:ascii="Microsoft YaHei" w:eastAsia="Microsoft YaHei" w:hAnsi="Microsoft YaHei" w:cs="Microsoft YaHei"/>
                <w:color w:val="333333"/>
                <w:sz w:val="20"/>
                <w:szCs w:val="20"/>
              </w:rPr>
              <w:t>MongoDB Atlas</w:t>
            </w:r>
            <w:r>
              <w:rPr>
                <w:rFonts w:ascii="Microsoft YaHei" w:eastAsia="Microsoft YaHei" w:hAnsi="Microsoft YaHei" w:cs="Microsoft YaHei"/>
                <w:color w:val="333333"/>
                <w:sz w:val="20"/>
                <w:szCs w:val="20"/>
              </w:rPr>
              <w:t>の運用</w:t>
            </w:r>
          </w:p>
        </w:tc>
      </w:tr>
      <w:tr w:rsidR="004D63E1" w14:paraId="601C65D4" w14:textId="77777777">
        <w:trPr>
          <w:trHeight w:val="2535"/>
        </w:trPr>
        <w:tc>
          <w:tcPr>
            <w:tcW w:w="9435" w:type="dxa"/>
            <w:tcBorders>
              <w:top w:val="nil"/>
              <w:left w:val="nil"/>
              <w:bottom w:val="nil"/>
              <w:right w:val="nil"/>
            </w:tcBorders>
          </w:tcPr>
          <w:p w14:paraId="1103F6B6" w14:textId="77777777" w:rsidR="004D63E1" w:rsidRDefault="00810F60">
            <w:pPr>
              <w:spacing w:before="60" w:after="60" w:line="312" w:lineRule="auto"/>
              <w:ind w:right="240"/>
              <w:jc w:val="center"/>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lastRenderedPageBreak/>
              <w:drawing>
                <wp:inline distT="0" distB="0" distL="0" distR="0" wp14:anchorId="3C1FDA72" wp14:editId="2D0C0BFA">
                  <wp:extent cx="3657600" cy="2743200"/>
                  <wp:effectExtent l="0" t="0" r="0" b="0"/>
                  <wp:docPr id="21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41"/>
                          <a:srcRect/>
                          <a:stretch>
                            <a:fillRect/>
                          </a:stretch>
                        </pic:blipFill>
                        <pic:spPr>
                          <a:xfrm>
                            <a:off x="0" y="0"/>
                            <a:ext cx="3657600" cy="2743200"/>
                          </a:xfrm>
                          <a:prstGeom prst="rect">
                            <a:avLst/>
                          </a:prstGeom>
                          <a:ln/>
                        </pic:spPr>
                      </pic:pic>
                    </a:graphicData>
                  </a:graphic>
                </wp:inline>
              </w:drawing>
            </w:r>
          </w:p>
        </w:tc>
      </w:tr>
      <w:tr w:rsidR="004D63E1" w14:paraId="636B2271" w14:textId="77777777">
        <w:trPr>
          <w:trHeight w:val="375"/>
        </w:trPr>
        <w:tc>
          <w:tcPr>
            <w:tcW w:w="9435" w:type="dxa"/>
            <w:tcBorders>
              <w:top w:val="nil"/>
              <w:left w:val="nil"/>
              <w:bottom w:val="nil"/>
              <w:right w:val="nil"/>
            </w:tcBorders>
          </w:tcPr>
          <w:p w14:paraId="3C7B5B52" w14:textId="77777777" w:rsidR="004D63E1" w:rsidRDefault="00810F60">
            <w:pPr>
              <w:spacing w:before="60" w:after="60" w:line="312" w:lineRule="auto"/>
              <w:ind w:right="240"/>
              <w:rPr>
                <w:rFonts w:ascii="Microsoft YaHei" w:eastAsia="Microsoft YaHei" w:hAnsi="Microsoft YaHei" w:cs="Microsoft YaHei"/>
                <w:color w:val="333333"/>
                <w:sz w:val="18"/>
                <w:szCs w:val="18"/>
              </w:rPr>
            </w:pPr>
            <w:r>
              <w:rPr>
                <w:rFonts w:ascii="Microsoft YaHei" w:eastAsia="Microsoft YaHei" w:hAnsi="Microsoft YaHei" w:cs="Microsoft YaHei"/>
                <w:color w:val="333333"/>
                <w:sz w:val="18"/>
                <w:szCs w:val="18"/>
              </w:rPr>
              <w:t>出典：</w:t>
            </w:r>
            <w:r>
              <w:rPr>
                <w:rFonts w:ascii="Microsoft YaHei" w:eastAsia="Microsoft YaHei" w:hAnsi="Microsoft YaHei" w:cs="Microsoft YaHei"/>
                <w:color w:val="333333"/>
                <w:sz w:val="18"/>
                <w:szCs w:val="18"/>
              </w:rPr>
              <w:t xml:space="preserve">Pitchbook, </w:t>
            </w:r>
            <w:r>
              <w:rPr>
                <w:rFonts w:ascii="Microsoft YaHei" w:eastAsia="Microsoft YaHei" w:hAnsi="Microsoft YaHei" w:cs="Microsoft YaHei"/>
                <w:color w:val="333333"/>
                <w:sz w:val="18"/>
                <w:szCs w:val="18"/>
              </w:rPr>
              <w:t>云启资本</w:t>
            </w:r>
          </w:p>
        </w:tc>
      </w:tr>
    </w:tbl>
    <w:p w14:paraId="20153819" w14:textId="77777777" w:rsidR="004D63E1" w:rsidRDefault="00810F60">
      <w:pPr>
        <w:pStyle w:val="2"/>
        <w:rPr>
          <w:rFonts w:ascii="Microsoft YaHei" w:eastAsia="Microsoft YaHei" w:hAnsi="Microsoft YaHei" w:cs="Microsoft YaHei"/>
        </w:rPr>
      </w:pPr>
      <w:bookmarkStart w:id="163" w:name="_heading=h.9eu15xxvhuc" w:colFirst="0" w:colLast="0"/>
      <w:bookmarkEnd w:id="163"/>
      <w:r>
        <w:br w:type="page"/>
      </w:r>
    </w:p>
    <w:p w14:paraId="6915D1E6" w14:textId="77777777" w:rsidR="004D63E1" w:rsidRDefault="00810F60">
      <w:pPr>
        <w:pStyle w:val="2"/>
        <w:rPr>
          <w:rFonts w:ascii="Microsoft YaHei" w:eastAsia="Microsoft YaHei" w:hAnsi="Microsoft YaHei" w:cs="Microsoft YaHei"/>
        </w:rPr>
      </w:pPr>
      <w:bookmarkStart w:id="164" w:name="_Toc98205721"/>
      <w:r>
        <w:rPr>
          <w:rFonts w:ascii="Microsoft YaHei" w:eastAsia="Microsoft YaHei" w:hAnsi="Microsoft YaHei" w:cs="Microsoft YaHei"/>
        </w:rPr>
        <w:lastRenderedPageBreak/>
        <w:t>付録</w:t>
      </w:r>
      <w:r>
        <w:rPr>
          <w:rFonts w:ascii="Microsoft YaHei" w:eastAsia="Microsoft YaHei" w:hAnsi="Microsoft YaHei" w:cs="Microsoft YaHei"/>
        </w:rPr>
        <w:t xml:space="preserve">1 </w:t>
      </w:r>
      <w:r>
        <w:rPr>
          <w:rFonts w:ascii="Microsoft YaHei" w:eastAsia="Microsoft YaHei" w:hAnsi="Microsoft YaHei" w:cs="Microsoft YaHei"/>
        </w:rPr>
        <w:t>オープンソース・ハードウェアとオープンソース・ソフトウェアの比較</w:t>
      </w:r>
      <w:bookmarkEnd w:id="164"/>
    </w:p>
    <w:p w14:paraId="052254F3" w14:textId="77777777" w:rsidR="004D63E1" w:rsidRDefault="004D63E1">
      <w:pPr>
        <w:spacing w:before="60" w:after="60" w:line="312" w:lineRule="auto"/>
        <w:rPr>
          <w:rFonts w:ascii="Microsoft YaHei" w:eastAsia="Microsoft YaHei" w:hAnsi="Microsoft YaHei" w:cs="Microsoft YaHei"/>
          <w:color w:val="333333"/>
          <w:sz w:val="22"/>
        </w:rPr>
      </w:pPr>
    </w:p>
    <w:p w14:paraId="1121B370" w14:textId="77777777" w:rsidR="004D63E1" w:rsidRDefault="00810F6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オープンソースハードウェア（</w:t>
      </w:r>
      <w:r>
        <w:rPr>
          <w:rFonts w:ascii="Microsoft YaHei" w:eastAsia="Microsoft YaHei" w:hAnsi="Microsoft YaHei" w:cs="Microsoft YaHei"/>
          <w:color w:val="333333"/>
          <w:sz w:val="22"/>
        </w:rPr>
        <w:t>Open Source Hardware</w:t>
      </w:r>
      <w:r>
        <w:rPr>
          <w:rFonts w:ascii="Microsoft YaHei" w:eastAsia="Microsoft YaHei" w:hAnsi="Microsoft YaHei" w:cs="Microsoft YaHei"/>
          <w:color w:val="333333"/>
          <w:sz w:val="22"/>
        </w:rPr>
        <w:t>）とは、回路図や部品表など、一般に公開されているハードウェアの設計のことである</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と開発ボードのレイアウトデータがあります。</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また、ハードウェア設計のソースコードも特定のフォーマットで公開され、他の人が簡単に修正できるようになっています。</w:t>
      </w:r>
    </w:p>
    <w:p w14:paraId="54ED9C43" w14:textId="77777777" w:rsidR="004D63E1" w:rsidRDefault="00810F6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例えばオープンソースチップ（</w:t>
      </w:r>
      <w:r>
        <w:rPr>
          <w:rFonts w:ascii="Microsoft YaHei" w:eastAsia="Microsoft YaHei" w:hAnsi="Microsoft YaHei" w:cs="Microsoft YaHei"/>
          <w:color w:val="333333"/>
          <w:sz w:val="22"/>
        </w:rPr>
        <w:t>CPU</w:t>
      </w:r>
      <w:r>
        <w:rPr>
          <w:rFonts w:ascii="Microsoft YaHei" w:eastAsia="Microsoft YaHei" w:hAnsi="Microsoft YaHei" w:cs="Microsoft YaHei"/>
          <w:color w:val="333333"/>
          <w:sz w:val="22"/>
        </w:rPr>
        <w:t>プロセッサ）は、通常</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つのレベルでオープンソース化されている。第</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に、命令セット（</w:t>
      </w:r>
      <w:r>
        <w:rPr>
          <w:rFonts w:ascii="Microsoft YaHei" w:eastAsia="Microsoft YaHei" w:hAnsi="Microsoft YaHei" w:cs="Microsoft YaHei"/>
          <w:color w:val="333333"/>
          <w:sz w:val="22"/>
        </w:rPr>
        <w:t>ISA</w:t>
      </w:r>
      <w:r>
        <w:rPr>
          <w:rFonts w:ascii="Microsoft YaHei" w:eastAsia="Microsoft YaHei" w:hAnsi="Microsoft YaHei" w:cs="Microsoft YaHei"/>
          <w:color w:val="333333"/>
          <w:sz w:val="22"/>
        </w:rPr>
        <w:t>）がオー</w:t>
      </w:r>
      <w:r>
        <w:rPr>
          <w:rFonts w:ascii="Microsoft YaHei" w:eastAsia="Microsoft YaHei" w:hAnsi="Microsoft YaHei" w:cs="Microsoft YaHei"/>
          <w:color w:val="333333"/>
          <w:sz w:val="22"/>
        </w:rPr>
        <w:t>プンソース化されており、例えば、</w:t>
      </w:r>
      <w:r>
        <w:rPr>
          <w:rFonts w:ascii="Microsoft YaHei" w:eastAsia="Microsoft YaHei" w:hAnsi="Microsoft YaHei" w:cs="Microsoft YaHei"/>
          <w:color w:val="333333"/>
          <w:sz w:val="22"/>
        </w:rPr>
        <w:t>RISC-V</w:t>
      </w:r>
      <w:r>
        <w:rPr>
          <w:rFonts w:ascii="Microsoft YaHei" w:eastAsia="Microsoft YaHei" w:hAnsi="Microsoft YaHei" w:cs="Microsoft YaHei"/>
          <w:color w:val="333333"/>
          <w:sz w:val="22"/>
        </w:rPr>
        <w:t>命令セット仕様がオープンソース化されている。</w:t>
      </w:r>
    </w:p>
    <w:p w14:paraId="3A90A89B" w14:textId="77777777" w:rsidR="004D63E1" w:rsidRDefault="00810F6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第</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にマイクロアーキテクチャの設計のオープンソース化、第</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に</w:t>
      </w:r>
      <w:r>
        <w:rPr>
          <w:rFonts w:ascii="Microsoft YaHei" w:eastAsia="Microsoft YaHei" w:hAnsi="Microsoft YaHei" w:cs="Microsoft YaHei"/>
          <w:color w:val="333333"/>
          <w:sz w:val="22"/>
        </w:rPr>
        <w:t>RTL</w:t>
      </w:r>
      <w:r>
        <w:rPr>
          <w:rFonts w:ascii="Microsoft YaHei" w:eastAsia="Microsoft YaHei" w:hAnsi="Microsoft YaHei" w:cs="Microsoft YaHei"/>
          <w:color w:val="333333"/>
          <w:sz w:val="22"/>
        </w:rPr>
        <w:t>や</w:t>
      </w:r>
      <w:r>
        <w:rPr>
          <w:rFonts w:ascii="Microsoft YaHei" w:eastAsia="Microsoft YaHei" w:hAnsi="Microsoft YaHei" w:cs="Microsoft YaHei"/>
          <w:color w:val="333333"/>
          <w:sz w:val="22"/>
        </w:rPr>
        <w:t>GDSII</w:t>
      </w:r>
      <w:r>
        <w:rPr>
          <w:rFonts w:ascii="Microsoft YaHei" w:eastAsia="Microsoft YaHei" w:hAnsi="Microsoft YaHei" w:cs="Microsoft YaHei"/>
          <w:color w:val="333333"/>
          <w:sz w:val="22"/>
        </w:rPr>
        <w:t>のソースコードのオープンソース化。例えば、</w:t>
      </w:r>
      <w:r>
        <w:rPr>
          <w:rFonts w:ascii="Microsoft YaHei" w:eastAsia="Microsoft YaHei" w:hAnsi="Microsoft YaHei" w:cs="Microsoft YaHei"/>
          <w:color w:val="333333"/>
          <w:sz w:val="22"/>
        </w:rPr>
        <w:t>Berkeley</w:t>
      </w:r>
      <w:r>
        <w:rPr>
          <w:rFonts w:ascii="Microsoft YaHei" w:eastAsia="Microsoft YaHei" w:hAnsi="Microsoft YaHei" w:cs="Microsoft YaHei"/>
          <w:color w:val="333333"/>
          <w:sz w:val="22"/>
        </w:rPr>
        <w:t>の</w:t>
      </w:r>
      <w:r>
        <w:rPr>
          <w:rFonts w:ascii="Microsoft YaHei" w:eastAsia="Microsoft YaHei" w:hAnsi="Microsoft YaHei" w:cs="Microsoft YaHei"/>
          <w:color w:val="333333"/>
          <w:sz w:val="22"/>
        </w:rPr>
        <w:t>Rocket Chip</w:t>
      </w:r>
      <w:r>
        <w:rPr>
          <w:rFonts w:ascii="Microsoft YaHei" w:eastAsia="Microsoft YaHei" w:hAnsi="Microsoft YaHei" w:cs="Microsoft YaHei"/>
          <w:color w:val="333333"/>
          <w:sz w:val="22"/>
        </w:rPr>
        <w:t>、ケンブリッジ大学の</w:t>
      </w:r>
      <w:proofErr w:type="spellStart"/>
      <w:r>
        <w:rPr>
          <w:rFonts w:ascii="Microsoft YaHei" w:eastAsia="Microsoft YaHei" w:hAnsi="Microsoft YaHei" w:cs="Microsoft YaHei"/>
          <w:color w:val="333333"/>
          <w:sz w:val="22"/>
        </w:rPr>
        <w:t>lowRISC</w:t>
      </w:r>
      <w:proofErr w:type="spellEnd"/>
      <w:r>
        <w:rPr>
          <w:rFonts w:ascii="Microsoft YaHei" w:eastAsia="Microsoft YaHei" w:hAnsi="Microsoft YaHei" w:cs="Microsoft YaHei"/>
          <w:color w:val="333333"/>
          <w:sz w:val="22"/>
        </w:rPr>
        <w:t>、芯来蜂鸟</w:t>
      </w:r>
      <w:r>
        <w:rPr>
          <w:rFonts w:ascii="Microsoft YaHei" w:eastAsia="Microsoft YaHei" w:hAnsi="Microsoft YaHei" w:cs="Microsoft YaHei"/>
          <w:color w:val="333333"/>
          <w:sz w:val="22"/>
        </w:rPr>
        <w:t xml:space="preserve"> E203</w:t>
      </w:r>
      <w:r>
        <w:rPr>
          <w:rFonts w:ascii="Microsoft YaHei" w:eastAsia="Microsoft YaHei" w:hAnsi="Microsoft YaHei" w:cs="Microsoft YaHei"/>
          <w:color w:val="333333"/>
          <w:sz w:val="22"/>
        </w:rPr>
        <w:t>は、いずれも</w:t>
      </w:r>
      <w:r>
        <w:rPr>
          <w:rFonts w:ascii="Microsoft YaHei" w:eastAsia="Microsoft YaHei" w:hAnsi="Microsoft YaHei" w:cs="Microsoft YaHei"/>
          <w:color w:val="333333"/>
          <w:sz w:val="22"/>
        </w:rPr>
        <w:t>RTL</w:t>
      </w:r>
      <w:r>
        <w:rPr>
          <w:rFonts w:ascii="Microsoft YaHei" w:eastAsia="Microsoft YaHei" w:hAnsi="Microsoft YaHei" w:cs="Microsoft YaHei"/>
          <w:color w:val="333333"/>
          <w:sz w:val="22"/>
        </w:rPr>
        <w:t>レベルのソースコードをオープンソースにしている。</w:t>
      </w:r>
    </w:p>
    <w:p w14:paraId="5AA11C39" w14:textId="77777777" w:rsidR="004D63E1" w:rsidRDefault="004D63E1">
      <w:pPr>
        <w:spacing w:before="60" w:after="60" w:line="312" w:lineRule="auto"/>
        <w:rPr>
          <w:rFonts w:ascii="Microsoft YaHei" w:eastAsia="Microsoft YaHei" w:hAnsi="Microsoft YaHei" w:cs="Microsoft YaHei"/>
          <w:color w:val="333333"/>
          <w:sz w:val="22"/>
        </w:rPr>
      </w:pPr>
    </w:p>
    <w:p w14:paraId="71C48F58" w14:textId="77777777" w:rsidR="004D63E1" w:rsidRDefault="00810F60">
      <w:pPr>
        <w:pStyle w:val="3"/>
        <w:rPr>
          <w:rFonts w:ascii="Microsoft YaHei" w:eastAsia="Microsoft YaHei" w:hAnsi="Microsoft YaHei" w:cs="Microsoft YaHei"/>
          <w:color w:val="4CC2EE"/>
        </w:rPr>
      </w:pPr>
      <w:bookmarkStart w:id="165" w:name="_Toc98205722"/>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bookmarkEnd w:id="165"/>
    </w:p>
    <w:p w14:paraId="1CBC1E9A" w14:textId="77777777" w:rsidR="004D63E1" w:rsidRDefault="00810F60">
      <w:pPr>
        <w:spacing w:before="60" w:after="60" w:line="312" w:lineRule="auto"/>
        <w:ind w:left="420"/>
        <w:jc w:val="left"/>
        <w:rPr>
          <w:rFonts w:ascii="Microsoft YaHei" w:eastAsia="Microsoft YaHei" w:hAnsi="Microsoft YaHei" w:cs="Microsoft YaHei"/>
          <w:b/>
          <w:color w:val="9D9D9D"/>
          <w:sz w:val="22"/>
        </w:rPr>
      </w:pPr>
      <w:r>
        <w:rPr>
          <w:rFonts w:ascii="Microsoft YaHei" w:eastAsia="Microsoft YaHei" w:hAnsi="Microsoft YaHei" w:cs="Microsoft YaHei"/>
          <w:b/>
          <w:color w:val="9D9D9D"/>
          <w:sz w:val="22"/>
        </w:rPr>
        <w:t>段夕华</w:t>
      </w:r>
      <w:r>
        <w:rPr>
          <w:rFonts w:ascii="Microsoft YaHei" w:eastAsia="Microsoft YaHei" w:hAnsi="Microsoft YaHei" w:cs="Microsoft YaHei"/>
          <w:b/>
          <w:color w:val="9D9D9D"/>
          <w:sz w:val="22"/>
        </w:rPr>
        <w:t xml:space="preserve">: </w:t>
      </w:r>
      <w:r>
        <w:rPr>
          <w:rFonts w:ascii="Microsoft YaHei" w:eastAsia="Microsoft YaHei" w:hAnsi="Microsoft YaHei" w:cs="Microsoft YaHei"/>
          <w:color w:val="9D9D9D"/>
          <w:sz w:val="22"/>
        </w:rPr>
        <w:t>オープンソースハードウェア、特に</w:t>
      </w:r>
      <w:r>
        <w:rPr>
          <w:rFonts w:ascii="Microsoft YaHei" w:eastAsia="Microsoft YaHei" w:hAnsi="Microsoft YaHei" w:cs="Microsoft YaHei"/>
          <w:color w:val="9D9D9D"/>
          <w:sz w:val="22"/>
        </w:rPr>
        <w:t>RISC-V</w:t>
      </w:r>
      <w:r>
        <w:rPr>
          <w:rFonts w:ascii="Microsoft YaHei" w:eastAsia="Microsoft YaHei" w:hAnsi="Microsoft YaHei" w:cs="Microsoft YaHei"/>
          <w:color w:val="9D9D9D"/>
          <w:sz w:val="22"/>
        </w:rPr>
        <w:t>の未来は無限です。</w:t>
      </w:r>
    </w:p>
    <w:p w14:paraId="77EEC8B1" w14:textId="77777777" w:rsidR="004D63E1" w:rsidRDefault="004D63E1">
      <w:pPr>
        <w:spacing w:before="60" w:after="60" w:line="312" w:lineRule="auto"/>
        <w:rPr>
          <w:rFonts w:ascii="Microsoft YaHei" w:eastAsia="Microsoft YaHei" w:hAnsi="Microsoft YaHei" w:cs="Microsoft YaHei"/>
          <w:b/>
          <w:color w:val="333333"/>
          <w:sz w:val="22"/>
        </w:rPr>
      </w:pPr>
    </w:p>
    <w:p w14:paraId="1E962AD5" w14:textId="77777777" w:rsidR="004D63E1" w:rsidRDefault="00810F6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オープンソースハードウェアの場合、オープ</w:t>
      </w:r>
      <w:r>
        <w:rPr>
          <w:rFonts w:ascii="Microsoft YaHei" w:eastAsia="Microsoft YaHei" w:hAnsi="Microsoft YaHei" w:cs="Microsoft YaHei"/>
          <w:color w:val="333333"/>
          <w:sz w:val="22"/>
        </w:rPr>
        <w:t>ンソースソフトウェアの概念に本当に匹敵するのは、ハードウェアのオープンソースの第</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層、すなわちオープン</w:t>
      </w:r>
      <w:r>
        <w:rPr>
          <w:rFonts w:ascii="Microsoft YaHei" w:eastAsia="Microsoft YaHei" w:hAnsi="Microsoft YaHei" w:cs="Microsoft YaHei"/>
          <w:color w:val="333333"/>
          <w:sz w:val="22"/>
        </w:rPr>
        <w:t>RTL</w:t>
      </w:r>
      <w:r>
        <w:rPr>
          <w:rFonts w:ascii="Microsoft YaHei" w:eastAsia="Microsoft YaHei" w:hAnsi="Microsoft YaHei" w:cs="Microsoft YaHei"/>
          <w:color w:val="333333"/>
          <w:sz w:val="22"/>
        </w:rPr>
        <w:t>レベルのソースコードである。</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しかし、ハードウェアのコードとソフトウェアのコードには大きな違いがあり、ハードウェアの</w:t>
      </w:r>
      <w:r>
        <w:rPr>
          <w:rFonts w:ascii="Microsoft YaHei" w:eastAsia="Microsoft YaHei" w:hAnsi="Microsoft YaHei" w:cs="Microsoft YaHei"/>
          <w:color w:val="333333"/>
          <w:sz w:val="22"/>
        </w:rPr>
        <w:t>RTL</w:t>
      </w:r>
      <w:r>
        <w:rPr>
          <w:rFonts w:ascii="Microsoft YaHei" w:eastAsia="Microsoft YaHei" w:hAnsi="Microsoft YaHei" w:cs="Microsoft YaHei"/>
          <w:color w:val="333333"/>
          <w:sz w:val="22"/>
        </w:rPr>
        <w:t>コードから</w:t>
      </w:r>
      <w:r>
        <w:rPr>
          <w:rFonts w:ascii="Microsoft YaHei" w:eastAsia="Microsoft YaHei" w:hAnsi="Microsoft YaHei" w:cs="Microsoft YaHei"/>
          <w:color w:val="333333"/>
          <w:sz w:val="22"/>
        </w:rPr>
        <w:t>GDSII</w:t>
      </w:r>
      <w:r>
        <w:rPr>
          <w:rFonts w:ascii="Microsoft YaHei" w:eastAsia="Microsoft YaHei" w:hAnsi="Microsoft YaHei" w:cs="Microsoft YaHei"/>
          <w:color w:val="333333"/>
          <w:sz w:val="22"/>
        </w:rPr>
        <w:t>までの開発工程はまだ長く、フロー検証を行わない</w:t>
      </w:r>
      <w:r>
        <w:rPr>
          <w:rFonts w:ascii="Microsoft YaHei" w:eastAsia="Microsoft YaHei" w:hAnsi="Microsoft YaHei" w:cs="Microsoft YaHei"/>
          <w:color w:val="333333"/>
          <w:sz w:val="22"/>
        </w:rPr>
        <w:t>GDSII</w:t>
      </w:r>
      <w:r>
        <w:rPr>
          <w:rFonts w:ascii="Microsoft YaHei" w:eastAsia="Microsoft YaHei" w:hAnsi="Microsoft YaHei" w:cs="Microsoft YaHei"/>
          <w:color w:val="333333"/>
          <w:sz w:val="22"/>
        </w:rPr>
        <w:t>は実用的なリファレンスとは言えません。</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そのため、ソフトウェアとハードウェアの開発サイクルの違いや、反復コストの違いを考慮すると、ハードウェアの</w:t>
      </w:r>
      <w:r>
        <w:rPr>
          <w:rFonts w:ascii="Microsoft YaHei" w:eastAsia="Microsoft YaHei" w:hAnsi="Microsoft YaHei" w:cs="Microsoft YaHei"/>
          <w:color w:val="333333"/>
          <w:sz w:val="22"/>
        </w:rPr>
        <w:t>RTL</w:t>
      </w:r>
      <w:r>
        <w:rPr>
          <w:rFonts w:ascii="Microsoft YaHei" w:eastAsia="Microsoft YaHei" w:hAnsi="Microsoft YaHei" w:cs="Microsoft YaHei"/>
          <w:color w:val="333333"/>
          <w:sz w:val="22"/>
        </w:rPr>
        <w:t>レベルのソースコードがオープンソース化された後に活用でき</w:t>
      </w:r>
      <w:r>
        <w:rPr>
          <w:rFonts w:ascii="Microsoft YaHei" w:eastAsia="Microsoft YaHei" w:hAnsi="Microsoft YaHei" w:cs="Microsoft YaHei"/>
          <w:color w:val="333333"/>
          <w:sz w:val="22"/>
        </w:rPr>
        <w:t>る開発レバレッジはより限定的で、現在市</w:t>
      </w:r>
      <w:r>
        <w:rPr>
          <w:rFonts w:ascii="Microsoft YaHei" w:eastAsia="Microsoft YaHei" w:hAnsi="Microsoft YaHei" w:cs="Microsoft YaHei"/>
          <w:color w:val="333333"/>
          <w:sz w:val="22"/>
        </w:rPr>
        <w:lastRenderedPageBreak/>
        <w:t>場に出ているのはごく一部の学術的またはコミュニティが推進する製品のみとなっています。</w:t>
      </w:r>
    </w:p>
    <w:p w14:paraId="01F60307" w14:textId="77777777" w:rsidR="004D63E1" w:rsidRDefault="00810F60">
      <w:pPr>
        <w:spacing w:before="60" w:after="60" w:line="312" w:lineRule="auto"/>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12</w:t>
      </w:r>
      <w:r>
        <w:rPr>
          <w:rFonts w:ascii="Microsoft YaHei" w:eastAsia="Microsoft YaHei" w:hAnsi="Microsoft YaHei" w:cs="Microsoft YaHei"/>
          <w:color w:val="333333"/>
          <w:sz w:val="22"/>
        </w:rPr>
        <w:t>月に開催された第</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回滴水湖</w:t>
      </w:r>
      <w:r>
        <w:rPr>
          <w:rFonts w:ascii="Microsoft YaHei" w:eastAsia="Microsoft YaHei" w:hAnsi="Microsoft YaHei" w:cs="Microsoft YaHei"/>
          <w:color w:val="333333"/>
          <w:sz w:val="22"/>
        </w:rPr>
        <w:t>RISC-V</w:t>
      </w:r>
      <w:r>
        <w:rPr>
          <w:rFonts w:ascii="Microsoft YaHei" w:eastAsia="Microsoft YaHei" w:hAnsi="Microsoft YaHei" w:cs="Microsoft YaHei"/>
          <w:color w:val="333333"/>
          <w:sz w:val="22"/>
        </w:rPr>
        <w:t>産業フォーラムでは、</w:t>
      </w:r>
      <w:r>
        <w:rPr>
          <w:rFonts w:ascii="Microsoft YaHei" w:eastAsia="Microsoft YaHei" w:hAnsi="Microsoft YaHei" w:cs="Microsoft YaHei"/>
          <w:color w:val="333333"/>
          <w:sz w:val="22"/>
        </w:rPr>
        <w:t>6</w:t>
      </w:r>
      <w:r>
        <w:rPr>
          <w:rFonts w:ascii="Microsoft YaHei" w:eastAsia="Microsoft YaHei" w:hAnsi="Microsoft YaHei" w:cs="Microsoft YaHei"/>
          <w:color w:val="333333"/>
          <w:sz w:val="22"/>
        </w:rPr>
        <w:t>割以上の専門家ゲストが「</w:t>
      </w:r>
      <w:r>
        <w:rPr>
          <w:rFonts w:ascii="Microsoft YaHei" w:eastAsia="Microsoft YaHei" w:hAnsi="Microsoft YaHei" w:cs="Microsoft YaHei"/>
          <w:color w:val="333333"/>
          <w:sz w:val="22"/>
        </w:rPr>
        <w:t>RISC-V</w:t>
      </w:r>
      <w:r>
        <w:rPr>
          <w:rFonts w:ascii="Microsoft YaHei" w:eastAsia="Microsoft YaHei" w:hAnsi="Microsoft YaHei" w:cs="Microsoft YaHei"/>
          <w:color w:val="333333"/>
          <w:sz w:val="22"/>
        </w:rPr>
        <w:t>チップはまだオープンソース化すべきではない」と投票しました。</w:t>
      </w:r>
    </w:p>
    <w:p w14:paraId="55DEC842" w14:textId="77777777" w:rsidR="004D63E1" w:rsidRDefault="004D63E1">
      <w:pPr>
        <w:spacing w:before="60" w:after="60" w:line="312" w:lineRule="auto"/>
        <w:rPr>
          <w:rFonts w:ascii="Microsoft YaHei" w:eastAsia="Microsoft YaHei" w:hAnsi="Microsoft YaHei" w:cs="Microsoft YaHei"/>
          <w:color w:val="333333"/>
          <w:sz w:val="22"/>
        </w:rPr>
      </w:pPr>
    </w:p>
    <w:p w14:paraId="5EB565F7" w14:textId="77777777" w:rsidR="004D63E1" w:rsidRDefault="004D63E1">
      <w:pPr>
        <w:spacing w:before="60" w:after="60" w:line="312" w:lineRule="auto"/>
        <w:rPr>
          <w:rFonts w:ascii="Microsoft YaHei" w:eastAsia="Microsoft YaHei" w:hAnsi="Microsoft YaHei" w:cs="Microsoft YaHei"/>
          <w:color w:val="333333"/>
          <w:sz w:val="20"/>
          <w:szCs w:val="20"/>
        </w:rPr>
      </w:pPr>
    </w:p>
    <w:p w14:paraId="7015AB57" w14:textId="77777777" w:rsidR="004D63E1" w:rsidRDefault="00810F60">
      <w:pPr>
        <w:pStyle w:val="2"/>
        <w:rPr>
          <w:rFonts w:ascii="Microsoft YaHei" w:eastAsia="Microsoft YaHei" w:hAnsi="Microsoft YaHei" w:cs="Microsoft YaHei"/>
        </w:rPr>
      </w:pPr>
      <w:bookmarkStart w:id="166" w:name="_Toc98205723"/>
      <w:r>
        <w:rPr>
          <w:rFonts w:ascii="Microsoft YaHei" w:eastAsia="Microsoft YaHei" w:hAnsi="Microsoft YaHei" w:cs="Microsoft YaHei"/>
        </w:rPr>
        <w:t>付録</w:t>
      </w:r>
      <w:r>
        <w:rPr>
          <w:rFonts w:ascii="Microsoft YaHei" w:eastAsia="Microsoft YaHei" w:hAnsi="Microsoft YaHei" w:cs="Microsoft YaHei"/>
        </w:rPr>
        <w:t>2 US</w:t>
      </w:r>
      <w:r>
        <w:rPr>
          <w:rFonts w:ascii="Microsoft YaHei" w:eastAsia="Microsoft YaHei" w:hAnsi="Microsoft YaHei" w:cs="Microsoft YaHei"/>
        </w:rPr>
        <w:t>オープンソースキャピタルマーケット</w:t>
      </w:r>
      <w:bookmarkEnd w:id="166"/>
    </w:p>
    <w:p w14:paraId="0A5B170E" w14:textId="77777777" w:rsidR="004D63E1" w:rsidRDefault="00810F60">
      <w:pPr>
        <w:spacing w:before="60" w:after="60" w:line="312" w:lineRule="auto"/>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drawing>
          <wp:inline distT="0" distB="0" distL="0" distR="0" wp14:anchorId="42343104" wp14:editId="67492CF5">
            <wp:extent cx="5723116" cy="2911092"/>
            <wp:effectExtent l="0" t="0" r="0" b="0"/>
            <wp:docPr id="207" name="image61.png" descr="テーブル&#10;&#10;自動的に生成された説明"/>
            <wp:cNvGraphicFramePr/>
            <a:graphic xmlns:a="http://schemas.openxmlformats.org/drawingml/2006/main">
              <a:graphicData uri="http://schemas.openxmlformats.org/drawingml/2006/picture">
                <pic:pic xmlns:pic="http://schemas.openxmlformats.org/drawingml/2006/picture">
                  <pic:nvPicPr>
                    <pic:cNvPr id="0" name="image61.png" descr="テーブル&#10;&#10;自動的に生成された説明"/>
                    <pic:cNvPicPr preferRelativeResize="0"/>
                  </pic:nvPicPr>
                  <pic:blipFill>
                    <a:blip r:embed="rId142"/>
                    <a:srcRect/>
                    <a:stretch>
                      <a:fillRect/>
                    </a:stretch>
                  </pic:blipFill>
                  <pic:spPr>
                    <a:xfrm>
                      <a:off x="0" y="0"/>
                      <a:ext cx="5723116" cy="2911092"/>
                    </a:xfrm>
                    <a:prstGeom prst="rect">
                      <a:avLst/>
                    </a:prstGeom>
                    <a:ln/>
                  </pic:spPr>
                </pic:pic>
              </a:graphicData>
            </a:graphic>
          </wp:inline>
        </w:drawing>
      </w:r>
      <w:r>
        <w:t xml:space="preserve"> </w:t>
      </w:r>
      <w:r>
        <w:rPr>
          <w:rFonts w:ascii="Microsoft YaHei" w:eastAsia="Microsoft YaHei" w:hAnsi="Microsoft YaHei" w:cs="Microsoft YaHei"/>
          <w:noProof/>
          <w:color w:val="333333"/>
          <w:sz w:val="20"/>
          <w:szCs w:val="20"/>
        </w:rPr>
        <w:lastRenderedPageBreak/>
        <w:drawing>
          <wp:inline distT="0" distB="0" distL="0" distR="0" wp14:anchorId="7D4EB048" wp14:editId="4ECDAEF8">
            <wp:extent cx="5760720" cy="7124065"/>
            <wp:effectExtent l="0" t="0" r="0" b="0"/>
            <wp:docPr id="206" name="image58.png" descr="テーブル&#10;&#10;自動的に生成された説明"/>
            <wp:cNvGraphicFramePr/>
            <a:graphic xmlns:a="http://schemas.openxmlformats.org/drawingml/2006/main">
              <a:graphicData uri="http://schemas.openxmlformats.org/drawingml/2006/picture">
                <pic:pic xmlns:pic="http://schemas.openxmlformats.org/drawingml/2006/picture">
                  <pic:nvPicPr>
                    <pic:cNvPr id="0" name="image58.png" descr="テーブル&#10;&#10;自動的に生成された説明"/>
                    <pic:cNvPicPr preferRelativeResize="0"/>
                  </pic:nvPicPr>
                  <pic:blipFill>
                    <a:blip r:embed="rId143"/>
                    <a:srcRect/>
                    <a:stretch>
                      <a:fillRect/>
                    </a:stretch>
                  </pic:blipFill>
                  <pic:spPr>
                    <a:xfrm>
                      <a:off x="0" y="0"/>
                      <a:ext cx="5760720" cy="7124065"/>
                    </a:xfrm>
                    <a:prstGeom prst="rect">
                      <a:avLst/>
                    </a:prstGeom>
                    <a:ln/>
                  </pic:spPr>
                </pic:pic>
              </a:graphicData>
            </a:graphic>
          </wp:inline>
        </w:drawing>
      </w:r>
    </w:p>
    <w:p w14:paraId="63901DAB" w14:textId="77777777" w:rsidR="004D63E1" w:rsidRDefault="00810F60">
      <w:pPr>
        <w:pStyle w:val="2"/>
        <w:rPr>
          <w:rFonts w:ascii="Microsoft YaHei" w:eastAsia="Microsoft YaHei" w:hAnsi="Microsoft YaHei" w:cs="Microsoft YaHei"/>
        </w:rPr>
      </w:pPr>
      <w:bookmarkStart w:id="167" w:name="_Toc98205724"/>
      <w:r>
        <w:rPr>
          <w:rFonts w:ascii="Microsoft YaHei" w:eastAsia="Microsoft YaHei" w:hAnsi="Microsoft YaHei" w:cs="Microsoft YaHei"/>
        </w:rPr>
        <w:lastRenderedPageBreak/>
        <w:t>付録</w:t>
      </w:r>
      <w:r>
        <w:rPr>
          <w:rFonts w:ascii="Microsoft YaHei" w:eastAsia="Microsoft YaHei" w:hAnsi="Microsoft YaHei" w:cs="Microsoft YaHei"/>
        </w:rPr>
        <w:t>3 Y</w:t>
      </w:r>
      <w:r>
        <w:rPr>
          <w:rFonts w:ascii="Microsoft YaHei" w:eastAsia="Microsoft YaHei" w:hAnsi="Microsoft YaHei" w:cs="Microsoft YaHei"/>
        </w:rPr>
        <w:t>コンビネータオープンソースプロジェクトの概要</w:t>
      </w:r>
      <w:bookmarkEnd w:id="167"/>
    </w:p>
    <w:p w14:paraId="2ACF220F" w14:textId="77777777" w:rsidR="004D63E1" w:rsidRDefault="00810F60">
      <w:pPr>
        <w:spacing w:before="60" w:after="60" w:line="312" w:lineRule="auto"/>
        <w:rPr>
          <w:rFonts w:ascii="Microsoft YaHei" w:eastAsia="Microsoft YaHei" w:hAnsi="Microsoft YaHei" w:cs="Microsoft YaHei"/>
          <w:color w:val="333333"/>
          <w:sz w:val="20"/>
          <w:szCs w:val="20"/>
        </w:rPr>
      </w:pPr>
      <w:r>
        <w:rPr>
          <w:rFonts w:ascii="Microsoft YaHei" w:eastAsia="Microsoft YaHei" w:hAnsi="Microsoft YaHei" w:cs="Microsoft YaHei"/>
          <w:noProof/>
          <w:color w:val="333333"/>
          <w:sz w:val="20"/>
          <w:szCs w:val="20"/>
        </w:rPr>
        <w:drawing>
          <wp:inline distT="0" distB="0" distL="0" distR="0" wp14:anchorId="43BE40D4" wp14:editId="74C9CB98">
            <wp:extent cx="5760720" cy="6900545"/>
            <wp:effectExtent l="0" t="0" r="0" b="0"/>
            <wp:docPr id="211" name="image65.png" descr="テーブル&#10;&#10;自動的に生成された説明"/>
            <wp:cNvGraphicFramePr/>
            <a:graphic xmlns:a="http://schemas.openxmlformats.org/drawingml/2006/main">
              <a:graphicData uri="http://schemas.openxmlformats.org/drawingml/2006/picture">
                <pic:pic xmlns:pic="http://schemas.openxmlformats.org/drawingml/2006/picture">
                  <pic:nvPicPr>
                    <pic:cNvPr id="0" name="image65.png" descr="テーブル&#10;&#10;自動的に生成された説明"/>
                    <pic:cNvPicPr preferRelativeResize="0"/>
                  </pic:nvPicPr>
                  <pic:blipFill>
                    <a:blip r:embed="rId144"/>
                    <a:srcRect/>
                    <a:stretch>
                      <a:fillRect/>
                    </a:stretch>
                  </pic:blipFill>
                  <pic:spPr>
                    <a:xfrm>
                      <a:off x="0" y="0"/>
                      <a:ext cx="5760720" cy="6900545"/>
                    </a:xfrm>
                    <a:prstGeom prst="rect">
                      <a:avLst/>
                    </a:prstGeom>
                    <a:ln/>
                  </pic:spPr>
                </pic:pic>
              </a:graphicData>
            </a:graphic>
          </wp:inline>
        </w:drawing>
      </w:r>
      <w:r>
        <w:t xml:space="preserve"> </w:t>
      </w:r>
      <w:r>
        <w:rPr>
          <w:rFonts w:ascii="Microsoft YaHei" w:eastAsia="Microsoft YaHei" w:hAnsi="Microsoft YaHei" w:cs="Microsoft YaHei"/>
          <w:noProof/>
          <w:color w:val="333333"/>
          <w:sz w:val="20"/>
          <w:szCs w:val="20"/>
        </w:rPr>
        <w:lastRenderedPageBreak/>
        <w:drawing>
          <wp:inline distT="0" distB="0" distL="0" distR="0" wp14:anchorId="7C948A77" wp14:editId="6990E7FF">
            <wp:extent cx="5760720" cy="6386830"/>
            <wp:effectExtent l="0" t="0" r="0" b="0"/>
            <wp:docPr id="209" name="image76.png" descr="テーブル&#10;&#10;自動的に生成された説明"/>
            <wp:cNvGraphicFramePr/>
            <a:graphic xmlns:a="http://schemas.openxmlformats.org/drawingml/2006/main">
              <a:graphicData uri="http://schemas.openxmlformats.org/drawingml/2006/picture">
                <pic:pic xmlns:pic="http://schemas.openxmlformats.org/drawingml/2006/picture">
                  <pic:nvPicPr>
                    <pic:cNvPr id="0" name="image76.png" descr="テーブル&#10;&#10;自動的に生成された説明"/>
                    <pic:cNvPicPr preferRelativeResize="0"/>
                  </pic:nvPicPr>
                  <pic:blipFill>
                    <a:blip r:embed="rId145"/>
                    <a:srcRect/>
                    <a:stretch>
                      <a:fillRect/>
                    </a:stretch>
                  </pic:blipFill>
                  <pic:spPr>
                    <a:xfrm>
                      <a:off x="0" y="0"/>
                      <a:ext cx="5760720" cy="6386830"/>
                    </a:xfrm>
                    <a:prstGeom prst="rect">
                      <a:avLst/>
                    </a:prstGeom>
                    <a:ln/>
                  </pic:spPr>
                </pic:pic>
              </a:graphicData>
            </a:graphic>
          </wp:inline>
        </w:drawing>
      </w:r>
    </w:p>
    <w:p w14:paraId="675A535E" w14:textId="77777777" w:rsidR="004D63E1" w:rsidRDefault="004D63E1">
      <w:pPr>
        <w:pBdr>
          <w:bottom w:val="single" w:sz="12" w:space="1" w:color="000000"/>
          <w:between w:val="single" w:sz="12" w:space="1" w:color="000000"/>
        </w:pBdr>
        <w:spacing w:before="60" w:after="60" w:line="312" w:lineRule="auto"/>
        <w:rPr>
          <w:rFonts w:ascii="Microsoft YaHei" w:eastAsia="Microsoft YaHei" w:hAnsi="Microsoft YaHei" w:cs="Microsoft YaHei"/>
          <w:color w:val="333333"/>
          <w:sz w:val="22"/>
        </w:rPr>
      </w:pPr>
    </w:p>
    <w:p w14:paraId="0F3D26A7" w14:textId="77777777" w:rsidR="004D63E1" w:rsidRDefault="004D63E1">
      <w:pPr>
        <w:spacing w:before="60" w:after="60" w:line="312" w:lineRule="auto"/>
        <w:rPr>
          <w:rFonts w:ascii="Microsoft YaHei" w:eastAsia="Microsoft YaHei" w:hAnsi="Microsoft YaHei" w:cs="Microsoft YaHei"/>
          <w:color w:val="333333"/>
          <w:sz w:val="20"/>
          <w:szCs w:val="20"/>
        </w:rPr>
      </w:pPr>
    </w:p>
    <w:p w14:paraId="38007E8E" w14:textId="77777777" w:rsidR="004D63E1" w:rsidRDefault="00810F60">
      <w:pPr>
        <w:pStyle w:val="1"/>
        <w:rPr>
          <w:rFonts w:ascii="Microsoft YaHei" w:eastAsia="Microsoft YaHei" w:hAnsi="Microsoft YaHei" w:cs="Microsoft YaHei"/>
        </w:rPr>
      </w:pPr>
      <w:bookmarkStart w:id="168" w:name="_heading=h.noh04vmtdw88" w:colFirst="0" w:colLast="0"/>
      <w:bookmarkEnd w:id="168"/>
      <w:r>
        <w:br w:type="page"/>
      </w:r>
    </w:p>
    <w:p w14:paraId="0603D5AC" w14:textId="77777777" w:rsidR="004D63E1" w:rsidRDefault="00810F60">
      <w:pPr>
        <w:pStyle w:val="1"/>
        <w:rPr>
          <w:rFonts w:ascii="Microsoft YaHei" w:eastAsia="Microsoft YaHei" w:hAnsi="Microsoft YaHei" w:cs="Microsoft YaHei"/>
        </w:rPr>
      </w:pPr>
      <w:bookmarkStart w:id="169" w:name="_Toc98205725"/>
      <w:r>
        <w:rPr>
          <w:rFonts w:ascii="Microsoft YaHei" w:eastAsia="Microsoft YaHei" w:hAnsi="Microsoft YaHei" w:cs="Microsoft YaHei"/>
        </w:rPr>
        <w:lastRenderedPageBreak/>
        <w:t>2021</w:t>
      </w:r>
      <w:r>
        <w:rPr>
          <w:rFonts w:ascii="Microsoft YaHei" w:eastAsia="Microsoft YaHei" w:hAnsi="Microsoft YaHei" w:cs="Microsoft YaHei"/>
        </w:rPr>
        <w:t>年オープンソースのマイルストーン</w:t>
      </w:r>
      <w:bookmarkEnd w:id="169"/>
    </w:p>
    <w:p w14:paraId="5C28D0EB" w14:textId="77777777" w:rsidR="004D63E1" w:rsidRDefault="00810F60">
      <w:pPr>
        <w:pStyle w:val="2"/>
        <w:rPr>
          <w:rFonts w:ascii="Microsoft YaHei" w:eastAsia="Microsoft YaHei" w:hAnsi="Microsoft YaHei" w:cs="Microsoft YaHei"/>
        </w:rPr>
      </w:pPr>
      <w:bookmarkStart w:id="170" w:name="_Toc98205726"/>
      <w:r>
        <w:rPr>
          <w:rFonts w:ascii="Microsoft YaHei" w:eastAsia="Microsoft YaHei" w:hAnsi="Microsoft YaHei" w:cs="Microsoft YaHei"/>
        </w:rPr>
        <w:t>概要</w:t>
      </w:r>
      <w:bookmarkEnd w:id="170"/>
    </w:p>
    <w:p w14:paraId="24E3B25F"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整理：蔡芳芳</w:t>
      </w:r>
    </w:p>
    <w:p w14:paraId="4E3EA8AC" w14:textId="77777777" w:rsidR="004D63E1" w:rsidRDefault="00810F60">
      <w:pPr>
        <w:pStyle w:val="3"/>
        <w:numPr>
          <w:ilvl w:val="0"/>
          <w:numId w:val="12"/>
        </w:numPr>
        <w:ind w:left="616" w:hanging="616"/>
        <w:rPr>
          <w:rFonts w:ascii="Microsoft YaHei" w:eastAsia="Microsoft YaHei" w:hAnsi="Microsoft YaHei" w:cs="Microsoft YaHei"/>
        </w:rPr>
      </w:pPr>
      <w:bookmarkStart w:id="171" w:name="_Toc98205727"/>
      <w:r>
        <w:rPr>
          <w:rFonts w:ascii="Microsoft YaHei" w:eastAsia="Microsoft YaHei" w:hAnsi="Microsoft YaHei" w:cs="Microsoft YaHei"/>
        </w:rPr>
        <w:t>各国のオープンソース政策は、オープンソースの世界の将来に大きな影響を与えるだろう</w:t>
      </w:r>
      <w:bookmarkEnd w:id="171"/>
    </w:p>
    <w:p w14:paraId="54D9B73C" w14:textId="77777777" w:rsidR="004D63E1" w:rsidRDefault="00810F60">
      <w:pPr>
        <w:jc w:val="left"/>
        <w:rPr>
          <w:rFonts w:ascii="Microsoft YaHei" w:eastAsia="Microsoft YaHei" w:hAnsi="Microsoft YaHei" w:cs="Microsoft YaHei"/>
          <w:color w:val="333333"/>
          <w:sz w:val="22"/>
        </w:rPr>
      </w:pPr>
      <w:r>
        <w:rPr>
          <w:rFonts w:ascii="Microsoft YaHei" w:eastAsia="Microsoft YaHei" w:hAnsi="Microsoft YaHei" w:cs="Microsoft YaHei"/>
          <w:color w:val="494949"/>
          <w:sz w:val="22"/>
        </w:rPr>
        <w:t> </w:t>
      </w:r>
    </w:p>
    <w:p w14:paraId="3F575017" w14:textId="77777777" w:rsidR="004D63E1" w:rsidRDefault="00810F60">
      <w:pPr>
        <w:jc w:val="left"/>
        <w:rPr>
          <w:rFonts w:ascii="Microsoft YaHei" w:eastAsia="Microsoft YaHei" w:hAnsi="Microsoft YaHei" w:cs="Microsoft YaHei"/>
          <w:color w:val="333333"/>
          <w:sz w:val="22"/>
        </w:rPr>
      </w:pPr>
      <w:r>
        <w:rPr>
          <w:rFonts w:ascii="Microsoft YaHei" w:eastAsia="Microsoft YaHei" w:hAnsi="Microsoft YaHei" w:cs="Microsoft YaHei"/>
          <w:color w:val="494949"/>
          <w:sz w:val="22"/>
        </w:rPr>
        <w:t>2021</w:t>
      </w:r>
      <w:r>
        <w:rPr>
          <w:rFonts w:ascii="Microsoft YaHei" w:eastAsia="Microsoft YaHei" w:hAnsi="Microsoft YaHei" w:cs="Microsoft YaHei"/>
          <w:color w:val="494949"/>
          <w:sz w:val="22"/>
        </w:rPr>
        <w:t>年、多くの国がオープンソースを国家レベルの戦略レベルに引き上げる政策を発表し、情報技術の革新とソフトウェア産業の発展のためのオープンソースモデルの重要性を確認し、オープンソースの生態を重要な課題として繁栄させるために、国内の工業・情報技術開発部は、ソフトウェアと情報技術サービスの発展のための「第</w:t>
      </w:r>
      <w:r>
        <w:rPr>
          <w:rFonts w:ascii="Microsoft YaHei" w:eastAsia="Microsoft YaHei" w:hAnsi="Microsoft YaHei" w:cs="Microsoft YaHei"/>
          <w:color w:val="494949"/>
          <w:sz w:val="22"/>
        </w:rPr>
        <w:t>14</w:t>
      </w:r>
      <w:r>
        <w:rPr>
          <w:rFonts w:ascii="Microsoft YaHei" w:eastAsia="Microsoft YaHei" w:hAnsi="Microsoft YaHei" w:cs="Microsoft YaHei"/>
          <w:color w:val="494949"/>
          <w:sz w:val="22"/>
        </w:rPr>
        <w:t>次</w:t>
      </w:r>
      <w:r>
        <w:rPr>
          <w:rFonts w:ascii="Microsoft YaHei" w:eastAsia="Microsoft YaHei" w:hAnsi="Microsoft YaHei" w:cs="Microsoft YaHei"/>
          <w:color w:val="494949"/>
          <w:sz w:val="22"/>
        </w:rPr>
        <w:t>5</w:t>
      </w:r>
      <w:r>
        <w:rPr>
          <w:rFonts w:ascii="Microsoft YaHei" w:eastAsia="Microsoft YaHei" w:hAnsi="Microsoft YaHei" w:cs="Microsoft YaHei"/>
          <w:color w:val="494949"/>
          <w:sz w:val="22"/>
        </w:rPr>
        <w:t>ヵ年計画」を発表しました。これは典型的な例です。</w:t>
      </w:r>
    </w:p>
    <w:p w14:paraId="13A84D49" w14:textId="77777777" w:rsidR="004D63E1" w:rsidRDefault="00810F60">
      <w:pPr>
        <w:jc w:val="left"/>
        <w:rPr>
          <w:rFonts w:ascii="Microsoft YaHei" w:eastAsia="Microsoft YaHei" w:hAnsi="Microsoft YaHei" w:cs="Microsoft YaHei"/>
          <w:color w:val="333333"/>
          <w:sz w:val="22"/>
        </w:rPr>
      </w:pPr>
      <w:r>
        <w:rPr>
          <w:rFonts w:ascii="Microsoft YaHei" w:eastAsia="Microsoft YaHei" w:hAnsi="Microsoft YaHei" w:cs="Microsoft YaHei"/>
          <w:color w:val="494949"/>
          <w:sz w:val="22"/>
        </w:rPr>
        <w:t> </w:t>
      </w:r>
    </w:p>
    <w:p w14:paraId="3AA9B593" w14:textId="77777777" w:rsidR="004D63E1" w:rsidRDefault="00810F60">
      <w:pPr>
        <w:pStyle w:val="3"/>
        <w:numPr>
          <w:ilvl w:val="0"/>
          <w:numId w:val="12"/>
        </w:numPr>
        <w:ind w:left="616" w:hanging="616"/>
        <w:rPr>
          <w:rFonts w:ascii="Microsoft YaHei" w:eastAsia="Microsoft YaHei" w:hAnsi="Microsoft YaHei" w:cs="Microsoft YaHei"/>
        </w:rPr>
      </w:pPr>
      <w:bookmarkStart w:id="172" w:name="_Toc98205728"/>
      <w:r>
        <w:rPr>
          <w:rFonts w:ascii="Microsoft YaHei" w:eastAsia="Microsoft YaHei" w:hAnsi="Microsoft YaHei" w:cs="Microsoft YaHei"/>
        </w:rPr>
        <w:t>オープンソース・リーガルコンプライアンスの動向：認知度は高ま</w:t>
      </w:r>
      <w:r>
        <w:rPr>
          <w:rFonts w:ascii="Microsoft YaHei" w:eastAsia="Microsoft YaHei" w:hAnsi="Microsoft YaHei" w:cs="Microsoft YaHei"/>
        </w:rPr>
        <w:t>るが道のりは長い</w:t>
      </w:r>
      <w:bookmarkEnd w:id="172"/>
    </w:p>
    <w:p w14:paraId="1BA789E4" w14:textId="77777777" w:rsidR="004D63E1" w:rsidRDefault="00810F60">
      <w:pPr>
        <w:jc w:val="left"/>
        <w:rPr>
          <w:rFonts w:ascii="Microsoft YaHei" w:eastAsia="Microsoft YaHei" w:hAnsi="Microsoft YaHei" w:cs="Microsoft YaHei"/>
          <w:color w:val="333333"/>
          <w:sz w:val="22"/>
        </w:rPr>
      </w:pPr>
      <w:r>
        <w:rPr>
          <w:rFonts w:ascii="Microsoft YaHei" w:eastAsia="Microsoft YaHei" w:hAnsi="Microsoft YaHei" w:cs="Microsoft YaHei"/>
          <w:color w:val="494949"/>
          <w:sz w:val="22"/>
        </w:rPr>
        <w:t> </w:t>
      </w:r>
    </w:p>
    <w:p w14:paraId="0561C03B" w14:textId="77777777" w:rsidR="004D63E1" w:rsidRDefault="00810F60">
      <w:pPr>
        <w:jc w:val="left"/>
        <w:rPr>
          <w:rFonts w:ascii="Microsoft YaHei" w:eastAsia="Microsoft YaHei" w:hAnsi="Microsoft YaHei" w:cs="Microsoft YaHei"/>
          <w:color w:val="333333"/>
          <w:sz w:val="22"/>
        </w:rPr>
      </w:pPr>
      <w:r>
        <w:rPr>
          <w:rFonts w:ascii="Microsoft YaHei" w:eastAsia="Microsoft YaHei" w:hAnsi="Microsoft YaHei" w:cs="Microsoft YaHei"/>
          <w:color w:val="494949"/>
          <w:sz w:val="22"/>
        </w:rPr>
        <w:t>さまざまな業界でオープンソースコードの使用が増え、一部のオープンソースプロジェクトが「ビッグビジネス」となり、オープンソースの法律やコンプライアンスの問題をめぐる議論が前面に出てきました。</w:t>
      </w:r>
      <w:r>
        <w:rPr>
          <w:rFonts w:ascii="Microsoft YaHei" w:eastAsia="Microsoft YaHei" w:hAnsi="Microsoft YaHei" w:cs="Microsoft YaHei"/>
          <w:color w:val="494949"/>
          <w:sz w:val="22"/>
        </w:rPr>
        <w:t>GPL 3.0</w:t>
      </w:r>
      <w:r>
        <w:rPr>
          <w:rFonts w:ascii="Microsoft YaHei" w:eastAsia="Microsoft YaHei" w:hAnsi="Microsoft YaHei" w:cs="Microsoft YaHei"/>
          <w:color w:val="494949"/>
          <w:sz w:val="22"/>
        </w:rPr>
        <w:t>合意の法的有効性を明らかにした中国初のケースや、</w:t>
      </w:r>
      <w:r>
        <w:rPr>
          <w:rFonts w:ascii="Microsoft YaHei" w:eastAsia="Microsoft YaHei" w:hAnsi="Microsoft YaHei" w:cs="Microsoft YaHei"/>
          <w:color w:val="494949"/>
          <w:sz w:val="22"/>
        </w:rPr>
        <w:t>Oracle</w:t>
      </w:r>
      <w:r>
        <w:rPr>
          <w:rFonts w:ascii="Microsoft YaHei" w:eastAsia="Microsoft YaHei" w:hAnsi="Microsoft YaHei" w:cs="Microsoft YaHei"/>
          <w:color w:val="494949"/>
          <w:sz w:val="22"/>
        </w:rPr>
        <w:t>対</w:t>
      </w:r>
      <w:r>
        <w:rPr>
          <w:rFonts w:ascii="Microsoft YaHei" w:eastAsia="Microsoft YaHei" w:hAnsi="Microsoft YaHei" w:cs="Microsoft YaHei"/>
          <w:color w:val="494949"/>
          <w:sz w:val="22"/>
        </w:rPr>
        <w:t>Google</w:t>
      </w:r>
      <w:r>
        <w:rPr>
          <w:rFonts w:ascii="Microsoft YaHei" w:eastAsia="Microsoft YaHei" w:hAnsi="Microsoft YaHei" w:cs="Microsoft YaHei"/>
          <w:color w:val="494949"/>
          <w:sz w:val="22"/>
        </w:rPr>
        <w:t>の著作権侵害訴訟の和解は、ソフトウェア業界がオープンソースの法的問題やコンプライアンス問題をより意識するようになっていることを示しています。</w:t>
      </w:r>
    </w:p>
    <w:p w14:paraId="12184717" w14:textId="77777777" w:rsidR="004D63E1" w:rsidRDefault="004D63E1">
      <w:pPr>
        <w:pStyle w:val="4"/>
        <w:rPr>
          <w:rFonts w:ascii="Microsoft YaHei" w:eastAsia="Microsoft YaHei" w:hAnsi="Microsoft YaHei" w:cs="Microsoft YaHei"/>
        </w:rPr>
      </w:pPr>
    </w:p>
    <w:p w14:paraId="486C04E9" w14:textId="77777777" w:rsidR="004D63E1" w:rsidRDefault="00810F60">
      <w:pPr>
        <w:pStyle w:val="3"/>
        <w:numPr>
          <w:ilvl w:val="0"/>
          <w:numId w:val="12"/>
        </w:numPr>
        <w:ind w:left="616" w:hanging="616"/>
        <w:rPr>
          <w:rFonts w:ascii="Microsoft YaHei" w:eastAsia="Microsoft YaHei" w:hAnsi="Microsoft YaHei" w:cs="Microsoft YaHei"/>
        </w:rPr>
      </w:pPr>
      <w:bookmarkStart w:id="173" w:name="_Toc98205729"/>
      <w:r>
        <w:rPr>
          <w:rFonts w:ascii="Microsoft YaHei" w:eastAsia="Microsoft YaHei" w:hAnsi="Microsoft YaHei" w:cs="Microsoft YaHei"/>
        </w:rPr>
        <w:t>オープンソースガバナンスの可視化</w:t>
      </w:r>
      <w:bookmarkEnd w:id="173"/>
    </w:p>
    <w:p w14:paraId="73054A63" w14:textId="77777777" w:rsidR="004D63E1" w:rsidRDefault="00810F60">
      <w:pPr>
        <w:jc w:val="left"/>
        <w:rPr>
          <w:rFonts w:ascii="Microsoft YaHei" w:eastAsia="Microsoft YaHei" w:hAnsi="Microsoft YaHei" w:cs="Microsoft YaHei"/>
          <w:color w:val="333333"/>
          <w:sz w:val="22"/>
        </w:rPr>
      </w:pPr>
      <w:r>
        <w:rPr>
          <w:rFonts w:ascii="Microsoft YaHei" w:eastAsia="Microsoft YaHei" w:hAnsi="Microsoft YaHei" w:cs="Microsoft YaHei"/>
          <w:color w:val="494949"/>
          <w:sz w:val="22"/>
        </w:rPr>
        <w:t> </w:t>
      </w:r>
    </w:p>
    <w:p w14:paraId="2D03BFD0" w14:textId="77777777" w:rsidR="004D63E1" w:rsidRDefault="00810F60">
      <w:pPr>
        <w:jc w:val="left"/>
        <w:rPr>
          <w:rFonts w:ascii="Microsoft YaHei" w:eastAsia="Microsoft YaHei" w:hAnsi="Microsoft YaHei" w:cs="Microsoft YaHei"/>
          <w:color w:val="494949"/>
          <w:sz w:val="22"/>
        </w:rPr>
      </w:pPr>
      <w:r>
        <w:rPr>
          <w:rFonts w:ascii="Microsoft YaHei" w:eastAsia="Microsoft YaHei" w:hAnsi="Microsoft YaHei" w:cs="Microsoft YaHei"/>
          <w:color w:val="494949"/>
          <w:sz w:val="22"/>
        </w:rPr>
        <w:t>Linux Foundation</w:t>
      </w:r>
      <w:r>
        <w:rPr>
          <w:rFonts w:ascii="Microsoft YaHei" w:eastAsia="Microsoft YaHei" w:hAnsi="Microsoft YaHei" w:cs="Microsoft YaHei"/>
          <w:color w:val="494949"/>
          <w:sz w:val="22"/>
        </w:rPr>
        <w:t>は、</w:t>
      </w:r>
      <w:proofErr w:type="spellStart"/>
      <w:r>
        <w:rPr>
          <w:rFonts w:ascii="Microsoft YaHei" w:eastAsia="Microsoft YaHei" w:hAnsi="Microsoft YaHei" w:cs="Microsoft YaHei"/>
          <w:color w:val="494949"/>
          <w:sz w:val="22"/>
        </w:rPr>
        <w:t>OpenChain</w:t>
      </w:r>
      <w:proofErr w:type="spellEnd"/>
      <w:r>
        <w:rPr>
          <w:rFonts w:ascii="Microsoft YaHei" w:eastAsia="Microsoft YaHei" w:hAnsi="Microsoft YaHei" w:cs="Microsoft YaHei"/>
          <w:color w:val="494949"/>
          <w:sz w:val="22"/>
        </w:rPr>
        <w:t>コミュニティを国内外で積極的に推進しており、中国情報通信技術学院や多くの国内企業が注目したり、参加したりしています。また、企業がどのようにオープンソースを行うか、プロジェクトのオープンソースプロセス、オープンソース</w:t>
      </w:r>
      <w:r>
        <w:rPr>
          <w:rFonts w:ascii="Microsoft YaHei" w:eastAsia="Microsoft YaHei" w:hAnsi="Microsoft YaHei" w:cs="Microsoft YaHei"/>
          <w:color w:val="494949"/>
          <w:sz w:val="22"/>
        </w:rPr>
        <w:lastRenderedPageBreak/>
        <w:t>プロジェクトの評価基準なども業界の注目を集めています。</w:t>
      </w:r>
      <w:r>
        <w:rPr>
          <w:rFonts w:ascii="Microsoft YaHei" w:eastAsia="Microsoft YaHei" w:hAnsi="Microsoft YaHei" w:cs="Microsoft YaHei"/>
          <w:color w:val="494949"/>
          <w:sz w:val="22"/>
        </w:rPr>
        <w:t>Linux Foundation</w:t>
      </w:r>
      <w:r>
        <w:rPr>
          <w:rFonts w:ascii="Microsoft YaHei" w:eastAsia="Microsoft YaHei" w:hAnsi="Microsoft YaHei" w:cs="Microsoft YaHei"/>
          <w:color w:val="494949"/>
          <w:sz w:val="22"/>
        </w:rPr>
        <w:t>が推進する、オープンソースプロジェクトやコミュニティの健全性を測るオープンソースプロジェクト「</w:t>
      </w:r>
      <w:r>
        <w:rPr>
          <w:rFonts w:ascii="Microsoft YaHei" w:eastAsia="Microsoft YaHei" w:hAnsi="Microsoft YaHei" w:cs="Microsoft YaHei"/>
          <w:color w:val="494949"/>
          <w:sz w:val="22"/>
        </w:rPr>
        <w:t>CHAOSS</w:t>
      </w:r>
      <w:r>
        <w:rPr>
          <w:rFonts w:ascii="Microsoft YaHei" w:eastAsia="Microsoft YaHei" w:hAnsi="Microsoft YaHei" w:cs="Microsoft YaHei"/>
          <w:color w:val="494949"/>
          <w:sz w:val="22"/>
        </w:rPr>
        <w:t>」が注目されている。</w:t>
      </w:r>
    </w:p>
    <w:p w14:paraId="03E24E2E" w14:textId="77777777" w:rsidR="004D63E1" w:rsidRDefault="004D63E1">
      <w:pPr>
        <w:jc w:val="left"/>
        <w:rPr>
          <w:rFonts w:ascii="Microsoft YaHei" w:eastAsia="Microsoft YaHei" w:hAnsi="Microsoft YaHei" w:cs="Microsoft YaHei"/>
          <w:color w:val="494949"/>
          <w:sz w:val="22"/>
        </w:rPr>
      </w:pPr>
    </w:p>
    <w:p w14:paraId="1BDDF65B" w14:textId="77777777" w:rsidR="004D63E1" w:rsidRDefault="00810F60">
      <w:pPr>
        <w:jc w:val="left"/>
        <w:rPr>
          <w:rFonts w:ascii="Microsoft YaHei" w:eastAsia="Microsoft YaHei" w:hAnsi="Microsoft YaHei" w:cs="Microsoft YaHei"/>
          <w:color w:val="333333"/>
          <w:sz w:val="22"/>
        </w:rPr>
      </w:pPr>
      <w:r>
        <w:rPr>
          <w:rFonts w:ascii="Microsoft YaHei" w:eastAsia="Microsoft YaHei" w:hAnsi="Microsoft YaHei" w:cs="Microsoft YaHei"/>
          <w:color w:val="494949"/>
          <w:sz w:val="22"/>
        </w:rPr>
        <w:t> </w:t>
      </w:r>
    </w:p>
    <w:p w14:paraId="2D40CB04" w14:textId="77777777" w:rsidR="004D63E1" w:rsidRDefault="00810F60">
      <w:pPr>
        <w:pStyle w:val="3"/>
        <w:numPr>
          <w:ilvl w:val="0"/>
          <w:numId w:val="12"/>
        </w:numPr>
        <w:ind w:left="616" w:hanging="616"/>
        <w:rPr>
          <w:rFonts w:ascii="Microsoft YaHei" w:eastAsia="Microsoft YaHei" w:hAnsi="Microsoft YaHei" w:cs="Microsoft YaHei"/>
        </w:rPr>
      </w:pPr>
      <w:bookmarkStart w:id="174" w:name="_Toc98205730"/>
      <w:r>
        <w:rPr>
          <w:rFonts w:ascii="Microsoft YaHei" w:eastAsia="Microsoft YaHei" w:hAnsi="Microsoft YaHei" w:cs="Microsoft YaHei"/>
        </w:rPr>
        <w:t>国際財団の右往左往ゲーム：</w:t>
      </w:r>
      <w:r>
        <w:rPr>
          <w:rFonts w:ascii="Microsoft YaHei" w:eastAsia="Microsoft YaHei" w:hAnsi="Microsoft YaHei" w:cs="Microsoft YaHei"/>
        </w:rPr>
        <w:t>RMS</w:t>
      </w:r>
      <w:r>
        <w:rPr>
          <w:rFonts w:ascii="Microsoft YaHei" w:eastAsia="Microsoft YaHei" w:hAnsi="Microsoft YaHei" w:cs="Microsoft YaHei"/>
        </w:rPr>
        <w:t>のフリーソフトウェア財団への復帰と</w:t>
      </w:r>
      <w:r>
        <w:rPr>
          <w:rFonts w:ascii="Microsoft YaHei" w:eastAsia="Microsoft YaHei" w:hAnsi="Microsoft YaHei" w:cs="Microsoft YaHei"/>
        </w:rPr>
        <w:t>Rust</w:t>
      </w:r>
      <w:r>
        <w:rPr>
          <w:rFonts w:ascii="Microsoft YaHei" w:eastAsia="Microsoft YaHei" w:hAnsi="Microsoft YaHei" w:cs="Microsoft YaHei"/>
        </w:rPr>
        <w:t>コミュニティの論争</w:t>
      </w:r>
      <w:bookmarkEnd w:id="174"/>
    </w:p>
    <w:p w14:paraId="29B916A5" w14:textId="77777777" w:rsidR="004D63E1" w:rsidRDefault="00810F60">
      <w:pPr>
        <w:jc w:val="left"/>
        <w:rPr>
          <w:rFonts w:ascii="Microsoft YaHei" w:eastAsia="Microsoft YaHei" w:hAnsi="Microsoft YaHei" w:cs="Microsoft YaHei"/>
          <w:color w:val="333333"/>
          <w:sz w:val="22"/>
        </w:rPr>
      </w:pPr>
      <w:r>
        <w:rPr>
          <w:rFonts w:ascii="Microsoft YaHei" w:eastAsia="Microsoft YaHei" w:hAnsi="Microsoft YaHei" w:cs="Microsoft YaHei"/>
          <w:color w:val="494949"/>
          <w:sz w:val="22"/>
        </w:rPr>
        <w:t> </w:t>
      </w:r>
    </w:p>
    <w:p w14:paraId="3CA688A4" w14:textId="77777777" w:rsidR="004D63E1" w:rsidRDefault="00810F60">
      <w:pPr>
        <w:jc w:val="left"/>
        <w:rPr>
          <w:rFonts w:ascii="Microsoft YaHei" w:eastAsia="Microsoft YaHei" w:hAnsi="Microsoft YaHei" w:cs="Microsoft YaHei"/>
          <w:color w:val="333333"/>
          <w:sz w:val="22"/>
        </w:rPr>
      </w:pPr>
      <w:r>
        <w:rPr>
          <w:rFonts w:ascii="Microsoft YaHei" w:eastAsia="Microsoft YaHei" w:hAnsi="Microsoft YaHei" w:cs="Microsoft YaHei"/>
          <w:color w:val="494949"/>
          <w:sz w:val="22"/>
        </w:rPr>
        <w:t>2021</w:t>
      </w:r>
      <w:r>
        <w:rPr>
          <w:rFonts w:ascii="Microsoft YaHei" w:eastAsia="Microsoft YaHei" w:hAnsi="Microsoft YaHei" w:cs="Microsoft YaHei"/>
          <w:color w:val="494949"/>
          <w:sz w:val="22"/>
        </w:rPr>
        <w:t>年には、フリーソフトウェアの父と呼ばれるリチャード・</w:t>
      </w:r>
      <w:r>
        <w:rPr>
          <w:rFonts w:ascii="Microsoft YaHei" w:eastAsia="Microsoft YaHei" w:hAnsi="Microsoft YaHei" w:cs="Microsoft YaHei"/>
          <w:color w:val="494949"/>
          <w:sz w:val="22"/>
        </w:rPr>
        <w:t>M</w:t>
      </w:r>
      <w:r>
        <w:rPr>
          <w:rFonts w:ascii="Microsoft YaHei" w:eastAsia="Microsoft YaHei" w:hAnsi="Microsoft YaHei" w:cs="Microsoft YaHei"/>
          <w:color w:val="494949"/>
          <w:sz w:val="22"/>
        </w:rPr>
        <w:t>・ストールマンがフリーソフトウェア財団に復帰したことや、コアチームへの不満から</w:t>
      </w:r>
      <w:r>
        <w:rPr>
          <w:rFonts w:ascii="Microsoft YaHei" w:eastAsia="Microsoft YaHei" w:hAnsi="Microsoft YaHei" w:cs="Microsoft YaHei"/>
          <w:color w:val="494949"/>
          <w:sz w:val="22"/>
        </w:rPr>
        <w:t>Rust Community Moderation Team</w:t>
      </w:r>
      <w:r>
        <w:rPr>
          <w:rFonts w:ascii="Microsoft YaHei" w:eastAsia="Microsoft YaHei" w:hAnsi="Microsoft YaHei" w:cs="Microsoft YaHei"/>
          <w:color w:val="494949"/>
          <w:sz w:val="22"/>
        </w:rPr>
        <w:t>が辞任したことが物議を醸し、フリー＆オープンソースソフトウェアコミュニティが抱える複雑さやガバナンスの課題が明らかになりました。</w:t>
      </w:r>
      <w:r>
        <w:rPr>
          <w:rFonts w:ascii="Microsoft YaHei" w:eastAsia="Microsoft YaHei" w:hAnsi="Microsoft YaHei" w:cs="Microsoft YaHei"/>
          <w:color w:val="494949"/>
          <w:sz w:val="22"/>
        </w:rPr>
        <w:t> </w:t>
      </w:r>
    </w:p>
    <w:p w14:paraId="5BD4C71B" w14:textId="77777777" w:rsidR="004D63E1" w:rsidRDefault="00810F60">
      <w:pPr>
        <w:pStyle w:val="3"/>
        <w:numPr>
          <w:ilvl w:val="0"/>
          <w:numId w:val="12"/>
        </w:numPr>
        <w:ind w:left="616" w:hanging="616"/>
        <w:rPr>
          <w:rFonts w:ascii="Microsoft YaHei" w:eastAsia="Microsoft YaHei" w:hAnsi="Microsoft YaHei" w:cs="Microsoft YaHei"/>
        </w:rPr>
      </w:pPr>
      <w:bookmarkStart w:id="175" w:name="_Toc98205731"/>
      <w:r>
        <w:rPr>
          <w:rFonts w:ascii="Microsoft YaHei" w:eastAsia="Microsoft YaHei" w:hAnsi="Microsoft YaHei" w:cs="Microsoft YaHei"/>
        </w:rPr>
        <w:t>中国のオープンソースがグローバル化し、新たな影響力の時代を形成する</w:t>
      </w:r>
      <w:bookmarkEnd w:id="175"/>
    </w:p>
    <w:p w14:paraId="0CE7343F" w14:textId="77777777" w:rsidR="004D63E1" w:rsidRDefault="00810F60">
      <w:pPr>
        <w:jc w:val="left"/>
        <w:rPr>
          <w:rFonts w:ascii="Microsoft YaHei" w:eastAsia="Microsoft YaHei" w:hAnsi="Microsoft YaHei" w:cs="Microsoft YaHei"/>
          <w:color w:val="333333"/>
          <w:sz w:val="22"/>
        </w:rPr>
      </w:pPr>
      <w:r>
        <w:rPr>
          <w:rFonts w:ascii="Microsoft YaHei" w:eastAsia="Microsoft YaHei" w:hAnsi="Microsoft YaHei" w:cs="Microsoft YaHei"/>
          <w:color w:val="494949"/>
          <w:sz w:val="22"/>
        </w:rPr>
        <w:t> </w:t>
      </w:r>
    </w:p>
    <w:p w14:paraId="1CCC1BC5" w14:textId="77777777" w:rsidR="004D63E1" w:rsidRDefault="00810F60">
      <w:pPr>
        <w:jc w:val="left"/>
        <w:rPr>
          <w:rFonts w:ascii="Microsoft YaHei" w:eastAsia="Microsoft YaHei" w:hAnsi="Microsoft YaHei" w:cs="Microsoft YaHei"/>
          <w:color w:val="333333"/>
          <w:sz w:val="22"/>
        </w:rPr>
      </w:pPr>
      <w:r>
        <w:rPr>
          <w:rFonts w:ascii="Microsoft YaHei" w:eastAsia="Microsoft YaHei" w:hAnsi="Microsoft YaHei" w:cs="Microsoft YaHei"/>
          <w:color w:val="494949"/>
          <w:sz w:val="22"/>
        </w:rPr>
        <w:t>オープンソースの世界では、中国の開発者の影響力が高まっています。最新の</w:t>
      </w:r>
      <w:r>
        <w:rPr>
          <w:rFonts w:ascii="Microsoft YaHei" w:eastAsia="Microsoft YaHei" w:hAnsi="Microsoft YaHei" w:cs="Microsoft YaHei"/>
          <w:color w:val="494949"/>
          <w:sz w:val="22"/>
        </w:rPr>
        <w:t>GitHub Annual Devel</w:t>
      </w:r>
      <w:r>
        <w:rPr>
          <w:rFonts w:ascii="Microsoft YaHei" w:eastAsia="Microsoft YaHei" w:hAnsi="Microsoft YaHei" w:cs="Microsoft YaHei"/>
          <w:color w:val="494949"/>
          <w:sz w:val="22"/>
        </w:rPr>
        <w:t>oper Report</w:t>
      </w:r>
      <w:r>
        <w:rPr>
          <w:rFonts w:ascii="Microsoft YaHei" w:eastAsia="Microsoft YaHei" w:hAnsi="Microsoft YaHei" w:cs="Microsoft YaHei"/>
          <w:color w:val="494949"/>
          <w:sz w:val="22"/>
        </w:rPr>
        <w:t>によると、中国では</w:t>
      </w:r>
      <w:r>
        <w:rPr>
          <w:rFonts w:ascii="Microsoft YaHei" w:eastAsia="Microsoft YaHei" w:hAnsi="Microsoft YaHei" w:cs="Microsoft YaHei"/>
          <w:color w:val="494949"/>
          <w:sz w:val="22"/>
        </w:rPr>
        <w:t>2021</w:t>
      </w:r>
      <w:r>
        <w:rPr>
          <w:rFonts w:ascii="Microsoft YaHei" w:eastAsia="Microsoft YaHei" w:hAnsi="Microsoft YaHei" w:cs="Microsoft YaHei"/>
          <w:color w:val="494949"/>
          <w:sz w:val="22"/>
        </w:rPr>
        <w:t>年に</w:t>
      </w:r>
      <w:r>
        <w:rPr>
          <w:rFonts w:ascii="Microsoft YaHei" w:eastAsia="Microsoft YaHei" w:hAnsi="Microsoft YaHei" w:cs="Microsoft YaHei"/>
          <w:color w:val="494949"/>
          <w:sz w:val="22"/>
        </w:rPr>
        <w:t>GitHub</w:t>
      </w:r>
      <w:r>
        <w:rPr>
          <w:rFonts w:ascii="Microsoft YaHei" w:eastAsia="Microsoft YaHei" w:hAnsi="Microsoft YaHei" w:cs="Microsoft YaHei"/>
          <w:color w:val="494949"/>
          <w:sz w:val="22"/>
        </w:rPr>
        <w:t>上の開発者が</w:t>
      </w:r>
      <w:r>
        <w:rPr>
          <w:rFonts w:ascii="Microsoft YaHei" w:eastAsia="Microsoft YaHei" w:hAnsi="Microsoft YaHei" w:cs="Microsoft YaHei"/>
          <w:color w:val="494949"/>
          <w:sz w:val="22"/>
        </w:rPr>
        <w:t>103</w:t>
      </w:r>
      <w:r>
        <w:rPr>
          <w:rFonts w:ascii="Microsoft YaHei" w:eastAsia="Microsoft YaHei" w:hAnsi="Microsoft YaHei" w:cs="Microsoft YaHei"/>
          <w:color w:val="494949"/>
          <w:sz w:val="22"/>
        </w:rPr>
        <w:t>万人近く増え、累計で約</w:t>
      </w:r>
      <w:r>
        <w:rPr>
          <w:rFonts w:ascii="Microsoft YaHei" w:eastAsia="Microsoft YaHei" w:hAnsi="Microsoft YaHei" w:cs="Microsoft YaHei"/>
          <w:color w:val="494949"/>
          <w:sz w:val="22"/>
        </w:rPr>
        <w:t>755</w:t>
      </w:r>
      <w:r>
        <w:rPr>
          <w:rFonts w:ascii="Microsoft YaHei" w:eastAsia="Microsoft YaHei" w:hAnsi="Microsoft YaHei" w:cs="Microsoft YaHei"/>
          <w:color w:val="494949"/>
          <w:sz w:val="22"/>
        </w:rPr>
        <w:t>万人となっています。</w:t>
      </w:r>
      <w:r>
        <w:rPr>
          <w:rFonts w:ascii="Microsoft YaHei" w:eastAsia="Microsoft YaHei" w:hAnsi="Microsoft YaHei" w:cs="Microsoft YaHei"/>
          <w:color w:val="494949"/>
          <w:sz w:val="22"/>
        </w:rPr>
        <w:t>ASF</w:t>
      </w:r>
      <w:r>
        <w:rPr>
          <w:rFonts w:ascii="Microsoft YaHei" w:eastAsia="Microsoft YaHei" w:hAnsi="Microsoft YaHei" w:cs="Microsoft YaHei"/>
          <w:color w:val="494949"/>
          <w:sz w:val="22"/>
        </w:rPr>
        <w:t>、</w:t>
      </w:r>
      <w:r>
        <w:rPr>
          <w:rFonts w:ascii="Microsoft YaHei" w:eastAsia="Microsoft YaHei" w:hAnsi="Microsoft YaHei" w:cs="Microsoft YaHei"/>
          <w:color w:val="494949"/>
          <w:sz w:val="22"/>
        </w:rPr>
        <w:t>LF</w:t>
      </w:r>
      <w:r>
        <w:rPr>
          <w:rFonts w:ascii="Microsoft YaHei" w:eastAsia="Microsoft YaHei" w:hAnsi="Microsoft YaHei" w:cs="Microsoft YaHei"/>
          <w:color w:val="494949"/>
          <w:sz w:val="22"/>
        </w:rPr>
        <w:t>、</w:t>
      </w:r>
      <w:r>
        <w:rPr>
          <w:rFonts w:ascii="Microsoft YaHei" w:eastAsia="Microsoft YaHei" w:hAnsi="Microsoft YaHei" w:cs="Microsoft YaHei"/>
          <w:color w:val="494949"/>
          <w:sz w:val="22"/>
        </w:rPr>
        <w:t>CNCF</w:t>
      </w:r>
      <w:r>
        <w:rPr>
          <w:rFonts w:ascii="Microsoft YaHei" w:eastAsia="Microsoft YaHei" w:hAnsi="Microsoft YaHei" w:cs="Microsoft YaHei"/>
          <w:color w:val="494949"/>
          <w:sz w:val="22"/>
        </w:rPr>
        <w:t>などの国際的なオープンソース財団では、中国由来のオープンソースプロジェクトが増えてきており、国際的な財団の重要なポジションに中国のオープンソース関係者が選出され始めています。</w:t>
      </w:r>
    </w:p>
    <w:p w14:paraId="5D5227F6" w14:textId="77777777" w:rsidR="004D63E1" w:rsidRDefault="004D63E1">
      <w:pPr>
        <w:pStyle w:val="4"/>
        <w:rPr>
          <w:rFonts w:ascii="Microsoft YaHei" w:eastAsia="Microsoft YaHei" w:hAnsi="Microsoft YaHei" w:cs="Microsoft YaHei"/>
        </w:rPr>
      </w:pPr>
    </w:p>
    <w:p w14:paraId="33D3E894" w14:textId="77777777" w:rsidR="004D63E1" w:rsidRDefault="00810F60">
      <w:pPr>
        <w:pStyle w:val="3"/>
        <w:numPr>
          <w:ilvl w:val="0"/>
          <w:numId w:val="12"/>
        </w:numPr>
        <w:ind w:left="616" w:hanging="616"/>
        <w:rPr>
          <w:rFonts w:ascii="Microsoft YaHei" w:eastAsia="Microsoft YaHei" w:hAnsi="Microsoft YaHei" w:cs="Microsoft YaHei"/>
        </w:rPr>
      </w:pPr>
      <w:bookmarkStart w:id="176" w:name="_Toc98205732"/>
      <w:r>
        <w:rPr>
          <w:rFonts w:ascii="Microsoft YaHei" w:eastAsia="Microsoft YaHei" w:hAnsi="Microsoft YaHei" w:cs="Microsoft YaHei"/>
        </w:rPr>
        <w:t>輝き続けるオープンソース・ニューベンチャーズ</w:t>
      </w:r>
      <w:bookmarkEnd w:id="176"/>
    </w:p>
    <w:p w14:paraId="638E31EE" w14:textId="77777777" w:rsidR="004D63E1" w:rsidRDefault="00810F60">
      <w:pPr>
        <w:jc w:val="left"/>
        <w:rPr>
          <w:rFonts w:ascii="Microsoft YaHei" w:eastAsia="Microsoft YaHei" w:hAnsi="Microsoft YaHei" w:cs="Microsoft YaHei"/>
          <w:color w:val="333333"/>
          <w:sz w:val="22"/>
        </w:rPr>
      </w:pPr>
      <w:r>
        <w:rPr>
          <w:rFonts w:ascii="Microsoft YaHei" w:eastAsia="Microsoft YaHei" w:hAnsi="Microsoft YaHei" w:cs="Microsoft YaHei"/>
          <w:color w:val="494949"/>
          <w:sz w:val="22"/>
        </w:rPr>
        <w:t> </w:t>
      </w:r>
    </w:p>
    <w:p w14:paraId="611E7231" w14:textId="77777777" w:rsidR="004D63E1" w:rsidRDefault="00810F60">
      <w:pPr>
        <w:jc w:val="left"/>
        <w:rPr>
          <w:rFonts w:ascii="Microsoft YaHei" w:eastAsia="Microsoft YaHei" w:hAnsi="Microsoft YaHei" w:cs="Microsoft YaHei"/>
          <w:color w:val="333333"/>
          <w:sz w:val="22"/>
        </w:rPr>
      </w:pPr>
      <w:r>
        <w:rPr>
          <w:rFonts w:ascii="Microsoft YaHei" w:eastAsia="Microsoft YaHei" w:hAnsi="Microsoft YaHei" w:cs="Microsoft YaHei"/>
          <w:color w:val="494949"/>
          <w:sz w:val="22"/>
        </w:rPr>
        <w:t>2020</w:t>
      </w:r>
      <w:r>
        <w:rPr>
          <w:rFonts w:ascii="Microsoft YaHei" w:eastAsia="Microsoft YaHei" w:hAnsi="Microsoft YaHei" w:cs="Microsoft YaHei"/>
          <w:color w:val="494949"/>
          <w:sz w:val="22"/>
        </w:rPr>
        <w:t>年末から</w:t>
      </w:r>
      <w:r>
        <w:rPr>
          <w:rFonts w:ascii="Microsoft YaHei" w:eastAsia="Microsoft YaHei" w:hAnsi="Microsoft YaHei" w:cs="Microsoft YaHei"/>
          <w:color w:val="494949"/>
          <w:sz w:val="22"/>
        </w:rPr>
        <w:t>2021</w:t>
      </w:r>
      <w:r>
        <w:rPr>
          <w:rFonts w:ascii="Microsoft YaHei" w:eastAsia="Microsoft YaHei" w:hAnsi="Microsoft YaHei" w:cs="Microsoft YaHei"/>
          <w:color w:val="494949"/>
          <w:sz w:val="22"/>
        </w:rPr>
        <w:t>年末にかけて、国内外でオープンソースプロジェクトをベースにしたスタートアップが空前の勢いで誕生し、オープンソ</w:t>
      </w:r>
      <w:r>
        <w:rPr>
          <w:rFonts w:ascii="Microsoft YaHei" w:eastAsia="Microsoft YaHei" w:hAnsi="Microsoft YaHei" w:cs="Microsoft YaHei"/>
          <w:color w:val="494949"/>
          <w:sz w:val="22"/>
        </w:rPr>
        <w:t>ースプロジェクトをベースにした営利企業が資金調達や株式公開を行うことも珍しくなく、資金調達額や評価・資本金は常に新しい天井を打ち立て、オープンソースコミュニティやオープンソースソフトウェアの商業的価値が資本に認められるようになっています。</w:t>
      </w:r>
    </w:p>
    <w:p w14:paraId="680FAFDE" w14:textId="77777777" w:rsidR="004D63E1" w:rsidRDefault="00810F60">
      <w:pPr>
        <w:jc w:val="left"/>
        <w:rPr>
          <w:rFonts w:ascii="Microsoft YaHei" w:eastAsia="Microsoft YaHei" w:hAnsi="Microsoft YaHei" w:cs="Microsoft YaHei"/>
          <w:color w:val="333333"/>
          <w:sz w:val="22"/>
        </w:rPr>
      </w:pPr>
      <w:r>
        <w:rPr>
          <w:rFonts w:ascii="Microsoft YaHei" w:eastAsia="Microsoft YaHei" w:hAnsi="Microsoft YaHei" w:cs="Microsoft YaHei"/>
          <w:color w:val="494949"/>
          <w:sz w:val="22"/>
        </w:rPr>
        <w:t> </w:t>
      </w:r>
    </w:p>
    <w:p w14:paraId="3CDAD155" w14:textId="77777777" w:rsidR="004D63E1" w:rsidRDefault="00810F60">
      <w:pPr>
        <w:pStyle w:val="3"/>
        <w:numPr>
          <w:ilvl w:val="0"/>
          <w:numId w:val="12"/>
        </w:numPr>
        <w:ind w:left="616" w:hanging="616"/>
        <w:rPr>
          <w:rFonts w:ascii="Microsoft YaHei" w:eastAsia="Microsoft YaHei" w:hAnsi="Microsoft YaHei" w:cs="Microsoft YaHei"/>
        </w:rPr>
      </w:pPr>
      <w:bookmarkStart w:id="177" w:name="_Toc98205733"/>
      <w:r>
        <w:rPr>
          <w:rFonts w:ascii="Microsoft YaHei" w:eastAsia="Microsoft YaHei" w:hAnsi="Microsoft YaHei" w:cs="Microsoft YaHei"/>
        </w:rPr>
        <w:lastRenderedPageBreak/>
        <w:t>オープンソース・オペレーティング・システムの新たなブーム</w:t>
      </w:r>
      <w:bookmarkEnd w:id="177"/>
    </w:p>
    <w:p w14:paraId="319D831F" w14:textId="77777777" w:rsidR="004D63E1" w:rsidRDefault="00810F60">
      <w:pPr>
        <w:jc w:val="left"/>
        <w:rPr>
          <w:rFonts w:ascii="Microsoft YaHei" w:eastAsia="Microsoft YaHei" w:hAnsi="Microsoft YaHei" w:cs="Microsoft YaHei"/>
          <w:color w:val="333333"/>
          <w:sz w:val="22"/>
        </w:rPr>
      </w:pPr>
      <w:r>
        <w:rPr>
          <w:rFonts w:ascii="Microsoft YaHei" w:eastAsia="Microsoft YaHei" w:hAnsi="Microsoft YaHei" w:cs="Microsoft YaHei"/>
          <w:color w:val="494949"/>
          <w:sz w:val="22"/>
        </w:rPr>
        <w:t> </w:t>
      </w:r>
    </w:p>
    <w:p w14:paraId="02BBFC8E" w14:textId="77777777" w:rsidR="004D63E1" w:rsidRDefault="00810F60">
      <w:pPr>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2020</w:t>
      </w:r>
      <w:r>
        <w:rPr>
          <w:rFonts w:ascii="Microsoft YaHei" w:eastAsia="Microsoft YaHei" w:hAnsi="Microsoft YaHei" w:cs="Microsoft YaHei"/>
          <w:color w:val="333333"/>
          <w:sz w:val="22"/>
        </w:rPr>
        <w:t>年末、</w:t>
      </w:r>
      <w:r>
        <w:rPr>
          <w:rFonts w:ascii="Microsoft YaHei" w:eastAsia="Microsoft YaHei" w:hAnsi="Microsoft YaHei" w:cs="Microsoft YaHei"/>
          <w:color w:val="333333"/>
          <w:sz w:val="22"/>
        </w:rPr>
        <w:t>RedHat</w:t>
      </w:r>
      <w:r>
        <w:rPr>
          <w:rFonts w:ascii="Microsoft YaHei" w:eastAsia="Microsoft YaHei" w:hAnsi="Microsoft YaHei" w:cs="Microsoft YaHei"/>
          <w:color w:val="333333"/>
          <w:sz w:val="22"/>
        </w:rPr>
        <w:t>社が「</w:t>
      </w:r>
      <w:r>
        <w:rPr>
          <w:rFonts w:ascii="Microsoft YaHei" w:eastAsia="Microsoft YaHei" w:hAnsi="Microsoft YaHei" w:cs="Microsoft YaHei"/>
          <w:color w:val="333333"/>
          <w:sz w:val="22"/>
        </w:rPr>
        <w:t>CentOS 8</w:t>
      </w:r>
      <w:r>
        <w:rPr>
          <w:rFonts w:ascii="Microsoft YaHei" w:eastAsia="Microsoft YaHei" w:hAnsi="Microsoft YaHei" w:cs="Microsoft YaHei"/>
          <w:color w:val="333333"/>
          <w:sz w:val="22"/>
        </w:rPr>
        <w:t>」のサポートを</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年末に終了することを発表したことで、世界中のユーザーがそれに代わる適切な</w:t>
      </w:r>
      <w:r>
        <w:rPr>
          <w:rFonts w:ascii="Microsoft YaHei" w:eastAsia="Microsoft YaHei" w:hAnsi="Microsoft YaHei" w:cs="Microsoft YaHei"/>
          <w:color w:val="333333"/>
          <w:sz w:val="22"/>
        </w:rPr>
        <w:t>OS</w:t>
      </w:r>
      <w:r>
        <w:rPr>
          <w:rFonts w:ascii="Microsoft YaHei" w:eastAsia="Microsoft YaHei" w:hAnsi="Microsoft YaHei" w:cs="Microsoft YaHei"/>
          <w:color w:val="333333"/>
          <w:sz w:val="22"/>
        </w:rPr>
        <w:t>を探そうとするようになり、</w:t>
      </w:r>
      <w:r>
        <w:rPr>
          <w:rFonts w:ascii="Microsoft YaHei" w:eastAsia="Microsoft YaHei" w:hAnsi="Microsoft YaHei" w:cs="Microsoft YaHei"/>
          <w:color w:val="494949"/>
          <w:sz w:val="22"/>
        </w:rPr>
        <w:t>CentOS</w:t>
      </w:r>
      <w:r>
        <w:rPr>
          <w:rFonts w:ascii="Microsoft YaHei" w:eastAsia="Microsoft YaHei" w:hAnsi="Microsoft YaHei" w:cs="Microsoft YaHei"/>
          <w:color w:val="494949"/>
          <w:sz w:val="22"/>
        </w:rPr>
        <w:t>の撤退によってユーザー</w:t>
      </w:r>
      <w:r>
        <w:rPr>
          <w:rFonts w:ascii="Microsoft YaHei" w:eastAsia="Microsoft YaHei" w:hAnsi="Microsoft YaHei" w:cs="Microsoft YaHei"/>
          <w:color w:val="494949"/>
          <w:sz w:val="22"/>
        </w:rPr>
        <w:t>が直面する可能性のあるリスクをタイムリーに解決することが、</w:t>
      </w:r>
      <w:r>
        <w:rPr>
          <w:rFonts w:ascii="Microsoft YaHei" w:eastAsia="Microsoft YaHei" w:hAnsi="Microsoft YaHei" w:cs="Microsoft YaHei"/>
          <w:color w:val="494949"/>
          <w:sz w:val="22"/>
        </w:rPr>
        <w:t>OS</w:t>
      </w:r>
      <w:r>
        <w:rPr>
          <w:rFonts w:ascii="Microsoft YaHei" w:eastAsia="Microsoft YaHei" w:hAnsi="Microsoft YaHei" w:cs="Microsoft YaHei"/>
          <w:color w:val="494949"/>
          <w:sz w:val="22"/>
        </w:rPr>
        <w:t>ベンダーや開発者の仕事の方向性となり、</w:t>
      </w:r>
      <w:r>
        <w:rPr>
          <w:rFonts w:ascii="Microsoft YaHei" w:eastAsia="Microsoft YaHei" w:hAnsi="Microsoft YaHei" w:cs="Microsoft YaHei"/>
          <w:color w:val="494949"/>
          <w:sz w:val="22"/>
        </w:rPr>
        <w:t>2021</w:t>
      </w:r>
      <w:r>
        <w:rPr>
          <w:rFonts w:ascii="Microsoft YaHei" w:eastAsia="Microsoft YaHei" w:hAnsi="Microsoft YaHei" w:cs="Microsoft YaHei"/>
          <w:color w:val="494949"/>
          <w:sz w:val="22"/>
        </w:rPr>
        <w:t>年のオープンソース</w:t>
      </w:r>
      <w:r>
        <w:rPr>
          <w:rFonts w:ascii="Microsoft YaHei" w:eastAsia="Microsoft YaHei" w:hAnsi="Microsoft YaHei" w:cs="Microsoft YaHei"/>
          <w:color w:val="494949"/>
          <w:sz w:val="22"/>
        </w:rPr>
        <w:t>OS</w:t>
      </w:r>
      <w:r>
        <w:rPr>
          <w:rFonts w:ascii="Microsoft YaHei" w:eastAsia="Microsoft YaHei" w:hAnsi="Microsoft YaHei" w:cs="Microsoft YaHei"/>
          <w:color w:val="494949"/>
          <w:sz w:val="22"/>
        </w:rPr>
        <w:t>の新たなブームにつながっていったのです。</w:t>
      </w:r>
    </w:p>
    <w:p w14:paraId="00D48139" w14:textId="77777777" w:rsidR="004D63E1" w:rsidRDefault="00810F60">
      <w:pPr>
        <w:jc w:val="left"/>
        <w:rPr>
          <w:rFonts w:ascii="Microsoft YaHei" w:eastAsia="Microsoft YaHei" w:hAnsi="Microsoft YaHei" w:cs="Microsoft YaHei"/>
          <w:color w:val="333333"/>
          <w:sz w:val="22"/>
        </w:rPr>
      </w:pPr>
      <w:r>
        <w:rPr>
          <w:rFonts w:ascii="Microsoft YaHei" w:eastAsia="Microsoft YaHei" w:hAnsi="Microsoft YaHei" w:cs="Microsoft YaHei"/>
          <w:color w:val="494949"/>
          <w:sz w:val="22"/>
        </w:rPr>
        <w:t> </w:t>
      </w:r>
    </w:p>
    <w:p w14:paraId="736E0C92" w14:textId="77777777" w:rsidR="004D63E1" w:rsidRDefault="00810F60">
      <w:pPr>
        <w:pStyle w:val="3"/>
        <w:numPr>
          <w:ilvl w:val="0"/>
          <w:numId w:val="12"/>
        </w:numPr>
        <w:ind w:left="616" w:hanging="616"/>
        <w:rPr>
          <w:rFonts w:ascii="Microsoft YaHei" w:eastAsia="Microsoft YaHei" w:hAnsi="Microsoft YaHei" w:cs="Microsoft YaHei"/>
        </w:rPr>
      </w:pPr>
      <w:bookmarkStart w:id="178" w:name="_Toc98205734"/>
      <w:r>
        <w:rPr>
          <w:rFonts w:ascii="Microsoft YaHei" w:eastAsia="Microsoft YaHei" w:hAnsi="Microsoft YaHei" w:cs="Microsoft YaHei"/>
        </w:rPr>
        <w:t>Rust</w:t>
      </w:r>
      <w:r>
        <w:rPr>
          <w:rFonts w:ascii="Microsoft YaHei" w:eastAsia="Microsoft YaHei" w:hAnsi="Microsoft YaHei" w:cs="Microsoft YaHei"/>
        </w:rPr>
        <w:t>の新たな旅立ちに向けて</w:t>
      </w:r>
      <w:bookmarkEnd w:id="178"/>
    </w:p>
    <w:p w14:paraId="5FE53BF6" w14:textId="77777777" w:rsidR="004D63E1" w:rsidRDefault="004D63E1">
      <w:pPr>
        <w:spacing w:line="360" w:lineRule="auto"/>
        <w:jc w:val="left"/>
        <w:rPr>
          <w:rFonts w:ascii="Microsoft YaHei" w:eastAsia="Microsoft YaHei" w:hAnsi="Microsoft YaHei" w:cs="Microsoft YaHei"/>
          <w:color w:val="333333"/>
          <w:sz w:val="22"/>
        </w:rPr>
      </w:pPr>
    </w:p>
    <w:p w14:paraId="783A2DFF" w14:textId="77777777" w:rsidR="004D63E1" w:rsidRDefault="00810F60">
      <w:pPr>
        <w:jc w:val="left"/>
        <w:rPr>
          <w:rFonts w:ascii="Microsoft YaHei" w:eastAsia="Microsoft YaHei" w:hAnsi="Microsoft YaHei" w:cs="Microsoft YaHei"/>
          <w:color w:val="333333"/>
          <w:sz w:val="22"/>
        </w:rPr>
      </w:pPr>
      <w:r>
        <w:rPr>
          <w:rFonts w:ascii="Microsoft YaHei" w:eastAsia="Microsoft YaHei" w:hAnsi="Microsoft YaHei" w:cs="Microsoft YaHei"/>
          <w:color w:val="494949"/>
          <w:sz w:val="22"/>
        </w:rPr>
        <w:t>2021</w:t>
      </w:r>
      <w:r>
        <w:rPr>
          <w:rFonts w:ascii="Microsoft YaHei" w:eastAsia="Microsoft YaHei" w:hAnsi="Microsoft YaHei" w:cs="Microsoft YaHei"/>
          <w:color w:val="494949"/>
          <w:sz w:val="22"/>
        </w:rPr>
        <w:t>年には、</w:t>
      </w:r>
      <w:r>
        <w:rPr>
          <w:rFonts w:ascii="Microsoft YaHei" w:eastAsia="Microsoft YaHei" w:hAnsi="Microsoft YaHei" w:cs="Microsoft YaHei"/>
          <w:color w:val="494949"/>
          <w:sz w:val="22"/>
        </w:rPr>
        <w:t>Mozilla</w:t>
      </w:r>
      <w:r>
        <w:rPr>
          <w:rFonts w:ascii="Microsoft YaHei" w:eastAsia="Microsoft YaHei" w:hAnsi="Microsoft YaHei" w:cs="Microsoft YaHei"/>
          <w:color w:val="494949"/>
          <w:sz w:val="22"/>
        </w:rPr>
        <w:t>、</w:t>
      </w:r>
      <w:r>
        <w:rPr>
          <w:rFonts w:ascii="Microsoft YaHei" w:eastAsia="Microsoft YaHei" w:hAnsi="Microsoft YaHei" w:cs="Microsoft YaHei"/>
          <w:color w:val="494949"/>
          <w:sz w:val="22"/>
        </w:rPr>
        <w:t>Amazon</w:t>
      </w:r>
      <w:r>
        <w:rPr>
          <w:rFonts w:ascii="Microsoft YaHei" w:eastAsia="Microsoft YaHei" w:hAnsi="Microsoft YaHei" w:cs="Microsoft YaHei"/>
          <w:color w:val="494949"/>
          <w:sz w:val="22"/>
        </w:rPr>
        <w:t>、</w:t>
      </w:r>
      <w:r>
        <w:rPr>
          <w:rFonts w:ascii="Microsoft YaHei" w:eastAsia="Microsoft YaHei" w:hAnsi="Microsoft YaHei" w:cs="Microsoft YaHei"/>
          <w:color w:val="494949"/>
          <w:sz w:val="22"/>
        </w:rPr>
        <w:t>Huawei</w:t>
      </w:r>
      <w:r>
        <w:rPr>
          <w:rFonts w:ascii="Microsoft YaHei" w:eastAsia="Microsoft YaHei" w:hAnsi="Microsoft YaHei" w:cs="Microsoft YaHei"/>
          <w:color w:val="494949"/>
          <w:sz w:val="22"/>
        </w:rPr>
        <w:t>、</w:t>
      </w:r>
      <w:r>
        <w:rPr>
          <w:rFonts w:ascii="Microsoft YaHei" w:eastAsia="Microsoft YaHei" w:hAnsi="Microsoft YaHei" w:cs="Microsoft YaHei"/>
          <w:color w:val="494949"/>
          <w:sz w:val="22"/>
        </w:rPr>
        <w:t>Google</w:t>
      </w:r>
      <w:r>
        <w:rPr>
          <w:rFonts w:ascii="Microsoft YaHei" w:eastAsia="Microsoft YaHei" w:hAnsi="Microsoft YaHei" w:cs="Microsoft YaHei"/>
          <w:color w:val="494949"/>
          <w:sz w:val="22"/>
        </w:rPr>
        <w:t>、</w:t>
      </w:r>
      <w:r>
        <w:rPr>
          <w:rFonts w:ascii="Microsoft YaHei" w:eastAsia="Microsoft YaHei" w:hAnsi="Microsoft YaHei" w:cs="Microsoft YaHei"/>
          <w:color w:val="494949"/>
          <w:sz w:val="22"/>
        </w:rPr>
        <w:t>Microsoft</w:t>
      </w:r>
      <w:r>
        <w:rPr>
          <w:rFonts w:ascii="Microsoft YaHei" w:eastAsia="Microsoft YaHei" w:hAnsi="Microsoft YaHei" w:cs="Microsoft YaHei"/>
          <w:color w:val="494949"/>
          <w:sz w:val="22"/>
        </w:rPr>
        <w:t>によって</w:t>
      </w:r>
      <w:r>
        <w:rPr>
          <w:rFonts w:ascii="Microsoft YaHei" w:eastAsia="Microsoft YaHei" w:hAnsi="Microsoft YaHei" w:cs="Microsoft YaHei"/>
          <w:color w:val="494949"/>
          <w:sz w:val="22"/>
        </w:rPr>
        <w:t>Rust Foundation</w:t>
      </w:r>
      <w:r>
        <w:rPr>
          <w:rFonts w:ascii="Microsoft YaHei" w:eastAsia="Microsoft YaHei" w:hAnsi="Microsoft YaHei" w:cs="Microsoft YaHei"/>
          <w:color w:val="494949"/>
          <w:sz w:val="22"/>
        </w:rPr>
        <w:t>が設立され、</w:t>
      </w:r>
      <w:r>
        <w:rPr>
          <w:rFonts w:ascii="Microsoft YaHei" w:eastAsia="Microsoft YaHei" w:hAnsi="Microsoft YaHei" w:cs="Microsoft YaHei"/>
          <w:color w:val="494949"/>
          <w:sz w:val="22"/>
        </w:rPr>
        <w:t>Rust</w:t>
      </w:r>
      <w:r>
        <w:rPr>
          <w:rFonts w:ascii="Microsoft YaHei" w:eastAsia="Microsoft YaHei" w:hAnsi="Microsoft YaHei" w:cs="Microsoft YaHei"/>
          <w:color w:val="494949"/>
          <w:sz w:val="22"/>
        </w:rPr>
        <w:t>はようやく</w:t>
      </w:r>
      <w:r>
        <w:rPr>
          <w:rFonts w:ascii="Microsoft YaHei" w:eastAsia="Microsoft YaHei" w:hAnsi="Microsoft YaHei" w:cs="Microsoft YaHei"/>
          <w:color w:val="494949"/>
          <w:sz w:val="22"/>
        </w:rPr>
        <w:t xml:space="preserve"> "</w:t>
      </w:r>
      <w:r>
        <w:rPr>
          <w:rFonts w:ascii="Microsoft YaHei" w:eastAsia="Microsoft YaHei" w:hAnsi="Microsoft YaHei" w:cs="Microsoft YaHei"/>
          <w:color w:val="494949"/>
          <w:sz w:val="22"/>
        </w:rPr>
        <w:t>乱気流</w:t>
      </w:r>
      <w:r>
        <w:rPr>
          <w:rFonts w:ascii="Microsoft YaHei" w:eastAsia="Microsoft YaHei" w:hAnsi="Microsoft YaHei" w:cs="Microsoft YaHei"/>
          <w:color w:val="494949"/>
          <w:sz w:val="22"/>
        </w:rPr>
        <w:t xml:space="preserve"> "</w:t>
      </w:r>
      <w:r>
        <w:rPr>
          <w:rFonts w:ascii="Microsoft YaHei" w:eastAsia="Microsoft YaHei" w:hAnsi="Microsoft YaHei" w:cs="Microsoft YaHei"/>
          <w:color w:val="494949"/>
          <w:sz w:val="22"/>
        </w:rPr>
        <w:t>を脱しました。</w:t>
      </w:r>
      <w:r>
        <w:rPr>
          <w:rFonts w:ascii="Microsoft YaHei" w:eastAsia="Microsoft YaHei" w:hAnsi="Microsoft YaHei" w:cs="Microsoft YaHei"/>
          <w:color w:val="494949"/>
          <w:sz w:val="22"/>
        </w:rPr>
        <w:t>Linux</w:t>
      </w:r>
      <w:r>
        <w:rPr>
          <w:rFonts w:ascii="Microsoft YaHei" w:eastAsia="Microsoft YaHei" w:hAnsi="Microsoft YaHei" w:cs="Microsoft YaHei"/>
          <w:color w:val="494949"/>
          <w:sz w:val="22"/>
        </w:rPr>
        <w:t>コミュニティも</w:t>
      </w:r>
      <w:r>
        <w:rPr>
          <w:rFonts w:ascii="Microsoft YaHei" w:eastAsia="Microsoft YaHei" w:hAnsi="Microsoft YaHei" w:cs="Microsoft YaHei"/>
          <w:color w:val="494949"/>
          <w:sz w:val="22"/>
        </w:rPr>
        <w:t>Rust</w:t>
      </w:r>
      <w:r>
        <w:rPr>
          <w:rFonts w:ascii="Microsoft YaHei" w:eastAsia="Microsoft YaHei" w:hAnsi="Microsoft YaHei" w:cs="Microsoft YaHei"/>
          <w:color w:val="494949"/>
          <w:sz w:val="22"/>
        </w:rPr>
        <w:t>に対して積極的な姿勢を示しており、</w:t>
      </w:r>
      <w:r>
        <w:rPr>
          <w:rFonts w:ascii="Microsoft YaHei" w:eastAsia="Microsoft YaHei" w:hAnsi="Microsoft YaHei" w:cs="Microsoft YaHei"/>
          <w:color w:val="494949"/>
          <w:sz w:val="22"/>
        </w:rPr>
        <w:t>2021</w:t>
      </w:r>
      <w:r>
        <w:rPr>
          <w:rFonts w:ascii="Microsoft YaHei" w:eastAsia="Microsoft YaHei" w:hAnsi="Microsoft YaHei" w:cs="Microsoft YaHei"/>
          <w:color w:val="494949"/>
          <w:sz w:val="22"/>
        </w:rPr>
        <w:t>年後半には</w:t>
      </w:r>
      <w:r>
        <w:rPr>
          <w:rFonts w:ascii="Microsoft YaHei" w:eastAsia="Microsoft YaHei" w:hAnsi="Microsoft YaHei" w:cs="Microsoft YaHei"/>
          <w:color w:val="494949"/>
          <w:sz w:val="22"/>
        </w:rPr>
        <w:t>Rust for Linux</w:t>
      </w:r>
      <w:r>
        <w:rPr>
          <w:rFonts w:ascii="Microsoft YaHei" w:eastAsia="Microsoft YaHei" w:hAnsi="Microsoft YaHei" w:cs="Microsoft YaHei"/>
          <w:color w:val="494949"/>
          <w:sz w:val="22"/>
        </w:rPr>
        <w:t>プ</w:t>
      </w:r>
      <w:r>
        <w:rPr>
          <w:rFonts w:ascii="Microsoft YaHei" w:eastAsia="Microsoft YaHei" w:hAnsi="Microsoft YaHei" w:cs="Microsoft YaHei"/>
          <w:color w:val="494949"/>
          <w:sz w:val="22"/>
        </w:rPr>
        <w:t>ロジェクトが順調に進行していることから、開発者は</w:t>
      </w:r>
      <w:r>
        <w:rPr>
          <w:rFonts w:ascii="Microsoft YaHei" w:eastAsia="Microsoft YaHei" w:hAnsi="Microsoft YaHei" w:cs="Microsoft YaHei"/>
          <w:color w:val="494949"/>
          <w:sz w:val="22"/>
        </w:rPr>
        <w:t>2022</w:t>
      </w:r>
      <w:r>
        <w:rPr>
          <w:rFonts w:ascii="Microsoft YaHei" w:eastAsia="Microsoft YaHei" w:hAnsi="Microsoft YaHei" w:cs="Microsoft YaHei"/>
          <w:color w:val="494949"/>
          <w:sz w:val="22"/>
        </w:rPr>
        <w:t>年に</w:t>
      </w:r>
      <w:r>
        <w:rPr>
          <w:rFonts w:ascii="Microsoft YaHei" w:eastAsia="Microsoft YaHei" w:hAnsi="Microsoft YaHei" w:cs="Microsoft YaHei"/>
          <w:color w:val="494949"/>
          <w:sz w:val="22"/>
        </w:rPr>
        <w:t>Linux</w:t>
      </w:r>
      <w:r>
        <w:rPr>
          <w:rFonts w:ascii="Microsoft YaHei" w:eastAsia="Microsoft YaHei" w:hAnsi="Microsoft YaHei" w:cs="Microsoft YaHei"/>
          <w:color w:val="494949"/>
          <w:sz w:val="22"/>
        </w:rPr>
        <w:t>カーネルで</w:t>
      </w:r>
      <w:r>
        <w:rPr>
          <w:rFonts w:ascii="Microsoft YaHei" w:eastAsia="Microsoft YaHei" w:hAnsi="Microsoft YaHei" w:cs="Microsoft YaHei"/>
          <w:color w:val="494949"/>
          <w:sz w:val="22"/>
        </w:rPr>
        <w:t>Rust</w:t>
      </w:r>
      <w:r>
        <w:rPr>
          <w:rFonts w:ascii="Microsoft YaHei" w:eastAsia="Microsoft YaHei" w:hAnsi="Microsoft YaHei" w:cs="Microsoft YaHei"/>
          <w:color w:val="494949"/>
          <w:sz w:val="22"/>
        </w:rPr>
        <w:t>が正式にサポートされることを期待できます。</w:t>
      </w:r>
    </w:p>
    <w:p w14:paraId="6B038379" w14:textId="77777777" w:rsidR="004D63E1" w:rsidRDefault="00810F60">
      <w:pPr>
        <w:spacing w:line="360"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494949"/>
          <w:sz w:val="22"/>
        </w:rPr>
        <w:t> </w:t>
      </w:r>
    </w:p>
    <w:p w14:paraId="00D7B245" w14:textId="77777777" w:rsidR="004D63E1" w:rsidRDefault="00810F60">
      <w:pPr>
        <w:pStyle w:val="3"/>
        <w:numPr>
          <w:ilvl w:val="0"/>
          <w:numId w:val="12"/>
        </w:numPr>
        <w:ind w:left="616" w:hanging="616"/>
        <w:rPr>
          <w:rFonts w:ascii="Microsoft YaHei" w:eastAsia="Microsoft YaHei" w:hAnsi="Microsoft YaHei" w:cs="Microsoft YaHei"/>
        </w:rPr>
      </w:pPr>
      <w:bookmarkStart w:id="179" w:name="_Toc98205735"/>
      <w:r>
        <w:rPr>
          <w:rFonts w:ascii="Microsoft YaHei" w:eastAsia="Microsoft YaHei" w:hAnsi="Microsoft YaHei" w:cs="Microsoft YaHei"/>
        </w:rPr>
        <w:t>AI</w:t>
      </w:r>
      <w:r>
        <w:rPr>
          <w:rFonts w:ascii="Microsoft YaHei" w:eastAsia="Microsoft YaHei" w:hAnsi="Microsoft YaHei" w:cs="Microsoft YaHei"/>
        </w:rPr>
        <w:t>とローコードがオープンソースをどう変えるのか、注目です。</w:t>
      </w:r>
      <w:bookmarkEnd w:id="179"/>
    </w:p>
    <w:p w14:paraId="6DDEB789" w14:textId="77777777" w:rsidR="004D63E1" w:rsidRDefault="00810F60">
      <w:pPr>
        <w:jc w:val="left"/>
        <w:rPr>
          <w:rFonts w:ascii="Microsoft YaHei" w:eastAsia="Microsoft YaHei" w:hAnsi="Microsoft YaHei" w:cs="Microsoft YaHei"/>
          <w:color w:val="333333"/>
          <w:sz w:val="22"/>
        </w:rPr>
      </w:pPr>
      <w:r>
        <w:rPr>
          <w:rFonts w:ascii="Microsoft YaHei" w:eastAsia="Microsoft YaHei" w:hAnsi="Microsoft YaHei" w:cs="Microsoft YaHei"/>
          <w:color w:val="494949"/>
          <w:sz w:val="22"/>
        </w:rPr>
        <w:t> </w:t>
      </w:r>
    </w:p>
    <w:p w14:paraId="14340500" w14:textId="77777777" w:rsidR="004D63E1" w:rsidRDefault="00810F60">
      <w:pPr>
        <w:jc w:val="left"/>
        <w:rPr>
          <w:rFonts w:ascii="Microsoft YaHei" w:eastAsia="Microsoft YaHei" w:hAnsi="Microsoft YaHei" w:cs="Microsoft YaHei"/>
          <w:color w:val="494949"/>
          <w:sz w:val="22"/>
        </w:rPr>
      </w:pPr>
      <w:r>
        <w:rPr>
          <w:rFonts w:ascii="Microsoft YaHei" w:eastAsia="Microsoft YaHei" w:hAnsi="Microsoft YaHei" w:cs="Microsoft YaHei"/>
          <w:color w:val="494949"/>
          <w:sz w:val="22"/>
        </w:rPr>
        <w:t>人工知能時代のオープンソースワークは、まったく新しい課題に直面しています。今年リリースされた「</w:t>
      </w:r>
      <w:r>
        <w:rPr>
          <w:rFonts w:ascii="Microsoft YaHei" w:eastAsia="Microsoft YaHei" w:hAnsi="Microsoft YaHei" w:cs="Microsoft YaHei"/>
          <w:color w:val="494949"/>
          <w:sz w:val="22"/>
        </w:rPr>
        <w:t>GitHub Copilot</w:t>
      </w:r>
      <w:r>
        <w:rPr>
          <w:rFonts w:ascii="Microsoft YaHei" w:eastAsia="Microsoft YaHei" w:hAnsi="Microsoft YaHei" w:cs="Microsoft YaHei"/>
          <w:color w:val="494949"/>
          <w:sz w:val="22"/>
        </w:rPr>
        <w:t>」は、機械学習の技術を用いてコードの提案</w:t>
      </w:r>
      <w:r>
        <w:rPr>
          <w:rFonts w:ascii="Microsoft YaHei" w:eastAsia="Microsoft YaHei" w:hAnsi="Microsoft YaHei" w:cs="Microsoft YaHei"/>
          <w:color w:val="494949"/>
          <w:sz w:val="22"/>
        </w:rPr>
        <w:t>/</w:t>
      </w:r>
      <w:r>
        <w:rPr>
          <w:rFonts w:ascii="Microsoft YaHei" w:eastAsia="Microsoft YaHei" w:hAnsi="Microsoft YaHei" w:cs="Microsoft YaHei"/>
          <w:color w:val="494949"/>
          <w:sz w:val="22"/>
        </w:rPr>
        <w:t>自動補完を行うツールで、多くの議論を呼んでいます。多くの開発者は、</w:t>
      </w:r>
      <w:r>
        <w:rPr>
          <w:rFonts w:ascii="Microsoft YaHei" w:eastAsia="Microsoft YaHei" w:hAnsi="Microsoft YaHei" w:cs="Microsoft YaHei"/>
          <w:color w:val="494949"/>
          <w:sz w:val="22"/>
        </w:rPr>
        <w:t>GitHub Copilot</w:t>
      </w:r>
      <w:r>
        <w:rPr>
          <w:rFonts w:ascii="Microsoft YaHei" w:eastAsia="Microsoft YaHei" w:hAnsi="Microsoft YaHei" w:cs="Microsoft YaHei"/>
          <w:color w:val="494949"/>
          <w:sz w:val="22"/>
        </w:rPr>
        <w:t>が公開コードのトレーニングに基づいているという主張は</w:t>
      </w:r>
      <w:r>
        <w:rPr>
          <w:rFonts w:ascii="Microsoft YaHei" w:eastAsia="Microsoft YaHei" w:hAnsi="Microsoft YaHei" w:cs="Microsoft YaHei"/>
          <w:color w:val="494949"/>
          <w:sz w:val="22"/>
        </w:rPr>
        <w:t>、実際にはオープンソースライセンスに従わずにオープンソースコードを無差別に「盗用」していると主張している。</w:t>
      </w:r>
    </w:p>
    <w:p w14:paraId="2AB0842D" w14:textId="77777777" w:rsidR="004D63E1" w:rsidRDefault="004D63E1">
      <w:pPr>
        <w:jc w:val="left"/>
        <w:rPr>
          <w:rFonts w:ascii="Microsoft YaHei" w:eastAsia="Microsoft YaHei" w:hAnsi="Microsoft YaHei" w:cs="Microsoft YaHei"/>
          <w:color w:val="333333"/>
          <w:sz w:val="22"/>
        </w:rPr>
      </w:pPr>
    </w:p>
    <w:p w14:paraId="50CB8E82" w14:textId="77777777" w:rsidR="004D63E1" w:rsidRDefault="00810F60">
      <w:pPr>
        <w:pStyle w:val="3"/>
        <w:numPr>
          <w:ilvl w:val="0"/>
          <w:numId w:val="12"/>
        </w:numPr>
        <w:ind w:left="616" w:hanging="616"/>
        <w:rPr>
          <w:rFonts w:ascii="Microsoft YaHei" w:eastAsia="Microsoft YaHei" w:hAnsi="Microsoft YaHei" w:cs="Microsoft YaHei"/>
        </w:rPr>
      </w:pPr>
      <w:bookmarkStart w:id="180" w:name="_Toc98205736"/>
      <w:r>
        <w:rPr>
          <w:rFonts w:ascii="Microsoft YaHei" w:eastAsia="Microsoft YaHei" w:hAnsi="Microsoft YaHei" w:cs="Microsoft YaHei"/>
        </w:rPr>
        <w:t>RISC-V</w:t>
      </w:r>
      <w:r>
        <w:rPr>
          <w:rFonts w:ascii="Microsoft YaHei" w:eastAsia="Microsoft YaHei" w:hAnsi="Microsoft YaHei" w:cs="Microsoft YaHei"/>
        </w:rPr>
        <w:t>の結果を受けて、オープンソース・ハードウェアがますます熱を帯びる</w:t>
      </w:r>
      <w:bookmarkEnd w:id="180"/>
    </w:p>
    <w:p w14:paraId="2C26FB1A" w14:textId="77777777" w:rsidR="004D63E1" w:rsidRDefault="00810F60">
      <w:pPr>
        <w:jc w:val="left"/>
        <w:rPr>
          <w:rFonts w:ascii="Microsoft YaHei" w:eastAsia="Microsoft YaHei" w:hAnsi="Microsoft YaHei" w:cs="Microsoft YaHei"/>
          <w:color w:val="333333"/>
          <w:sz w:val="22"/>
        </w:rPr>
      </w:pPr>
      <w:r>
        <w:rPr>
          <w:rFonts w:ascii="Microsoft YaHei" w:eastAsia="Microsoft YaHei" w:hAnsi="Microsoft YaHei" w:cs="Microsoft YaHei"/>
          <w:color w:val="494949"/>
          <w:sz w:val="22"/>
        </w:rPr>
        <w:t> </w:t>
      </w:r>
    </w:p>
    <w:p w14:paraId="6E7BE12B" w14:textId="77777777" w:rsidR="004D63E1" w:rsidRDefault="00810F60">
      <w:pPr>
        <w:jc w:val="left"/>
        <w:rPr>
          <w:rFonts w:ascii="Microsoft YaHei" w:eastAsia="Microsoft YaHei" w:hAnsi="Microsoft YaHei" w:cs="Microsoft YaHei"/>
          <w:color w:val="494949"/>
          <w:sz w:val="22"/>
        </w:rPr>
      </w:pPr>
      <w:r>
        <w:rPr>
          <w:rFonts w:ascii="Microsoft YaHei" w:eastAsia="Microsoft YaHei" w:hAnsi="Microsoft YaHei" w:cs="Microsoft YaHei"/>
          <w:color w:val="494949"/>
          <w:sz w:val="22"/>
        </w:rPr>
        <w:t>カスタムハードウェアの需要が増加し、より多くのスタートアップ企業が、高度に適した</w:t>
      </w:r>
      <w:r>
        <w:rPr>
          <w:rFonts w:ascii="Microsoft YaHei" w:eastAsia="Microsoft YaHei" w:hAnsi="Microsoft YaHei" w:cs="Microsoft YaHei"/>
          <w:color w:val="494949"/>
          <w:sz w:val="22"/>
        </w:rPr>
        <w:t>AI/ML</w:t>
      </w:r>
      <w:r>
        <w:rPr>
          <w:rFonts w:ascii="Microsoft YaHei" w:eastAsia="Microsoft YaHei" w:hAnsi="Microsoft YaHei" w:cs="Microsoft YaHei"/>
          <w:color w:val="494949"/>
          <w:sz w:val="22"/>
        </w:rPr>
        <w:t>アルゴリズムを構築するためのアクセラレータやソリューションを探し始めていることから、オープンソースハードウェアは熱を帯び続けています。また、</w:t>
      </w:r>
      <w:r>
        <w:rPr>
          <w:rFonts w:ascii="Microsoft YaHei" w:eastAsia="Microsoft YaHei" w:hAnsi="Microsoft YaHei" w:cs="Microsoft YaHei"/>
          <w:color w:val="494949"/>
          <w:sz w:val="22"/>
        </w:rPr>
        <w:t>RISC-V</w:t>
      </w:r>
      <w:r>
        <w:rPr>
          <w:rFonts w:ascii="Microsoft YaHei" w:eastAsia="Microsoft YaHei" w:hAnsi="Microsoft YaHei" w:cs="Microsoft YaHei"/>
          <w:color w:val="494949"/>
          <w:sz w:val="22"/>
        </w:rPr>
        <w:t>プロセッサ</w:t>
      </w:r>
      <w:r>
        <w:rPr>
          <w:rFonts w:ascii="Microsoft YaHei" w:eastAsia="Microsoft YaHei" w:hAnsi="Microsoft YaHei" w:cs="Microsoft YaHei"/>
          <w:color w:val="494949"/>
          <w:sz w:val="22"/>
        </w:rPr>
        <w:lastRenderedPageBreak/>
        <w:t>ISA</w:t>
      </w:r>
      <w:r>
        <w:rPr>
          <w:rFonts w:ascii="Microsoft YaHei" w:eastAsia="Microsoft YaHei" w:hAnsi="Microsoft YaHei" w:cs="Microsoft YaHei"/>
          <w:color w:val="494949"/>
          <w:sz w:val="22"/>
        </w:rPr>
        <w:t>の登場により、オープンソースのハードウェアが現実のものとなりま</w:t>
      </w:r>
      <w:r>
        <w:rPr>
          <w:rFonts w:ascii="Microsoft YaHei" w:eastAsia="Microsoft YaHei" w:hAnsi="Microsoft YaHei" w:cs="Microsoft YaHei"/>
          <w:color w:val="494949"/>
          <w:sz w:val="22"/>
        </w:rPr>
        <w:t>した。それと同時に、中国では</w:t>
      </w:r>
      <w:r>
        <w:rPr>
          <w:rFonts w:ascii="Microsoft YaHei" w:eastAsia="Microsoft YaHei" w:hAnsi="Microsoft YaHei" w:cs="Microsoft YaHei"/>
          <w:color w:val="494949"/>
          <w:sz w:val="22"/>
        </w:rPr>
        <w:t>RISC-V</w:t>
      </w:r>
      <w:r>
        <w:rPr>
          <w:rFonts w:ascii="Microsoft YaHei" w:eastAsia="Microsoft YaHei" w:hAnsi="Microsoft YaHei" w:cs="Microsoft YaHei"/>
          <w:color w:val="494949"/>
          <w:sz w:val="22"/>
        </w:rPr>
        <w:t>への注目と投資が高まり、ますます優れた成果が出ています。</w:t>
      </w:r>
    </w:p>
    <w:p w14:paraId="217A2ED3" w14:textId="77777777" w:rsidR="004D63E1" w:rsidRDefault="004D63E1">
      <w:pPr>
        <w:spacing w:before="60" w:after="60"/>
        <w:jc w:val="left"/>
        <w:rPr>
          <w:rFonts w:ascii="Microsoft YaHei" w:eastAsia="Microsoft YaHei" w:hAnsi="Microsoft YaHei" w:cs="Microsoft YaHei"/>
          <w:color w:val="333333"/>
          <w:sz w:val="22"/>
        </w:rPr>
      </w:pPr>
    </w:p>
    <w:p w14:paraId="67632666" w14:textId="77777777" w:rsidR="004D63E1" w:rsidRDefault="004D63E1">
      <w:pPr>
        <w:pBdr>
          <w:bottom w:val="single" w:sz="8" w:space="1" w:color="000000"/>
          <w:between w:val="single" w:sz="8" w:space="1" w:color="000000"/>
        </w:pBdr>
        <w:spacing w:before="60" w:after="60"/>
        <w:jc w:val="left"/>
        <w:rPr>
          <w:rFonts w:ascii="Microsoft YaHei" w:eastAsia="Microsoft YaHei" w:hAnsi="Microsoft YaHei" w:cs="Microsoft YaHei"/>
          <w:color w:val="333333"/>
          <w:sz w:val="22"/>
        </w:rPr>
      </w:pPr>
    </w:p>
    <w:p w14:paraId="61C4F769" w14:textId="77777777" w:rsidR="004D63E1" w:rsidRDefault="00810F60">
      <w:pPr>
        <w:pStyle w:val="2"/>
        <w:rPr>
          <w:rFonts w:ascii="Microsoft YaHei" w:eastAsia="Microsoft YaHei" w:hAnsi="Microsoft YaHei" w:cs="Microsoft YaHei"/>
        </w:rPr>
      </w:pPr>
      <w:bookmarkStart w:id="181" w:name="_Toc98205737"/>
      <w:r>
        <w:rPr>
          <w:rFonts w:ascii="Microsoft YaHei" w:eastAsia="Microsoft YaHei" w:hAnsi="Microsoft YaHei" w:cs="Microsoft YaHei"/>
        </w:rPr>
        <w:t>フルテキスト</w:t>
      </w:r>
      <w:bookmarkEnd w:id="181"/>
    </w:p>
    <w:p w14:paraId="5C54679C"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改訂者（蔡芳芳、庄表伟）</w:t>
      </w:r>
    </w:p>
    <w:p w14:paraId="2D17BE2A" w14:textId="77777777" w:rsidR="004D63E1" w:rsidRDefault="00810F60">
      <w:pPr>
        <w:spacing w:before="60" w:after="60" w:line="312" w:lineRule="auto"/>
        <w:jc w:val="left"/>
        <w:rPr>
          <w:rFonts w:ascii="Microsoft YaHei" w:eastAsia="Microsoft YaHei" w:hAnsi="Microsoft YaHei" w:cs="Microsoft YaHei"/>
          <w:color w:val="333333"/>
          <w:sz w:val="22"/>
          <w:lang w:eastAsia="zh-CN"/>
        </w:rPr>
      </w:pPr>
      <w:r>
        <w:rPr>
          <w:rFonts w:ascii="Microsoft YaHei" w:eastAsia="Microsoft YaHei" w:hAnsi="Microsoft YaHei" w:cs="Microsoft YaHei"/>
          <w:color w:val="333333"/>
          <w:sz w:val="22"/>
          <w:lang w:eastAsia="zh-CN"/>
        </w:rPr>
        <w:t>作者群（按照姓氏汉语拼音排序，不分先后）：　阿法兔、蔡芳芳、高原、耿航、郭雪、江炜婕、李圳虎、梁尧、刘天栋、王蓉、卫剑钒、薛亮、杨丽蕴、张俊霞、庄表伟</w:t>
      </w:r>
    </w:p>
    <w:p w14:paraId="02E719B8" w14:textId="77777777" w:rsidR="004D63E1" w:rsidRDefault="004D63E1">
      <w:pPr>
        <w:spacing w:before="60" w:after="60" w:line="312" w:lineRule="auto"/>
        <w:jc w:val="left"/>
        <w:rPr>
          <w:rFonts w:ascii="Microsoft YaHei" w:eastAsia="Microsoft YaHei" w:hAnsi="Microsoft YaHei" w:cs="Microsoft YaHei"/>
          <w:color w:val="333333"/>
          <w:sz w:val="22"/>
          <w:lang w:eastAsia="zh-CN"/>
        </w:rPr>
      </w:pPr>
    </w:p>
    <w:p w14:paraId="76D24DC1" w14:textId="77777777" w:rsidR="004D63E1" w:rsidRDefault="004D63E1">
      <w:pPr>
        <w:spacing w:before="60" w:after="60" w:line="312" w:lineRule="auto"/>
        <w:jc w:val="left"/>
        <w:rPr>
          <w:rFonts w:ascii="Microsoft YaHei" w:eastAsia="Microsoft YaHei" w:hAnsi="Microsoft YaHei" w:cs="Microsoft YaHei"/>
          <w:color w:val="333333"/>
          <w:sz w:val="22"/>
          <w:lang w:eastAsia="zh-CN"/>
        </w:rPr>
      </w:pPr>
    </w:p>
    <w:p w14:paraId="7CFDE1DE" w14:textId="77777777" w:rsidR="004D63E1" w:rsidRDefault="004D63E1">
      <w:pPr>
        <w:spacing w:before="60" w:after="60" w:line="312" w:lineRule="auto"/>
        <w:jc w:val="left"/>
        <w:rPr>
          <w:rFonts w:ascii="Microsoft YaHei" w:eastAsia="Microsoft YaHei" w:hAnsi="Microsoft YaHei" w:cs="Microsoft YaHei"/>
          <w:color w:val="333333"/>
          <w:sz w:val="22"/>
          <w:lang w:eastAsia="zh-CN"/>
        </w:rPr>
      </w:pPr>
    </w:p>
    <w:p w14:paraId="32CF030D" w14:textId="77777777" w:rsidR="004D63E1" w:rsidRDefault="00810F60">
      <w:pPr>
        <w:pStyle w:val="3"/>
        <w:numPr>
          <w:ilvl w:val="0"/>
          <w:numId w:val="25"/>
        </w:numPr>
        <w:ind w:left="616" w:hanging="616"/>
        <w:rPr>
          <w:rFonts w:ascii="Microsoft YaHei" w:eastAsia="Microsoft YaHei" w:hAnsi="Microsoft YaHei" w:cs="Microsoft YaHei"/>
        </w:rPr>
      </w:pPr>
      <w:bookmarkStart w:id="182" w:name="_Toc98205738"/>
      <w:r>
        <w:rPr>
          <w:rFonts w:ascii="Microsoft YaHei" w:eastAsia="Microsoft YaHei" w:hAnsi="Microsoft YaHei" w:cs="Microsoft YaHei"/>
        </w:rPr>
        <w:t>各国のオープンソース政策は、オープンソースの世界の将来に大きな影響を与えるだろう</w:t>
      </w:r>
      <w:bookmarkEnd w:id="182"/>
    </w:p>
    <w:p w14:paraId="4AB4D7DF" w14:textId="77777777" w:rsidR="004D63E1" w:rsidRDefault="00810F60">
      <w:pPr>
        <w:pStyle w:val="4"/>
        <w:rPr>
          <w:rFonts w:ascii="Microsoft YaHei" w:eastAsia="Microsoft YaHei" w:hAnsi="Microsoft YaHei" w:cs="Microsoft YaHei"/>
        </w:rPr>
      </w:pPr>
      <w:bookmarkStart w:id="183" w:name="_Toc98205739"/>
      <w:r>
        <w:rPr>
          <w:rFonts w:ascii="Microsoft YaHei" w:eastAsia="Microsoft YaHei" w:hAnsi="Microsoft YaHei" w:cs="Microsoft YaHei"/>
        </w:rPr>
        <w:t>国内</w:t>
      </w:r>
      <w:bookmarkEnd w:id="183"/>
      <w:r>
        <w:rPr>
          <w:rFonts w:ascii="Microsoft YaHei" w:eastAsia="Microsoft YaHei" w:hAnsi="Microsoft YaHei" w:cs="Microsoft YaHei"/>
        </w:rPr>
        <w:t xml:space="preserve"> </w:t>
      </w:r>
    </w:p>
    <w:p w14:paraId="16CA7129" w14:textId="77777777" w:rsidR="004D63E1" w:rsidRDefault="00810F60">
      <w:pPr>
        <w:numPr>
          <w:ilvl w:val="0"/>
          <w:numId w:val="24"/>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11</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30</w:t>
      </w:r>
      <w:r>
        <w:rPr>
          <w:rFonts w:ascii="Microsoft YaHei" w:eastAsia="Microsoft YaHei" w:hAnsi="Microsoft YaHei" w:cs="Microsoft YaHei"/>
          <w:color w:val="333333"/>
          <w:sz w:val="22"/>
        </w:rPr>
        <w:t>日、工業情報化省情報技術発展局は、「中華人民共和国国家経済社会発展第</w:t>
      </w:r>
      <w:r>
        <w:rPr>
          <w:rFonts w:ascii="Microsoft YaHei" w:eastAsia="Microsoft YaHei" w:hAnsi="Microsoft YaHei" w:cs="Microsoft YaHei"/>
          <w:color w:val="333333"/>
          <w:sz w:val="22"/>
        </w:rPr>
        <w:t>14</w:t>
      </w:r>
      <w:r>
        <w:rPr>
          <w:rFonts w:ascii="Microsoft YaHei" w:eastAsia="Microsoft YaHei" w:hAnsi="Microsoft YaHei" w:cs="Microsoft YaHei"/>
          <w:color w:val="333333"/>
          <w:sz w:val="22"/>
        </w:rPr>
        <w:t>次</w:t>
      </w:r>
      <w:r>
        <w:rPr>
          <w:rFonts w:ascii="Microsoft YaHei" w:eastAsia="Microsoft YaHei" w:hAnsi="Microsoft YaHei" w:cs="Microsoft YaHei"/>
          <w:color w:val="333333"/>
          <w:sz w:val="22"/>
        </w:rPr>
        <w:t>5</w:t>
      </w:r>
      <w:r>
        <w:rPr>
          <w:rFonts w:ascii="Microsoft YaHei" w:eastAsia="Microsoft YaHei" w:hAnsi="Microsoft YaHei" w:cs="Microsoft YaHei"/>
          <w:color w:val="333333"/>
          <w:sz w:val="22"/>
        </w:rPr>
        <w:t>ヵ年計画および</w:t>
      </w:r>
      <w:r>
        <w:rPr>
          <w:rFonts w:ascii="Microsoft YaHei" w:eastAsia="Microsoft YaHei" w:hAnsi="Microsoft YaHei" w:cs="Microsoft YaHei"/>
          <w:color w:val="333333"/>
          <w:sz w:val="22"/>
        </w:rPr>
        <w:t>2035</w:t>
      </w:r>
      <w:r>
        <w:rPr>
          <w:rFonts w:ascii="Microsoft YaHei" w:eastAsia="Microsoft YaHei" w:hAnsi="Microsoft YaHei" w:cs="Microsoft YaHei"/>
          <w:color w:val="333333"/>
          <w:sz w:val="22"/>
        </w:rPr>
        <w:t>年ビジョンの概要」に基づいて作成された</w:t>
      </w:r>
      <w:r>
        <w:fldChar w:fldCharType="begin"/>
      </w:r>
      <w:r>
        <w:instrText xml:space="preserve"> HYPERLINK "https://wap.miit.gov.cn/zwgk/zcwj/wjfb/tz/art/2021/art_587ca7f076db43a499400525e0c6a244.html" \h </w:instrText>
      </w:r>
      <w:r>
        <w:fldChar w:fldCharType="separate"/>
      </w:r>
      <w:r>
        <w:rPr>
          <w:rFonts w:ascii="Microsoft YaHei" w:eastAsia="Microsoft YaHei" w:hAnsi="Microsoft YaHei" w:cs="Microsoft YaHei"/>
          <w:color w:val="1E6FFF"/>
          <w:sz w:val="22"/>
          <w:u w:val="single"/>
        </w:rPr>
        <w:t>「ソフトウェアおよび情報技術サービスの発展に関する第</w:t>
      </w:r>
      <w:r>
        <w:rPr>
          <w:rFonts w:ascii="Microsoft YaHei" w:eastAsia="Microsoft YaHei" w:hAnsi="Microsoft YaHei" w:cs="Microsoft YaHei"/>
          <w:color w:val="1E6FFF"/>
          <w:sz w:val="22"/>
          <w:u w:val="single"/>
        </w:rPr>
        <w:t>14</w:t>
      </w:r>
      <w:r>
        <w:rPr>
          <w:rFonts w:ascii="Microsoft YaHei" w:eastAsia="Microsoft YaHei" w:hAnsi="Microsoft YaHei" w:cs="Microsoft YaHei"/>
          <w:color w:val="1E6FFF"/>
          <w:sz w:val="22"/>
          <w:u w:val="single"/>
        </w:rPr>
        <w:t>次</w:t>
      </w:r>
      <w:r>
        <w:rPr>
          <w:rFonts w:ascii="Microsoft YaHei" w:eastAsia="Microsoft YaHei" w:hAnsi="Microsoft YaHei" w:cs="Microsoft YaHei"/>
          <w:color w:val="1E6FFF"/>
          <w:sz w:val="22"/>
          <w:u w:val="single"/>
        </w:rPr>
        <w:t>5</w:t>
      </w:r>
      <w:r>
        <w:rPr>
          <w:rFonts w:ascii="Microsoft YaHei" w:eastAsia="Microsoft YaHei" w:hAnsi="Microsoft YaHei" w:cs="Microsoft YaHei"/>
          <w:color w:val="1E6FFF"/>
          <w:sz w:val="22"/>
          <w:u w:val="single"/>
        </w:rPr>
        <w:t>ヵ年計画」</w:t>
      </w:r>
      <w:r>
        <w:rPr>
          <w:rFonts w:ascii="Microsoft YaHei" w:eastAsia="Microsoft YaHei" w:hAnsi="Microsoft YaHei" w:cs="Microsoft YaHei"/>
          <w:color w:val="1E6FFF"/>
          <w:sz w:val="22"/>
          <w:u w:val="single"/>
        </w:rPr>
        <w:fldChar w:fldCharType="end"/>
      </w:r>
      <w:r>
        <w:rPr>
          <w:rFonts w:ascii="Microsoft YaHei" w:eastAsia="Microsoft YaHei" w:hAnsi="Microsoft YaHei" w:cs="Microsoft YaHei"/>
          <w:color w:val="333333"/>
          <w:sz w:val="22"/>
        </w:rPr>
        <w:t>を発表しました。</w:t>
      </w:r>
    </w:p>
    <w:p w14:paraId="6F6401FE" w14:textId="77777777" w:rsidR="004D63E1" w:rsidRDefault="004D63E1">
      <w:pPr>
        <w:spacing w:before="60" w:after="60" w:line="312" w:lineRule="auto"/>
        <w:ind w:left="336"/>
        <w:jc w:val="left"/>
        <w:rPr>
          <w:rFonts w:ascii="Microsoft YaHei" w:eastAsia="Microsoft YaHei" w:hAnsi="Microsoft YaHei" w:cs="Microsoft YaHei"/>
          <w:color w:val="333333"/>
          <w:sz w:val="22"/>
        </w:rPr>
      </w:pPr>
    </w:p>
    <w:p w14:paraId="6AAD4DC7" w14:textId="77777777" w:rsidR="004D63E1" w:rsidRDefault="00810F60">
      <w:pPr>
        <w:spacing w:before="60" w:after="60" w:line="312" w:lineRule="auto"/>
        <w:ind w:left="336"/>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オープン、イコール、コラボレーティブ、シェ</w:t>
      </w:r>
      <w:r>
        <w:rPr>
          <w:rFonts w:ascii="Microsoft YaHei" w:eastAsia="Microsoft YaHei" w:hAnsi="Microsoft YaHei" w:cs="Microsoft YaHei"/>
          <w:color w:val="333333"/>
          <w:sz w:val="22"/>
        </w:rPr>
        <w:t>アードのオープンソースモデルは、ソフトウェアの反復とアップグレードを加速し、産業と利用における共同イノベーションを促進し、産業エコシステムの完成を促進し、世界のソフトウェア技術と産業イノベーションの支配的なモデルになると述べられています。現在、オープンソースは、ソフトウェア開発シナリオのすべての範囲をカバーしている、情報技術革新の新世代の開発をリードし、新しいソフトウェア技術革新システムを構築している、世界のソフトウェア開発者の</w:t>
      </w:r>
      <w:r>
        <w:rPr>
          <w:rFonts w:ascii="Microsoft YaHei" w:eastAsia="Microsoft YaHei" w:hAnsi="Microsoft YaHei" w:cs="Microsoft YaHei"/>
          <w:color w:val="333333"/>
          <w:sz w:val="22"/>
        </w:rPr>
        <w:t>97</w:t>
      </w:r>
      <w:r>
        <w:rPr>
          <w:rFonts w:ascii="Microsoft YaHei" w:eastAsia="Microsoft YaHei" w:hAnsi="Microsoft YaHei" w:cs="Microsoft YaHei"/>
          <w:color w:val="333333"/>
          <w:sz w:val="22"/>
        </w:rPr>
        <w:t>％と企業の</w:t>
      </w:r>
      <w:r>
        <w:rPr>
          <w:rFonts w:ascii="Microsoft YaHei" w:eastAsia="Microsoft YaHei" w:hAnsi="Microsoft YaHei" w:cs="Microsoft YaHei"/>
          <w:color w:val="333333"/>
          <w:sz w:val="22"/>
        </w:rPr>
        <w:t>99</w:t>
      </w:r>
      <w:r>
        <w:rPr>
          <w:rFonts w:ascii="Microsoft YaHei" w:eastAsia="Microsoft YaHei" w:hAnsi="Microsoft YaHei" w:cs="Microsoft YaHei"/>
          <w:color w:val="333333"/>
          <w:sz w:val="22"/>
        </w:rPr>
        <w:t>％がオープンソースソフトウェアを使用して、基本的なソフト</w:t>
      </w:r>
      <w:r>
        <w:rPr>
          <w:rFonts w:ascii="Microsoft YaHei" w:eastAsia="Microsoft YaHei" w:hAnsi="Microsoft YaHei" w:cs="Microsoft YaHei"/>
          <w:color w:val="333333"/>
          <w:sz w:val="22"/>
        </w:rPr>
        <w:lastRenderedPageBreak/>
        <w:t>ウェア</w:t>
      </w:r>
      <w:r>
        <w:rPr>
          <w:rFonts w:ascii="Microsoft YaHei" w:eastAsia="Microsoft YaHei" w:hAnsi="Microsoft YaHei" w:cs="Microsoft YaHei"/>
          <w:color w:val="333333"/>
          <w:sz w:val="22"/>
        </w:rPr>
        <w:t>、産業用ソフトウェア、新興プラットフォームソフトウェアは、ほとんどのオープンソースに基づいて、オープンソースのソフトウェアは、ソフトウェア業界の革新の</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標準部品ライブラリ</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となっている。</w:t>
      </w:r>
    </w:p>
    <w:p w14:paraId="158DC9B3" w14:textId="77777777" w:rsidR="004D63E1" w:rsidRDefault="004D63E1">
      <w:pPr>
        <w:spacing w:before="60" w:after="60" w:line="312" w:lineRule="auto"/>
        <w:ind w:left="336"/>
        <w:jc w:val="left"/>
        <w:rPr>
          <w:rFonts w:ascii="Microsoft YaHei" w:eastAsia="Microsoft YaHei" w:hAnsi="Microsoft YaHei" w:cs="Microsoft YaHei"/>
          <w:color w:val="333333"/>
          <w:sz w:val="22"/>
        </w:rPr>
      </w:pPr>
    </w:p>
    <w:p w14:paraId="7B7F9BE9" w14:textId="77777777" w:rsidR="004D63E1" w:rsidRDefault="00810F60">
      <w:pPr>
        <w:spacing w:before="60" w:after="60" w:line="312" w:lineRule="auto"/>
        <w:ind w:left="336"/>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開発目標については、エコシステムの構築が新たな発展を遂げることを指摘しています。エコシステム上の優位性と核心的競争力を持つ多くの基幹企業を育成し、</w:t>
      </w:r>
      <w:r>
        <w:rPr>
          <w:rFonts w:ascii="Microsoft YaHei" w:eastAsia="Microsoft YaHei" w:hAnsi="Microsoft YaHei" w:cs="Microsoft YaHei"/>
          <w:color w:val="333333"/>
          <w:sz w:val="22"/>
        </w:rPr>
        <w:t>2025</w:t>
      </w:r>
      <w:r>
        <w:rPr>
          <w:rFonts w:ascii="Microsoft YaHei" w:eastAsia="Microsoft YaHei" w:hAnsi="Microsoft YaHei" w:cs="Microsoft YaHei"/>
          <w:color w:val="333333"/>
          <w:sz w:val="22"/>
        </w:rPr>
        <w:t>年までに本業の売上高が</w:t>
      </w:r>
      <w:r>
        <w:rPr>
          <w:rFonts w:ascii="Microsoft YaHei" w:eastAsia="Microsoft YaHei" w:hAnsi="Microsoft YaHei" w:cs="Microsoft YaHei"/>
          <w:color w:val="333333"/>
          <w:sz w:val="22"/>
        </w:rPr>
        <w:t>100</w:t>
      </w:r>
      <w:r>
        <w:rPr>
          <w:rFonts w:ascii="Microsoft YaHei" w:eastAsia="Microsoft YaHei" w:hAnsi="Microsoft YaHei" w:cs="Microsoft YaHei"/>
          <w:color w:val="333333"/>
          <w:sz w:val="22"/>
        </w:rPr>
        <w:t>億の企業が</w:t>
      </w:r>
      <w:r>
        <w:rPr>
          <w:rFonts w:ascii="Microsoft YaHei" w:eastAsia="Microsoft YaHei" w:hAnsi="Microsoft YaHei" w:cs="Microsoft YaHei"/>
          <w:color w:val="333333"/>
          <w:sz w:val="22"/>
        </w:rPr>
        <w:t>100</w:t>
      </w:r>
      <w:r>
        <w:rPr>
          <w:rFonts w:ascii="Microsoft YaHei" w:eastAsia="Microsoft YaHei" w:hAnsi="Microsoft YaHei" w:cs="Microsoft YaHei"/>
          <w:color w:val="333333"/>
          <w:sz w:val="22"/>
        </w:rPr>
        <w:t>社以上、</w:t>
      </w:r>
      <w:r>
        <w:rPr>
          <w:rFonts w:ascii="Microsoft YaHei" w:eastAsia="Microsoft YaHei" w:hAnsi="Microsoft YaHei" w:cs="Microsoft YaHei"/>
          <w:color w:val="333333"/>
          <w:sz w:val="22"/>
        </w:rPr>
        <w:t>1000</w:t>
      </w:r>
      <w:r>
        <w:rPr>
          <w:rFonts w:ascii="Microsoft YaHei" w:eastAsia="Microsoft YaHei" w:hAnsi="Microsoft YaHei" w:cs="Microsoft YaHei"/>
          <w:color w:val="333333"/>
          <w:sz w:val="22"/>
        </w:rPr>
        <w:t>億の企業が</w:t>
      </w:r>
      <w:r>
        <w:rPr>
          <w:rFonts w:ascii="Microsoft YaHei" w:eastAsia="Microsoft YaHei" w:hAnsi="Microsoft YaHei" w:cs="Microsoft YaHei"/>
          <w:color w:val="333333"/>
          <w:sz w:val="22"/>
        </w:rPr>
        <w:t>15</w:t>
      </w:r>
      <w:r>
        <w:rPr>
          <w:rFonts w:ascii="Microsoft YaHei" w:eastAsia="Microsoft YaHei" w:hAnsi="Microsoft YaHei" w:cs="Microsoft YaHei"/>
          <w:color w:val="333333"/>
          <w:sz w:val="22"/>
        </w:rPr>
        <w:t>社以上になる。国際的な影響力を持つ</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のオープンソースコミュニティを構築し、</w:t>
      </w:r>
      <w:r>
        <w:rPr>
          <w:rFonts w:ascii="Microsoft YaHei" w:eastAsia="Microsoft YaHei" w:hAnsi="Microsoft YaHei" w:cs="Microsoft YaHei"/>
          <w:color w:val="333333"/>
          <w:sz w:val="22"/>
        </w:rPr>
        <w:t>10</w:t>
      </w:r>
      <w:r>
        <w:rPr>
          <w:rFonts w:ascii="Microsoft YaHei" w:eastAsia="Microsoft YaHei" w:hAnsi="Microsoft YaHei" w:cs="Microsoft YaHei"/>
          <w:color w:val="333333"/>
          <w:sz w:val="22"/>
        </w:rPr>
        <w:t>以上の高品</w:t>
      </w:r>
      <w:r>
        <w:rPr>
          <w:rFonts w:ascii="Microsoft YaHei" w:eastAsia="Microsoft YaHei" w:hAnsi="Microsoft YaHei" w:cs="Microsoft YaHei"/>
          <w:color w:val="333333"/>
          <w:sz w:val="22"/>
        </w:rPr>
        <w:t>質なオープンソースプロジェクトを育成する。中国の有名なソフトウェアパーク</w:t>
      </w:r>
      <w:r>
        <w:rPr>
          <w:rFonts w:ascii="Microsoft YaHei" w:eastAsia="Microsoft YaHei" w:hAnsi="Microsoft YaHei" w:cs="Microsoft YaHei"/>
          <w:color w:val="333333"/>
          <w:sz w:val="22"/>
        </w:rPr>
        <w:t>20</w:t>
      </w:r>
      <w:r>
        <w:rPr>
          <w:rFonts w:ascii="Microsoft YaHei" w:eastAsia="Microsoft YaHei" w:hAnsi="Microsoft YaHei" w:cs="Microsoft YaHei"/>
          <w:color w:val="333333"/>
          <w:sz w:val="22"/>
        </w:rPr>
        <w:t>社を高いレベルで構築する。ソフトウェア市場に基づく価格メカニズムのさらなる改善、国内に専門的で模範的なソフトウェア研究所を多数設立すること。国際的な交流と協力を深める。</w:t>
      </w:r>
    </w:p>
    <w:p w14:paraId="698D2936" w14:textId="77777777" w:rsidR="004D63E1" w:rsidRDefault="004D63E1">
      <w:pPr>
        <w:spacing w:before="60" w:after="60" w:line="312" w:lineRule="auto"/>
        <w:ind w:left="336"/>
        <w:jc w:val="left"/>
        <w:rPr>
          <w:rFonts w:ascii="Microsoft YaHei" w:eastAsia="Microsoft YaHei" w:hAnsi="Microsoft YaHei" w:cs="Microsoft YaHei"/>
          <w:color w:val="333333"/>
          <w:sz w:val="22"/>
        </w:rPr>
      </w:pPr>
    </w:p>
    <w:p w14:paraId="6772E849" w14:textId="77777777" w:rsidR="004D63E1" w:rsidRDefault="00810F60">
      <w:pPr>
        <w:spacing w:before="60" w:after="60" w:line="312" w:lineRule="auto"/>
        <w:ind w:left="336"/>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主な課題としては、国内のオープンソース・エコシステムの繁栄に努めること。国内オープンソース組織を積極的に発展させ、オープンソースソフトウェアのガバナンスルールを改善し、オープンソースソフトウェア文化を普及させる。オープンソースコードのホスティングプラットフォームな</w:t>
      </w:r>
      <w:r>
        <w:rPr>
          <w:rFonts w:ascii="Microsoft YaHei" w:eastAsia="Microsoft YaHei" w:hAnsi="Microsoft YaHei" w:cs="Microsoft YaHei"/>
          <w:color w:val="333333"/>
          <w:sz w:val="22"/>
        </w:rPr>
        <w:t>どのインフラ構築を加速する。重点分野のオープンソースプロジェクトを展開し、オープンソースコミュニティを構築し、オープンソースの優秀な人材を集め、オープンソースソフトウェアのエコシステムを構築する。国際的なオープンソース組織との交流・協力を強化し、グローバルなオープンソースシステムにおける国内企業の影響力を高める。</w:t>
      </w:r>
    </w:p>
    <w:p w14:paraId="3E463966" w14:textId="77777777" w:rsidR="004D63E1" w:rsidRDefault="00810F60">
      <w:pPr>
        <w:pStyle w:val="4"/>
        <w:rPr>
          <w:rFonts w:ascii="Microsoft YaHei" w:eastAsia="Microsoft YaHei" w:hAnsi="Microsoft YaHei" w:cs="Microsoft YaHei"/>
        </w:rPr>
      </w:pPr>
      <w:bookmarkStart w:id="184" w:name="_Toc98205740"/>
      <w:r>
        <w:rPr>
          <w:rFonts w:ascii="Microsoft YaHei" w:eastAsia="Microsoft YaHei" w:hAnsi="Microsoft YaHei" w:cs="Microsoft YaHei"/>
        </w:rPr>
        <w:t>ヨーロッパ</w:t>
      </w:r>
      <w:bookmarkEnd w:id="184"/>
    </w:p>
    <w:p w14:paraId="2714C1B7" w14:textId="77777777" w:rsidR="004D63E1" w:rsidRDefault="00810F60">
      <w:pPr>
        <w:spacing w:before="60" w:after="60" w:line="312" w:lineRule="auto"/>
        <w:ind w:left="336"/>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9</w:t>
      </w:r>
      <w:r>
        <w:rPr>
          <w:rFonts w:ascii="Microsoft YaHei" w:eastAsia="Microsoft YaHei" w:hAnsi="Microsoft YaHei" w:cs="Microsoft YaHei"/>
          <w:color w:val="333333"/>
          <w:sz w:val="22"/>
        </w:rPr>
        <w:t>月、欧州委員会（</w:t>
      </w:r>
      <w:r>
        <w:rPr>
          <w:rFonts w:ascii="Microsoft YaHei" w:eastAsia="Microsoft YaHei" w:hAnsi="Microsoft YaHei" w:cs="Microsoft YaHei"/>
          <w:color w:val="333333"/>
          <w:sz w:val="22"/>
        </w:rPr>
        <w:t>European Commission</w:t>
      </w:r>
      <w:r>
        <w:rPr>
          <w:rFonts w:ascii="Microsoft YaHei" w:eastAsia="Microsoft YaHei" w:hAnsi="Microsoft YaHei" w:cs="Microsoft YaHei"/>
          <w:color w:val="333333"/>
          <w:sz w:val="22"/>
        </w:rPr>
        <w:t>）は</w:t>
      </w:r>
      <w:r>
        <w:fldChar w:fldCharType="begin"/>
      </w:r>
      <w:r>
        <w:instrText xml:space="preserve"> HYPERLINK "https://openforumeurope.org/publication-of-the-european-commissions-study-on-the-impact-of-open-source/" \h </w:instrText>
      </w:r>
      <w:r>
        <w:fldChar w:fldCharType="separate"/>
      </w:r>
      <w:r>
        <w:rPr>
          <w:rFonts w:ascii="Microsoft YaHei" w:eastAsia="Microsoft YaHei" w:hAnsi="Microsoft YaHei" w:cs="Microsoft YaHei"/>
          <w:color w:val="1E6FFF"/>
          <w:sz w:val="22"/>
          <w:u w:val="single"/>
        </w:rPr>
        <w:t>「</w:t>
      </w:r>
      <w:r>
        <w:rPr>
          <w:rFonts w:ascii="Microsoft YaHei" w:eastAsia="Microsoft YaHei" w:hAnsi="Microsoft YaHei" w:cs="Microsoft YaHei"/>
          <w:color w:val="1E6FFF"/>
          <w:sz w:val="22"/>
          <w:u w:val="single"/>
        </w:rPr>
        <w:t>Study on the impact of open source software and hardware on technological independence, competitiveness and innovation in the EU</w:t>
      </w:r>
      <w:r>
        <w:rPr>
          <w:rFonts w:ascii="Microsoft YaHei" w:eastAsia="Microsoft YaHei" w:hAnsi="Microsoft YaHei" w:cs="Microsoft YaHei"/>
          <w:color w:val="1E6FFF"/>
          <w:sz w:val="22"/>
          <w:u w:val="single"/>
        </w:rPr>
        <w:fldChar w:fldCharType="end"/>
      </w:r>
      <w:r>
        <w:rPr>
          <w:rFonts w:ascii="Microsoft YaHei" w:eastAsia="Microsoft YaHei" w:hAnsi="Microsoft YaHei" w:cs="Microsoft YaHei"/>
          <w:color w:val="333333"/>
          <w:sz w:val="22"/>
        </w:rPr>
        <w:t xml:space="preserve"> econo</w:t>
      </w:r>
      <w:r>
        <w:rPr>
          <w:rFonts w:ascii="Microsoft YaHei" w:eastAsia="Microsoft YaHei" w:hAnsi="Microsoft YaHei" w:cs="Microsoft YaHei"/>
          <w:color w:val="333333"/>
          <w:sz w:val="22"/>
        </w:rPr>
        <w:t>my</w:t>
      </w:r>
      <w:r>
        <w:rPr>
          <w:rFonts w:ascii="Microsoft YaHei" w:eastAsia="Microsoft YaHei" w:hAnsi="Microsoft YaHei" w:cs="Microsoft YaHei"/>
          <w:color w:val="333333"/>
          <w:sz w:val="22"/>
        </w:rPr>
        <w:t>」と題した報告書を発表しました。この報告書は、オープンソースソフトウェア（</w:t>
      </w:r>
      <w:r>
        <w:rPr>
          <w:rFonts w:ascii="Microsoft YaHei" w:eastAsia="Microsoft YaHei" w:hAnsi="Microsoft YaHei" w:cs="Microsoft YaHei"/>
          <w:color w:val="333333"/>
          <w:sz w:val="22"/>
        </w:rPr>
        <w:t>OSS</w:t>
      </w:r>
      <w:r>
        <w:rPr>
          <w:rFonts w:ascii="Microsoft YaHei" w:eastAsia="Microsoft YaHei" w:hAnsi="Microsoft YaHei" w:cs="Microsoft YaHei"/>
          <w:color w:val="333333"/>
          <w:sz w:val="22"/>
        </w:rPr>
        <w:t>）とオープンソースハードウェア（</w:t>
      </w:r>
      <w:r>
        <w:rPr>
          <w:rFonts w:ascii="Microsoft YaHei" w:eastAsia="Microsoft YaHei" w:hAnsi="Microsoft YaHei" w:cs="Microsoft YaHei"/>
          <w:color w:val="333333"/>
          <w:sz w:val="22"/>
        </w:rPr>
        <w:t>OSH</w:t>
      </w:r>
      <w:r>
        <w:rPr>
          <w:rFonts w:ascii="Microsoft YaHei" w:eastAsia="Microsoft YaHei" w:hAnsi="Microsoft YaHei" w:cs="Microsoft YaHei"/>
          <w:color w:val="333333"/>
          <w:sz w:val="22"/>
        </w:rPr>
        <w:t>）が</w:t>
      </w:r>
      <w:r>
        <w:rPr>
          <w:rFonts w:ascii="Microsoft YaHei" w:eastAsia="Microsoft YaHei" w:hAnsi="Microsoft YaHei" w:cs="Microsoft YaHei"/>
          <w:color w:val="333333"/>
          <w:sz w:val="22"/>
        </w:rPr>
        <w:t>EU</w:t>
      </w:r>
      <w:r>
        <w:rPr>
          <w:rFonts w:ascii="Microsoft YaHei" w:eastAsia="Microsoft YaHei" w:hAnsi="Microsoft YaHei" w:cs="Microsoft YaHei"/>
          <w:color w:val="333333"/>
          <w:sz w:val="22"/>
        </w:rPr>
        <w:t>経済に与える影響を様々な観点から調査することを目的としており、</w:t>
      </w:r>
      <w:r>
        <w:rPr>
          <w:rFonts w:ascii="Microsoft YaHei" w:eastAsia="Microsoft YaHei" w:hAnsi="Microsoft YaHei" w:cs="Microsoft YaHei"/>
          <w:color w:val="333333"/>
          <w:sz w:val="22"/>
        </w:rPr>
        <w:lastRenderedPageBreak/>
        <w:t>オープンソースソフトウェアとハードウェアの現在の商業利用、コスト、利益に関するデータを提供しています。また、</w:t>
      </w:r>
      <w:r>
        <w:rPr>
          <w:rFonts w:ascii="Microsoft YaHei" w:eastAsia="Microsoft YaHei" w:hAnsi="Microsoft YaHei" w:cs="Microsoft YaHei"/>
          <w:color w:val="333333"/>
          <w:sz w:val="22"/>
        </w:rPr>
        <w:t>OSS</w:t>
      </w:r>
      <w:r>
        <w:rPr>
          <w:rFonts w:ascii="Microsoft YaHei" w:eastAsia="Microsoft YaHei" w:hAnsi="Microsoft YaHei" w:cs="Microsoft YaHei"/>
          <w:color w:val="333333"/>
          <w:sz w:val="22"/>
        </w:rPr>
        <w:t>の利用による</w:t>
      </w:r>
      <w:r>
        <w:rPr>
          <w:rFonts w:ascii="Microsoft YaHei" w:eastAsia="Microsoft YaHei" w:hAnsi="Microsoft YaHei" w:cs="Microsoft YaHei"/>
          <w:color w:val="333333"/>
          <w:sz w:val="22"/>
        </w:rPr>
        <w:t>EU</w:t>
      </w:r>
      <w:r>
        <w:rPr>
          <w:rFonts w:ascii="Microsoft YaHei" w:eastAsia="Microsoft YaHei" w:hAnsi="Microsoft YaHei" w:cs="Microsoft YaHei"/>
          <w:color w:val="333333"/>
          <w:sz w:val="22"/>
        </w:rPr>
        <w:t>の経済成長、競争力、雇用創出の可能性を評価しています。</w:t>
      </w:r>
    </w:p>
    <w:p w14:paraId="62586424" w14:textId="77777777" w:rsidR="004D63E1" w:rsidRDefault="00810F60">
      <w:pPr>
        <w:spacing w:before="60" w:after="60" w:line="312" w:lineRule="auto"/>
        <w:ind w:left="336"/>
        <w:jc w:val="left"/>
        <w:rPr>
          <w:rFonts w:ascii="Microsoft YaHei" w:eastAsia="Microsoft YaHei" w:hAnsi="Microsoft YaHei" w:cs="Microsoft YaHei"/>
          <w:color w:val="333333"/>
          <w:sz w:val="22"/>
        </w:rPr>
      </w:pPr>
      <w:hyperlink r:id="rId146">
        <w:r>
          <w:rPr>
            <w:rFonts w:ascii="Microsoft YaHei" w:eastAsia="Microsoft YaHei" w:hAnsi="Microsoft YaHei" w:cs="Microsoft YaHei"/>
            <w:color w:val="1E6FFF"/>
            <w:sz w:val="22"/>
            <w:u w:val="single"/>
          </w:rPr>
          <w:t>2021</w:t>
        </w:r>
        <w:r>
          <w:rPr>
            <w:rFonts w:ascii="Microsoft YaHei" w:eastAsia="Microsoft YaHei" w:hAnsi="Microsoft YaHei" w:cs="Microsoft YaHei"/>
            <w:color w:val="1E6FFF"/>
            <w:sz w:val="22"/>
            <w:u w:val="single"/>
          </w:rPr>
          <w:t>年</w:t>
        </w:r>
        <w:r>
          <w:rPr>
            <w:rFonts w:ascii="Microsoft YaHei" w:eastAsia="Microsoft YaHei" w:hAnsi="Microsoft YaHei" w:cs="Microsoft YaHei"/>
            <w:color w:val="1E6FFF"/>
            <w:sz w:val="22"/>
            <w:u w:val="single"/>
          </w:rPr>
          <w:t>12</w:t>
        </w:r>
        <w:r>
          <w:rPr>
            <w:rFonts w:ascii="Microsoft YaHei" w:eastAsia="Microsoft YaHei" w:hAnsi="Microsoft YaHei" w:cs="Microsoft YaHei"/>
            <w:color w:val="1E6FFF"/>
            <w:sz w:val="22"/>
            <w:u w:val="single"/>
          </w:rPr>
          <w:t>月</w:t>
        </w:r>
        <w:r>
          <w:rPr>
            <w:rFonts w:ascii="Microsoft YaHei" w:eastAsia="Microsoft YaHei" w:hAnsi="Microsoft YaHei" w:cs="Microsoft YaHei"/>
            <w:color w:val="1E6FFF"/>
            <w:sz w:val="22"/>
            <w:u w:val="single"/>
          </w:rPr>
          <w:t>8</w:t>
        </w:r>
        <w:r>
          <w:rPr>
            <w:rFonts w:ascii="Microsoft YaHei" w:eastAsia="Microsoft YaHei" w:hAnsi="Microsoft YaHei" w:cs="Microsoft YaHei"/>
            <w:color w:val="1E6FFF"/>
            <w:sz w:val="22"/>
            <w:u w:val="single"/>
          </w:rPr>
          <w:t>日、欧州委員会は、オープンソースソフトウェアをオープンソースライセンスの下で配布できるようにするため、オープンソースソフトウェアに関する新しいルールを採用することを発表し</w:t>
        </w:r>
      </w:hyperlink>
      <w:r>
        <w:rPr>
          <w:rFonts w:ascii="Microsoft YaHei" w:eastAsia="Microsoft YaHei" w:hAnsi="Microsoft YaHei" w:cs="Microsoft YaHei"/>
          <w:color w:val="333333"/>
          <w:sz w:val="22"/>
        </w:rPr>
        <w:t>ました。</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この規則では、ソフトウェアソリューションは、人々や企業、その他の社会公共サービスに潜在的な利益をもたらすものであれば、一般に公開してもよいとしています。</w:t>
      </w:r>
    </w:p>
    <w:p w14:paraId="7406B109" w14:textId="77777777" w:rsidR="004D63E1" w:rsidRDefault="00810F60">
      <w:pPr>
        <w:spacing w:before="60" w:after="60" w:line="312" w:lineRule="auto"/>
        <w:ind w:left="336"/>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新しい規則では、欧州委員会は、国民、企業、その他の公共サービスに潜在的な利益をもたらす場合、そのソフトウェアソリューションを一般に公開することができるように</w:t>
      </w:r>
      <w:r>
        <w:rPr>
          <w:rFonts w:ascii="Microsoft YaHei" w:eastAsia="Microsoft YaHei" w:hAnsi="Microsoft YaHei" w:cs="Microsoft YaHei"/>
          <w:color w:val="333333"/>
          <w:sz w:val="22"/>
        </w:rPr>
        <w:t>なることが指摘されています。</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新しい規則によると、欧州委員会は、企業、新興企業、革新者、公共サービスおよびその他の利害関係者のために、そのソフトウェアソリューションをオープンソース化することで、それを実現します。また、この決定により、イノベーションが促進されます。</w:t>
      </w:r>
    </w:p>
    <w:p w14:paraId="3FC29F0E" w14:textId="77777777" w:rsidR="004D63E1" w:rsidRDefault="004D63E1">
      <w:pPr>
        <w:spacing w:before="60" w:after="60" w:line="312" w:lineRule="auto"/>
        <w:ind w:left="336"/>
        <w:jc w:val="left"/>
        <w:rPr>
          <w:rFonts w:ascii="Microsoft YaHei" w:eastAsia="Microsoft YaHei" w:hAnsi="Microsoft YaHei" w:cs="Microsoft YaHei"/>
          <w:color w:val="333333"/>
          <w:sz w:val="22"/>
        </w:rPr>
      </w:pPr>
    </w:p>
    <w:p w14:paraId="285CAE6F" w14:textId="77777777" w:rsidR="004D63E1" w:rsidRDefault="004D63E1">
      <w:pPr>
        <w:spacing w:before="60" w:after="60" w:line="312" w:lineRule="auto"/>
        <w:ind w:left="336"/>
        <w:jc w:val="left"/>
        <w:rPr>
          <w:rFonts w:ascii="Microsoft YaHei" w:eastAsia="Microsoft YaHei" w:hAnsi="Microsoft YaHei" w:cs="Microsoft YaHei"/>
          <w:color w:val="333333"/>
          <w:sz w:val="22"/>
        </w:rPr>
      </w:pPr>
    </w:p>
    <w:p w14:paraId="069CA3B5" w14:textId="77777777" w:rsidR="004D63E1" w:rsidRDefault="00810F60">
      <w:pPr>
        <w:pStyle w:val="3"/>
        <w:numPr>
          <w:ilvl w:val="0"/>
          <w:numId w:val="25"/>
        </w:numPr>
        <w:ind w:left="616" w:hanging="616"/>
        <w:rPr>
          <w:rFonts w:ascii="Microsoft YaHei" w:eastAsia="Microsoft YaHei" w:hAnsi="Microsoft YaHei" w:cs="Microsoft YaHei"/>
        </w:rPr>
      </w:pPr>
      <w:bookmarkStart w:id="185" w:name="_Toc98205741"/>
      <w:r>
        <w:rPr>
          <w:rFonts w:ascii="Microsoft YaHei" w:eastAsia="Microsoft YaHei" w:hAnsi="Microsoft YaHei" w:cs="Microsoft YaHei"/>
        </w:rPr>
        <w:t>オープンソース・リーガルコンプライアンスの動向：認知度は高まるが道のりは長い</w:t>
      </w:r>
      <w:bookmarkEnd w:id="185"/>
    </w:p>
    <w:p w14:paraId="4240FFE4" w14:textId="77777777" w:rsidR="004D63E1" w:rsidRDefault="00810F60">
      <w:pPr>
        <w:pStyle w:val="4"/>
        <w:rPr>
          <w:rFonts w:ascii="Microsoft YaHei" w:eastAsia="Microsoft YaHei" w:hAnsi="Microsoft YaHei" w:cs="Microsoft YaHei"/>
        </w:rPr>
      </w:pPr>
      <w:bookmarkStart w:id="186" w:name="_Toc98205742"/>
      <w:r>
        <w:rPr>
          <w:rFonts w:ascii="Microsoft YaHei" w:eastAsia="Microsoft YaHei" w:hAnsi="Microsoft YaHei" w:cs="Microsoft YaHei"/>
        </w:rPr>
        <w:t>国内</w:t>
      </w:r>
      <w:bookmarkEnd w:id="186"/>
    </w:p>
    <w:p w14:paraId="52A59CF4" w14:textId="77777777" w:rsidR="004D63E1" w:rsidRDefault="00810F60">
      <w:pPr>
        <w:numPr>
          <w:ilvl w:val="0"/>
          <w:numId w:val="13"/>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オープンソース知的財産と法制度の改善</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は、「第</w:t>
      </w:r>
      <w:r>
        <w:rPr>
          <w:rFonts w:ascii="Microsoft YaHei" w:eastAsia="Microsoft YaHei" w:hAnsi="Microsoft YaHei" w:cs="Microsoft YaHei"/>
          <w:color w:val="333333"/>
          <w:sz w:val="22"/>
        </w:rPr>
        <w:t>14</w:t>
      </w:r>
      <w:r>
        <w:rPr>
          <w:rFonts w:ascii="Microsoft YaHei" w:eastAsia="Microsoft YaHei" w:hAnsi="Microsoft YaHei" w:cs="Microsoft YaHei"/>
          <w:color w:val="333333"/>
          <w:sz w:val="22"/>
        </w:rPr>
        <w:t>次</w:t>
      </w:r>
      <w:r>
        <w:rPr>
          <w:rFonts w:ascii="Microsoft YaHei" w:eastAsia="Microsoft YaHei" w:hAnsi="Microsoft YaHei" w:cs="Microsoft YaHei"/>
          <w:color w:val="333333"/>
          <w:sz w:val="22"/>
        </w:rPr>
        <w:t>5</w:t>
      </w:r>
      <w:r>
        <w:rPr>
          <w:rFonts w:ascii="Microsoft YaHei" w:eastAsia="Microsoft YaHei" w:hAnsi="Microsoft YaHei" w:cs="Microsoft YaHei"/>
          <w:color w:val="333333"/>
          <w:sz w:val="22"/>
        </w:rPr>
        <w:t>ヵ年計画」と「</w:t>
      </w:r>
      <w:r>
        <w:rPr>
          <w:rFonts w:ascii="Microsoft YaHei" w:eastAsia="Microsoft YaHei" w:hAnsi="Microsoft YaHei" w:cs="Microsoft YaHei"/>
          <w:color w:val="333333"/>
          <w:sz w:val="22"/>
        </w:rPr>
        <w:t>2035</w:t>
      </w:r>
      <w:r>
        <w:rPr>
          <w:rFonts w:ascii="Microsoft YaHei" w:eastAsia="Microsoft YaHei" w:hAnsi="Microsoft YaHei" w:cs="Microsoft YaHei"/>
          <w:color w:val="333333"/>
          <w:sz w:val="22"/>
        </w:rPr>
        <w:t>年ビジョン」、「強い知的財産国家建設のための要綱（</w:t>
      </w:r>
      <w:r>
        <w:rPr>
          <w:rFonts w:ascii="Microsoft YaHei" w:eastAsia="Microsoft YaHei" w:hAnsi="Microsoft YaHei" w:cs="Microsoft YaHei"/>
          <w:color w:val="333333"/>
          <w:sz w:val="22"/>
        </w:rPr>
        <w:t>2021-2035</w:t>
      </w:r>
      <w:r>
        <w:rPr>
          <w:rFonts w:ascii="Microsoft YaHei" w:eastAsia="Microsoft YaHei" w:hAnsi="Microsoft YaHei" w:cs="Microsoft YaHei"/>
          <w:color w:val="333333"/>
          <w:sz w:val="22"/>
        </w:rPr>
        <w:t>）」に書き</w:t>
      </w:r>
      <w:r>
        <w:rPr>
          <w:rFonts w:ascii="Microsoft YaHei" w:eastAsia="Microsoft YaHei" w:hAnsi="Microsoft YaHei" w:cs="Microsoft YaHei"/>
          <w:color w:val="333333"/>
          <w:sz w:val="22"/>
        </w:rPr>
        <w:t>込まれており</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第</w:t>
      </w:r>
      <w:r>
        <w:rPr>
          <w:rFonts w:ascii="Microsoft YaHei" w:eastAsia="Microsoft YaHei" w:hAnsi="Microsoft YaHei" w:cs="Microsoft YaHei"/>
          <w:color w:val="333333"/>
          <w:sz w:val="22"/>
        </w:rPr>
        <w:t>14</w:t>
      </w:r>
      <w:r>
        <w:rPr>
          <w:rFonts w:ascii="Microsoft YaHei" w:eastAsia="Microsoft YaHei" w:hAnsi="Microsoft YaHei" w:cs="Microsoft YaHei"/>
          <w:color w:val="333333"/>
          <w:sz w:val="22"/>
        </w:rPr>
        <w:t>次</w:t>
      </w:r>
      <w:r>
        <w:rPr>
          <w:rFonts w:ascii="Microsoft YaHei" w:eastAsia="Microsoft YaHei" w:hAnsi="Microsoft YaHei" w:cs="Microsoft YaHei"/>
          <w:color w:val="333333"/>
          <w:sz w:val="22"/>
        </w:rPr>
        <w:t>5</w:t>
      </w:r>
      <w:r>
        <w:rPr>
          <w:rFonts w:ascii="Microsoft YaHei" w:eastAsia="Microsoft YaHei" w:hAnsi="Microsoft YaHei" w:cs="Microsoft YaHei"/>
          <w:color w:val="333333"/>
          <w:sz w:val="22"/>
        </w:rPr>
        <w:t>ヵ年計画における国家知的財産権保護・活用計画</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などの国の政策文書を紹介しています。</w:t>
      </w:r>
    </w:p>
    <w:p w14:paraId="36830F4A" w14:textId="77777777" w:rsidR="004D63E1" w:rsidRDefault="00810F60">
      <w:pPr>
        <w:numPr>
          <w:ilvl w:val="0"/>
          <w:numId w:val="13"/>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浙江省は、国内初の「オープンソースコミュニティ知的財産管理規則ガイドライン（試行実施用）」を発表しました。管理原則、管理プラットフォーム、コミュニティの構成、制約メカニズム、共同研究開発、ソフトウェア管理、特許管理、商標管理、リスク管理</w:t>
      </w:r>
      <w:r>
        <w:rPr>
          <w:rFonts w:ascii="Microsoft YaHei" w:eastAsia="Microsoft YaHei" w:hAnsi="Microsoft YaHei" w:cs="Microsoft YaHei"/>
          <w:color w:val="333333"/>
          <w:sz w:val="22"/>
        </w:rPr>
        <w:lastRenderedPageBreak/>
        <w:t>など</w:t>
      </w:r>
      <w:r>
        <w:rPr>
          <w:rFonts w:ascii="Microsoft YaHei" w:eastAsia="Microsoft YaHei" w:hAnsi="Microsoft YaHei" w:cs="Microsoft YaHei"/>
          <w:color w:val="333333"/>
          <w:sz w:val="22"/>
        </w:rPr>
        <w:t>12</w:t>
      </w:r>
      <w:r>
        <w:rPr>
          <w:rFonts w:ascii="Microsoft YaHei" w:eastAsia="Microsoft YaHei" w:hAnsi="Microsoft YaHei" w:cs="Microsoft YaHei"/>
          <w:color w:val="333333"/>
          <w:sz w:val="22"/>
        </w:rPr>
        <w:t>項目で構成されており、適法・合法、イノベーション主導、アプリケーション主導、開発優先、データセキュリティなどの管理原則が提案されている。</w:t>
      </w:r>
    </w:p>
    <w:p w14:paraId="5CEE4AC5" w14:textId="77777777" w:rsidR="004D63E1" w:rsidRDefault="00810F60">
      <w:pPr>
        <w:numPr>
          <w:ilvl w:val="0"/>
          <w:numId w:val="22"/>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深圳中級法院は、</w:t>
      </w:r>
      <w:r>
        <w:rPr>
          <w:rFonts w:ascii="Microsoft YaHei" w:eastAsia="Microsoft YaHei" w:hAnsi="Microsoft YaHei" w:cs="Microsoft YaHei"/>
          <w:color w:val="333333"/>
          <w:sz w:val="22"/>
        </w:rPr>
        <w:t>GP</w:t>
      </w:r>
      <w:r>
        <w:rPr>
          <w:rFonts w:ascii="Microsoft YaHei" w:eastAsia="Microsoft YaHei" w:hAnsi="Microsoft YaHei" w:cs="Microsoft YaHei"/>
          <w:color w:val="333333"/>
          <w:sz w:val="22"/>
        </w:rPr>
        <w:t>L-3.0</w:t>
      </w:r>
      <w:r>
        <w:rPr>
          <w:rFonts w:ascii="Microsoft YaHei" w:eastAsia="Microsoft YaHei" w:hAnsi="Microsoft YaHei" w:cs="Microsoft YaHei"/>
          <w:color w:val="333333"/>
          <w:sz w:val="22"/>
        </w:rPr>
        <w:t>合意の法的性質を明らかにした中国初のケースとして、</w:t>
      </w:r>
      <w:r>
        <w:rPr>
          <w:rFonts w:ascii="Microsoft YaHei" w:eastAsia="Microsoft YaHei" w:hAnsi="Microsoft YaHei" w:cs="Microsoft YaHei"/>
          <w:color w:val="333333"/>
          <w:sz w:val="22"/>
        </w:rPr>
        <w:t>GPL3.0</w:t>
      </w:r>
      <w:r>
        <w:rPr>
          <w:rFonts w:ascii="Microsoft YaHei" w:eastAsia="Microsoft YaHei" w:hAnsi="Microsoft YaHei" w:cs="Microsoft YaHei"/>
          <w:color w:val="333333"/>
          <w:sz w:val="22"/>
        </w:rPr>
        <w:t>合意は契約的性質を有する民事法律行為であり、ライセンサーとユーザーの間の著作権合意とみなすことができ、中国の契約法の調整範囲に入るとの判決を下した。</w:t>
      </w:r>
    </w:p>
    <w:p w14:paraId="3CB74CF2" w14:textId="77777777" w:rsidR="004D63E1" w:rsidRDefault="00810F60">
      <w:pPr>
        <w:numPr>
          <w:ilvl w:val="0"/>
          <w:numId w:val="22"/>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Elastic License 2.0</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ELv2</w:t>
      </w:r>
      <w:r>
        <w:rPr>
          <w:rFonts w:ascii="Microsoft YaHei" w:eastAsia="Microsoft YaHei" w:hAnsi="Microsoft YaHei" w:cs="Microsoft YaHei"/>
          <w:color w:val="333333"/>
          <w:sz w:val="22"/>
        </w:rPr>
        <w:t>）は、ソースコードの可視性を満たしているものの、</w:t>
      </w:r>
      <w:r>
        <w:rPr>
          <w:rFonts w:ascii="Microsoft YaHei" w:eastAsia="Microsoft YaHei" w:hAnsi="Microsoft YaHei" w:cs="Microsoft YaHei"/>
          <w:color w:val="333333"/>
          <w:sz w:val="22"/>
        </w:rPr>
        <w:t>OSI</w:t>
      </w:r>
      <w:r>
        <w:rPr>
          <w:rFonts w:ascii="Microsoft YaHei" w:eastAsia="Microsoft YaHei" w:hAnsi="Microsoft YaHei" w:cs="Microsoft YaHei"/>
          <w:color w:val="333333"/>
          <w:sz w:val="22"/>
        </w:rPr>
        <w:t>のオープンソースの定義を満たしておらず、</w:t>
      </w:r>
      <w:r>
        <w:rPr>
          <w:rFonts w:ascii="Microsoft YaHei" w:eastAsia="Microsoft YaHei" w:hAnsi="Microsoft YaHei" w:cs="Microsoft YaHei"/>
          <w:color w:val="333333"/>
          <w:sz w:val="22"/>
        </w:rPr>
        <w:t>ELv2</w:t>
      </w:r>
      <w:r>
        <w:rPr>
          <w:rFonts w:ascii="Microsoft YaHei" w:eastAsia="Microsoft YaHei" w:hAnsi="Microsoft YaHei" w:cs="Microsoft YaHei"/>
          <w:color w:val="333333"/>
          <w:sz w:val="22"/>
        </w:rPr>
        <w:t>を採用している</w:t>
      </w:r>
      <w:proofErr w:type="spellStart"/>
      <w:r>
        <w:rPr>
          <w:rFonts w:ascii="Microsoft YaHei" w:eastAsia="Microsoft YaHei" w:hAnsi="Microsoft YaHei" w:cs="Microsoft YaHei"/>
          <w:color w:val="333333"/>
          <w:sz w:val="22"/>
        </w:rPr>
        <w:t>StarRocks</w:t>
      </w:r>
      <w:proofErr w:type="spellEnd"/>
      <w:r>
        <w:rPr>
          <w:rFonts w:ascii="Microsoft YaHei" w:eastAsia="Microsoft YaHei" w:hAnsi="Microsoft YaHei" w:cs="Microsoft YaHei"/>
          <w:color w:val="333333"/>
          <w:sz w:val="22"/>
        </w:rPr>
        <w:t>は、オープンソースを謳っていることで業界から批判を浴びています。</w:t>
      </w:r>
    </w:p>
    <w:p w14:paraId="5F0FB089" w14:textId="77777777" w:rsidR="004D63E1" w:rsidRDefault="00810F60">
      <w:pPr>
        <w:numPr>
          <w:ilvl w:val="0"/>
          <w:numId w:val="23"/>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ある外国人開発者が、深圳の携帯電話会社</w:t>
      </w:r>
      <w:r>
        <w:rPr>
          <w:rFonts w:ascii="Microsoft YaHei" w:eastAsia="Microsoft YaHei" w:hAnsi="Microsoft YaHei" w:cs="Microsoft YaHei"/>
          <w:color w:val="333333"/>
          <w:sz w:val="22"/>
        </w:rPr>
        <w:t>UM</w:t>
      </w:r>
      <w:r>
        <w:rPr>
          <w:rFonts w:ascii="Microsoft YaHei" w:eastAsia="Microsoft YaHei" w:hAnsi="Microsoft YaHei" w:cs="Microsoft YaHei"/>
          <w:color w:val="333333"/>
          <w:sz w:val="22"/>
        </w:rPr>
        <w:t>IDIGI</w:t>
      </w:r>
      <w:r>
        <w:rPr>
          <w:rFonts w:ascii="Microsoft YaHei" w:eastAsia="Microsoft YaHei" w:hAnsi="Microsoft YaHei" w:cs="Microsoft YaHei"/>
          <w:color w:val="333333"/>
          <w:sz w:val="22"/>
        </w:rPr>
        <w:t>が</w:t>
      </w:r>
      <w:r>
        <w:rPr>
          <w:rFonts w:ascii="Microsoft YaHei" w:eastAsia="Microsoft YaHei" w:hAnsi="Microsoft YaHei" w:cs="Microsoft YaHei"/>
          <w:color w:val="333333"/>
          <w:sz w:val="22"/>
        </w:rPr>
        <w:t>GPL-2.0</w:t>
      </w:r>
      <w:r>
        <w:rPr>
          <w:rFonts w:ascii="Microsoft YaHei" w:eastAsia="Microsoft YaHei" w:hAnsi="Microsoft YaHei" w:cs="Microsoft YaHei"/>
          <w:color w:val="333333"/>
          <w:sz w:val="22"/>
        </w:rPr>
        <w:t>に準拠した携帯電話用</w:t>
      </w:r>
      <w:r>
        <w:rPr>
          <w:rFonts w:ascii="Microsoft YaHei" w:eastAsia="Microsoft YaHei" w:hAnsi="Microsoft YaHei" w:cs="Microsoft YaHei"/>
          <w:color w:val="333333"/>
          <w:sz w:val="22"/>
        </w:rPr>
        <w:t>OS</w:t>
      </w:r>
      <w:r>
        <w:rPr>
          <w:rFonts w:ascii="Microsoft YaHei" w:eastAsia="Microsoft YaHei" w:hAnsi="Microsoft YaHei" w:cs="Microsoft YaHei"/>
          <w:color w:val="333333"/>
          <w:sz w:val="22"/>
        </w:rPr>
        <w:t>カーネルのソースコードを公開していないとネット上で訴えたところ、深圳在住の著名</w:t>
      </w:r>
      <w:r>
        <w:rPr>
          <w:rFonts w:ascii="Microsoft YaHei" w:eastAsia="Microsoft YaHei" w:hAnsi="Microsoft YaHei" w:cs="Microsoft YaHei"/>
          <w:color w:val="333333"/>
          <w:sz w:val="22"/>
        </w:rPr>
        <w:t>YouTuber</w:t>
      </w:r>
      <w:r>
        <w:rPr>
          <w:rFonts w:ascii="Microsoft YaHei" w:eastAsia="Microsoft YaHei" w:hAnsi="Microsoft YaHei" w:cs="Microsoft YaHei"/>
          <w:color w:val="333333"/>
          <w:sz w:val="22"/>
        </w:rPr>
        <w:t>であるセクシーサイボーグ様こと</w:t>
      </w:r>
      <w:r>
        <w:rPr>
          <w:rFonts w:ascii="Microsoft YaHei" w:eastAsia="Microsoft YaHei" w:hAnsi="Microsoft YaHei" w:cs="Microsoft YaHei"/>
          <w:color w:val="333333"/>
          <w:sz w:val="22"/>
        </w:rPr>
        <w:t>Naomi Wu</w:t>
      </w:r>
      <w:r>
        <w:rPr>
          <w:rFonts w:ascii="Microsoft YaHei" w:eastAsia="Microsoft YaHei" w:hAnsi="Microsoft YaHei" w:cs="Microsoft YaHei"/>
          <w:color w:val="333333"/>
          <w:sz w:val="22"/>
        </w:rPr>
        <w:t>氏は、開発者がソースコードを要求するために携帯電話会社を訪問するのを手伝い、その様子を自撮りした動画をネットに投稿して話題になりました。その後、同社は公式サイトのフォーラムや</w:t>
      </w:r>
      <w:r>
        <w:rPr>
          <w:rFonts w:ascii="Microsoft YaHei" w:eastAsia="Microsoft YaHei" w:hAnsi="Microsoft YaHei" w:cs="Microsoft YaHei"/>
          <w:color w:val="333333"/>
          <w:sz w:val="22"/>
        </w:rPr>
        <w:t>GitHub</w:t>
      </w:r>
      <w:r>
        <w:rPr>
          <w:rFonts w:ascii="Microsoft YaHei" w:eastAsia="Microsoft YaHei" w:hAnsi="Microsoft YaHei" w:cs="Microsoft YaHei"/>
          <w:color w:val="333333"/>
          <w:sz w:val="22"/>
        </w:rPr>
        <w:t>でソースコードを提供し、外国人開発者は感謝の意を表し、紛争は解決しました。</w:t>
      </w:r>
    </w:p>
    <w:p w14:paraId="77F462B0" w14:textId="77777777" w:rsidR="004D63E1" w:rsidRDefault="00810F60">
      <w:pPr>
        <w:pStyle w:val="4"/>
        <w:rPr>
          <w:rFonts w:ascii="Microsoft YaHei" w:eastAsia="Microsoft YaHei" w:hAnsi="Microsoft YaHei" w:cs="Microsoft YaHei"/>
        </w:rPr>
      </w:pPr>
      <w:bookmarkStart w:id="187" w:name="_Toc98205743"/>
      <w:r>
        <w:rPr>
          <w:rFonts w:ascii="Microsoft YaHei" w:eastAsia="Microsoft YaHei" w:hAnsi="Microsoft YaHei" w:cs="Microsoft YaHei"/>
        </w:rPr>
        <w:t>海外</w:t>
      </w:r>
      <w:bookmarkEnd w:id="187"/>
    </w:p>
    <w:p w14:paraId="757B01DB" w14:textId="77777777" w:rsidR="004D63E1" w:rsidRDefault="00810F60">
      <w:pPr>
        <w:numPr>
          <w:ilvl w:val="0"/>
          <w:numId w:val="11"/>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近年、クラウドベンダーは、オープンソースソフトウェアを</w:t>
      </w:r>
      <w:r>
        <w:rPr>
          <w:rFonts w:ascii="Microsoft YaHei" w:eastAsia="Microsoft YaHei" w:hAnsi="Microsoft YaHei" w:cs="Microsoft YaHei"/>
          <w:color w:val="333333"/>
          <w:sz w:val="22"/>
        </w:rPr>
        <w:t>自社のクラウドサービスに統合して、全体的なクラウドサービスソリューションを顧客に提供しており、利害のバランスが新たに試されています。クラウドサービスプロバイダーをボイコットすることを意図して、</w:t>
      </w:r>
      <w:r>
        <w:rPr>
          <w:rFonts w:ascii="Microsoft YaHei" w:eastAsia="Microsoft YaHei" w:hAnsi="Microsoft YaHei" w:cs="Microsoft YaHei"/>
          <w:color w:val="333333"/>
          <w:sz w:val="22"/>
        </w:rPr>
        <w:t>SSPL</w:t>
      </w:r>
      <w:r>
        <w:rPr>
          <w:rFonts w:ascii="Microsoft YaHei" w:eastAsia="Microsoft YaHei" w:hAnsi="Microsoft YaHei" w:cs="Microsoft YaHei"/>
          <w:color w:val="333333"/>
          <w:sz w:val="22"/>
        </w:rPr>
        <w:t>や</w:t>
      </w:r>
      <w:r>
        <w:rPr>
          <w:rFonts w:ascii="Microsoft YaHei" w:eastAsia="Microsoft YaHei" w:hAnsi="Microsoft YaHei" w:cs="Microsoft YaHei"/>
          <w:color w:val="333333"/>
          <w:sz w:val="22"/>
        </w:rPr>
        <w:t>Elastic License</w:t>
      </w:r>
      <w:r>
        <w:rPr>
          <w:rFonts w:ascii="Microsoft YaHei" w:eastAsia="Microsoft YaHei" w:hAnsi="Microsoft YaHei" w:cs="Microsoft YaHei"/>
          <w:color w:val="333333"/>
          <w:sz w:val="22"/>
        </w:rPr>
        <w:t>などのライセンスを取得し、コミュニティで大きな議論を巻き起こしました。</w:t>
      </w:r>
      <w:r>
        <w:rPr>
          <w:rFonts w:ascii="Microsoft YaHei" w:eastAsia="Microsoft YaHei" w:hAnsi="Microsoft YaHei" w:cs="Microsoft YaHei"/>
          <w:color w:val="333333"/>
          <w:sz w:val="22"/>
        </w:rPr>
        <w:t xml:space="preserve"> SSPL</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MongoDB</w:t>
      </w:r>
      <w:r>
        <w:rPr>
          <w:rFonts w:ascii="Microsoft YaHei" w:eastAsia="Microsoft YaHei" w:hAnsi="Microsoft YaHei" w:cs="Microsoft YaHei"/>
          <w:color w:val="333333"/>
          <w:sz w:val="22"/>
        </w:rPr>
        <w:t>が開発したライセンスで、「プログラムの機能や修正版をサービスとして第三者に提供する場合は、サービスのソースコードを無料で公開しなければならない」という条項があり、</w:t>
      </w:r>
      <w:r>
        <w:rPr>
          <w:rFonts w:ascii="Microsoft YaHei" w:eastAsia="Microsoft YaHei" w:hAnsi="Microsoft YaHei" w:cs="Microsoft YaHei"/>
          <w:color w:val="333333"/>
          <w:sz w:val="22"/>
        </w:rPr>
        <w:t>Elastic Lic</w:t>
      </w:r>
      <w:r>
        <w:rPr>
          <w:rFonts w:ascii="Microsoft YaHei" w:eastAsia="Microsoft YaHei" w:hAnsi="Microsoft YaHei" w:cs="Microsoft YaHei"/>
          <w:color w:val="333333"/>
          <w:sz w:val="22"/>
        </w:rPr>
        <w:t>ense</w:t>
      </w:r>
      <w:r>
        <w:rPr>
          <w:rFonts w:ascii="Microsoft YaHei" w:eastAsia="Microsoft YaHei" w:hAnsi="Microsoft YaHei" w:cs="Microsoft YaHei"/>
          <w:color w:val="333333"/>
          <w:sz w:val="22"/>
        </w:rPr>
        <w:t>では「製品を以下のように使用する場合には商用ライセンスが必要」となっています。</w:t>
      </w:r>
      <w:r>
        <w:rPr>
          <w:rFonts w:ascii="Microsoft YaHei" w:eastAsia="Microsoft YaHei" w:hAnsi="Microsoft YaHei" w:cs="Microsoft YaHei"/>
          <w:color w:val="333333"/>
          <w:sz w:val="22"/>
        </w:rPr>
        <w:t>Elastic License</w:t>
      </w:r>
      <w:r>
        <w:rPr>
          <w:rFonts w:ascii="Microsoft YaHei" w:eastAsia="Microsoft YaHei" w:hAnsi="Microsoft YaHei" w:cs="Microsoft YaHei"/>
          <w:color w:val="333333"/>
          <w:sz w:val="22"/>
        </w:rPr>
        <w:t>は「製品が</w:t>
      </w:r>
      <w:r>
        <w:rPr>
          <w:rFonts w:ascii="Microsoft YaHei" w:eastAsia="Microsoft YaHei" w:hAnsi="Microsoft YaHei" w:cs="Microsoft YaHei"/>
          <w:color w:val="333333"/>
          <w:sz w:val="22"/>
        </w:rPr>
        <w:t>SaaS</w:t>
      </w:r>
      <w:r>
        <w:rPr>
          <w:rFonts w:ascii="Microsoft YaHei" w:eastAsia="Microsoft YaHei" w:hAnsi="Microsoft YaHei" w:cs="Microsoft YaHei"/>
          <w:color w:val="333333"/>
          <w:sz w:val="22"/>
        </w:rPr>
        <w:t>として使用される場合は商用ライセンス」が必要で、どちらも</w:t>
      </w:r>
      <w:r>
        <w:rPr>
          <w:rFonts w:ascii="Microsoft YaHei" w:eastAsia="Microsoft YaHei" w:hAnsi="Microsoft YaHei" w:cs="Microsoft YaHei"/>
          <w:color w:val="333333"/>
          <w:sz w:val="22"/>
        </w:rPr>
        <w:t>OSI</w:t>
      </w:r>
      <w:r>
        <w:rPr>
          <w:rFonts w:ascii="Microsoft YaHei" w:eastAsia="Microsoft YaHei" w:hAnsi="Microsoft YaHei" w:cs="Microsoft YaHei"/>
          <w:color w:val="333333"/>
          <w:sz w:val="22"/>
        </w:rPr>
        <w:t>認証を受けていません。</w:t>
      </w:r>
    </w:p>
    <w:p w14:paraId="0B031B95" w14:textId="77777777" w:rsidR="004D63E1" w:rsidRDefault="00810F60">
      <w:pPr>
        <w:numPr>
          <w:ilvl w:val="0"/>
          <w:numId w:val="11"/>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10</w:t>
      </w:r>
      <w:r>
        <w:rPr>
          <w:rFonts w:ascii="Microsoft YaHei" w:eastAsia="Microsoft YaHei" w:hAnsi="Microsoft YaHei" w:cs="Microsoft YaHei"/>
          <w:color w:val="333333"/>
          <w:sz w:val="22"/>
        </w:rPr>
        <w:t>年以上にわたる訴訟の末、米国最高裁判所は、オラクル社対グーグル社の訴訟におい</w:t>
      </w:r>
      <w:r>
        <w:rPr>
          <w:rFonts w:ascii="Microsoft YaHei" w:eastAsia="Microsoft YaHei" w:hAnsi="Microsoft YaHei" w:cs="Microsoft YaHei"/>
          <w:color w:val="333333"/>
          <w:sz w:val="22"/>
        </w:rPr>
        <w:lastRenderedPageBreak/>
        <w:t>て、連邦巡回控訴裁判所の判決を覆し、グーグル社のモバイルオペレーティングシステム「アンドロイド」がオラクル社の</w:t>
      </w:r>
      <w:r>
        <w:rPr>
          <w:rFonts w:ascii="Microsoft YaHei" w:eastAsia="Microsoft YaHei" w:hAnsi="Microsoft YaHei" w:cs="Microsoft YaHei"/>
          <w:color w:val="333333"/>
          <w:sz w:val="22"/>
        </w:rPr>
        <w:t>Java API</w:t>
      </w:r>
      <w:r>
        <w:rPr>
          <w:rFonts w:ascii="Microsoft YaHei" w:eastAsia="Microsoft YaHei" w:hAnsi="Microsoft YaHei" w:cs="Microsoft YaHei"/>
          <w:color w:val="333333"/>
          <w:sz w:val="22"/>
        </w:rPr>
        <w:t>ソースコードを使用することは、「フェアユース」であり、著作権侵害には当たらないとの判決を下しました。</w:t>
      </w:r>
    </w:p>
    <w:p w14:paraId="1145E1B2" w14:textId="77777777" w:rsidR="004D63E1" w:rsidRDefault="00810F60">
      <w:pPr>
        <w:pStyle w:val="3"/>
        <w:numPr>
          <w:ilvl w:val="0"/>
          <w:numId w:val="25"/>
        </w:numPr>
        <w:ind w:left="616" w:hanging="616"/>
        <w:rPr>
          <w:rFonts w:ascii="Microsoft YaHei" w:eastAsia="Microsoft YaHei" w:hAnsi="Microsoft YaHei" w:cs="Microsoft YaHei"/>
        </w:rPr>
      </w:pPr>
      <w:bookmarkStart w:id="188" w:name="_Toc98205744"/>
      <w:r>
        <w:rPr>
          <w:rFonts w:ascii="Microsoft YaHei" w:eastAsia="Microsoft YaHei" w:hAnsi="Microsoft YaHei" w:cs="Microsoft YaHei"/>
        </w:rPr>
        <w:t>オープンソースガバナンスの可視化</w:t>
      </w:r>
      <w:bookmarkEnd w:id="188"/>
    </w:p>
    <w:p w14:paraId="40F036D7" w14:textId="77777777" w:rsidR="004D63E1" w:rsidRDefault="00810F60">
      <w:pPr>
        <w:pStyle w:val="4"/>
        <w:numPr>
          <w:ilvl w:val="0"/>
          <w:numId w:val="10"/>
        </w:numPr>
        <w:ind w:left="384" w:hanging="384"/>
        <w:rPr>
          <w:rFonts w:ascii="Microsoft YaHei" w:eastAsia="Microsoft YaHei" w:hAnsi="Microsoft YaHei" w:cs="Microsoft YaHei"/>
        </w:rPr>
      </w:pPr>
      <w:bookmarkStart w:id="189" w:name="_Toc98205745"/>
      <w:r>
        <w:rPr>
          <w:rFonts w:ascii="Microsoft YaHei" w:eastAsia="Microsoft YaHei" w:hAnsi="Microsoft YaHei" w:cs="Microsoft YaHei"/>
        </w:rPr>
        <w:t>オープンソースソフトウェアのサプライチェーンガバナンスの重要性が高まっている</w:t>
      </w:r>
      <w:bookmarkEnd w:id="189"/>
    </w:p>
    <w:p w14:paraId="5A74B364" w14:textId="77777777" w:rsidR="004D63E1" w:rsidRDefault="00810F60">
      <w:pPr>
        <w:numPr>
          <w:ilvl w:val="1"/>
          <w:numId w:val="8"/>
        </w:numPr>
        <w:spacing w:before="60" w:after="60" w:line="312" w:lineRule="auto"/>
        <w:ind w:left="77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国内企業も本格的に取り組み始め、オープンソースプログラムオフィス（</w:t>
      </w:r>
      <w:r>
        <w:rPr>
          <w:rFonts w:ascii="Microsoft YaHei" w:eastAsia="Microsoft YaHei" w:hAnsi="Microsoft YaHei" w:cs="Microsoft YaHei"/>
          <w:color w:val="333333"/>
          <w:sz w:val="22"/>
        </w:rPr>
        <w:t>OSPO</w:t>
      </w:r>
      <w:r>
        <w:rPr>
          <w:rFonts w:ascii="Microsoft YaHei" w:eastAsia="Microsoft YaHei" w:hAnsi="Microsoft YaHei" w:cs="Microsoft YaHei"/>
          <w:color w:val="333333"/>
          <w:sz w:val="22"/>
        </w:rPr>
        <w:t>）を設立している。</w:t>
      </w:r>
    </w:p>
    <w:p w14:paraId="4A12E2A3" w14:textId="77777777" w:rsidR="004D63E1" w:rsidRDefault="00810F60">
      <w:pPr>
        <w:numPr>
          <w:ilvl w:val="1"/>
          <w:numId w:val="8"/>
        </w:numPr>
        <w:spacing w:before="60" w:after="60" w:line="312" w:lineRule="auto"/>
        <w:ind w:left="77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セキュリティインシデントは頻繁に発生しており、最近では</w:t>
      </w:r>
      <w:r>
        <w:rPr>
          <w:rFonts w:ascii="Microsoft YaHei" w:eastAsia="Microsoft YaHei" w:hAnsi="Microsoft YaHei" w:cs="Microsoft YaHei"/>
          <w:color w:val="333333"/>
          <w:sz w:val="22"/>
        </w:rPr>
        <w:t>Apache Log4j2</w:t>
      </w:r>
      <w:r>
        <w:rPr>
          <w:rFonts w:ascii="Microsoft YaHei" w:eastAsia="Microsoft YaHei" w:hAnsi="Microsoft YaHei" w:cs="Microsoft YaHei"/>
          <w:color w:val="333333"/>
          <w:sz w:val="22"/>
        </w:rPr>
        <w:t>の脆弱性の発生により、インターネットコミュニティの半数が脅威にさらされています（詳細は以下を参照）。</w:t>
      </w:r>
    </w:p>
    <w:p w14:paraId="518D62DA" w14:textId="77777777" w:rsidR="004D63E1" w:rsidRDefault="00810F60">
      <w:pPr>
        <w:spacing w:before="60" w:after="60" w:line="312" w:lineRule="auto"/>
        <w:ind w:left="840"/>
        <w:jc w:val="left"/>
        <w:rPr>
          <w:rFonts w:ascii="Microsoft YaHei" w:eastAsia="Microsoft YaHei" w:hAnsi="Microsoft YaHei" w:cs="Microsoft YaHei"/>
          <w:b/>
          <w:color w:val="1E6FFF"/>
          <w:sz w:val="22"/>
          <w:u w:val="single"/>
        </w:rPr>
      </w:pPr>
      <w:r>
        <w:rPr>
          <w:rFonts w:ascii="Microsoft YaHei" w:eastAsia="Microsoft YaHei" w:hAnsi="Microsoft YaHei" w:cs="Microsoft YaHei"/>
          <w:b/>
          <w:color w:val="333333"/>
          <w:sz w:val="22"/>
        </w:rPr>
        <w:t>2021</w:t>
      </w:r>
      <w:r>
        <w:rPr>
          <w:rFonts w:ascii="Microsoft YaHei" w:eastAsia="Microsoft YaHei" w:hAnsi="Microsoft YaHei" w:cs="Microsoft YaHei"/>
          <w:b/>
          <w:color w:val="333333"/>
          <w:sz w:val="22"/>
        </w:rPr>
        <w:t>年オープンソースソフトウェアのサプライチェーンセキュリティ重大イベント表（</w:t>
      </w:r>
      <w:r>
        <w:rPr>
          <w:rFonts w:ascii="Microsoft YaHei" w:eastAsia="Microsoft YaHei" w:hAnsi="Microsoft YaHei" w:cs="Microsoft YaHei"/>
          <w:b/>
          <w:color w:val="333333"/>
          <w:sz w:val="22"/>
        </w:rPr>
        <w:t>QIANXIN Group Public</w:t>
      </w:r>
      <w:r>
        <w:rPr>
          <w:rFonts w:ascii="Microsoft YaHei" w:eastAsia="Microsoft YaHei" w:hAnsi="Microsoft YaHei" w:cs="Microsoft YaHei"/>
          <w:b/>
          <w:color w:val="333333"/>
          <w:sz w:val="22"/>
        </w:rPr>
        <w:t>より引用、</w:t>
      </w:r>
      <w:r>
        <w:fldChar w:fldCharType="begin"/>
      </w:r>
      <w:r>
        <w:instrText xml:space="preserve"> HYPERLINK "https://mp.weixin.qq.com/s/piuTf_mxDL88NczQZUuxfA" \h </w:instrText>
      </w:r>
      <w:r>
        <w:fldChar w:fldCharType="separate"/>
      </w:r>
      <w:r>
        <w:rPr>
          <w:rFonts w:ascii="Microsoft YaHei" w:eastAsia="Microsoft YaHei" w:hAnsi="Microsoft YaHei" w:cs="Microsoft YaHei"/>
          <w:b/>
          <w:color w:val="1E6FFF"/>
          <w:sz w:val="22"/>
          <w:u w:val="single"/>
        </w:rPr>
        <w:t>原文</w:t>
      </w:r>
      <w:r>
        <w:rPr>
          <w:rFonts w:ascii="Microsoft YaHei" w:eastAsia="Microsoft YaHei" w:hAnsi="Microsoft YaHei" w:cs="Microsoft YaHei"/>
          <w:b/>
          <w:color w:val="1E6FFF"/>
          <w:sz w:val="22"/>
          <w:u w:val="single"/>
        </w:rPr>
        <w:fldChar w:fldCharType="end"/>
      </w:r>
      <w:sdt>
        <w:sdtPr>
          <w:tag w:val="goog_rdk_9"/>
          <w:id w:val="2134592925"/>
        </w:sdtPr>
        <w:sdtEndPr/>
        <w:sdtContent>
          <w:ins w:id="190" w:author="takasu masakazu" w:date="2022-03-14T05:46:00Z">
            <w:r>
              <w:fldChar w:fldCharType="begin"/>
            </w:r>
            <w:r>
              <w:instrText>HYPERLINK "https://mp.weixin.qq.com/s/piuTf_mxDL88NczQZUuxfA"</w:instrText>
            </w:r>
            <w:r>
              <w:fldChar w:fldCharType="separate"/>
            </w:r>
            <w:r>
              <w:rPr>
                <w:rFonts w:ascii="Microsoft YaHei" w:eastAsia="Microsoft YaHei" w:hAnsi="Microsoft YaHei" w:cs="Microsoft YaHei"/>
                <w:b/>
                <w:color w:val="1E6FFF"/>
                <w:sz w:val="22"/>
                <w:u w:val="single"/>
              </w:rPr>
              <w:t>リンク</w:t>
            </w:r>
            <w:r>
              <w:fldChar w:fldCharType="end"/>
            </w:r>
          </w:ins>
        </w:sdtContent>
      </w:sdt>
      <w:sdt>
        <w:sdtPr>
          <w:tag w:val="goog_rdk_10"/>
          <w:id w:val="-427275404"/>
        </w:sdtPr>
        <w:sdtEndPr/>
        <w:sdtContent>
          <w:del w:id="191" w:author="takasu masakazu" w:date="2022-03-14T05:46:00Z">
            <w:r>
              <w:fldChar w:fldCharType="begin"/>
            </w:r>
            <w:r>
              <w:delInstrText>HYPERLINK "https://mp.weixin.qq.com/s/piuTf_mxDL88NczQZUuxfA"</w:delInstrText>
            </w:r>
            <w:r>
              <w:fldChar w:fldCharType="separate"/>
            </w:r>
            <w:r>
              <w:rPr>
                <w:rFonts w:ascii="Microsoft YaHei" w:eastAsia="Microsoft YaHei" w:hAnsi="Microsoft YaHei" w:cs="Microsoft YaHei"/>
                <w:b/>
                <w:color w:val="1E6FFF"/>
                <w:sz w:val="22"/>
                <w:u w:val="single"/>
              </w:rPr>
              <w:delText>ママ</w:delText>
            </w:r>
            <w:r>
              <w:fldChar w:fldCharType="end"/>
            </w:r>
          </w:del>
        </w:sdtContent>
      </w:sdt>
      <w:hyperlink r:id="rId147">
        <w:r>
          <w:rPr>
            <w:rFonts w:ascii="Microsoft YaHei" w:eastAsia="Microsoft YaHei" w:hAnsi="Microsoft YaHei" w:cs="Microsoft YaHei"/>
            <w:b/>
            <w:color w:val="1E6FFF"/>
            <w:sz w:val="22"/>
            <w:u w:val="single"/>
          </w:rPr>
          <w:t>）</w:t>
        </w:r>
      </w:hyperlink>
    </w:p>
    <w:p w14:paraId="381624A8" w14:textId="77777777" w:rsidR="004D63E1" w:rsidRDefault="004D63E1">
      <w:pPr>
        <w:spacing w:before="60" w:after="60" w:line="312" w:lineRule="auto"/>
        <w:jc w:val="left"/>
        <w:rPr>
          <w:rFonts w:ascii="Microsoft YaHei" w:eastAsia="Microsoft YaHei" w:hAnsi="Microsoft YaHei" w:cs="Microsoft YaHei"/>
          <w:b/>
          <w:color w:val="1E6FFF"/>
          <w:sz w:val="22"/>
          <w:u w:val="single"/>
        </w:rPr>
      </w:pPr>
    </w:p>
    <w:p w14:paraId="4489043E" w14:textId="77777777" w:rsidR="004D63E1" w:rsidRDefault="00810F60">
      <w:pPr>
        <w:spacing w:before="60" w:after="60" w:line="312" w:lineRule="auto"/>
        <w:jc w:val="left"/>
        <w:rPr>
          <w:rFonts w:ascii="Microsoft YaHei" w:eastAsia="Microsoft YaHei" w:hAnsi="Microsoft YaHei" w:cs="Microsoft YaHei"/>
          <w:b/>
          <w:color w:val="1E6FFF"/>
          <w:sz w:val="22"/>
          <w:u w:val="single"/>
        </w:rPr>
      </w:pPr>
      <w:r>
        <w:rPr>
          <w:rFonts w:ascii="Microsoft YaHei" w:eastAsia="Microsoft YaHei" w:hAnsi="Microsoft YaHei" w:cs="Microsoft YaHei"/>
          <w:b/>
          <w:noProof/>
          <w:color w:val="333333"/>
          <w:sz w:val="22"/>
        </w:rPr>
        <w:lastRenderedPageBreak/>
        <w:drawing>
          <wp:inline distT="0" distB="0" distL="0" distR="0" wp14:anchorId="772109B6" wp14:editId="497E706C">
            <wp:extent cx="5760720" cy="4453255"/>
            <wp:effectExtent l="0" t="0" r="0" b="0"/>
            <wp:docPr id="201" name="image53.png" descr="文字と写真のスクリーンショット&#10;&#10;中程度の精度で自動的に生成された説明"/>
            <wp:cNvGraphicFramePr/>
            <a:graphic xmlns:a="http://schemas.openxmlformats.org/drawingml/2006/main">
              <a:graphicData uri="http://schemas.openxmlformats.org/drawingml/2006/picture">
                <pic:pic xmlns:pic="http://schemas.openxmlformats.org/drawingml/2006/picture">
                  <pic:nvPicPr>
                    <pic:cNvPr id="0" name="image53.png" descr="文字と写真のスクリーンショット&#10;&#10;中程度の精度で自動的に生成された説明"/>
                    <pic:cNvPicPr preferRelativeResize="0"/>
                  </pic:nvPicPr>
                  <pic:blipFill>
                    <a:blip r:embed="rId148"/>
                    <a:srcRect/>
                    <a:stretch>
                      <a:fillRect/>
                    </a:stretch>
                  </pic:blipFill>
                  <pic:spPr>
                    <a:xfrm>
                      <a:off x="0" y="0"/>
                      <a:ext cx="5760720" cy="4453255"/>
                    </a:xfrm>
                    <a:prstGeom prst="rect">
                      <a:avLst/>
                    </a:prstGeom>
                    <a:ln/>
                  </pic:spPr>
                </pic:pic>
              </a:graphicData>
            </a:graphic>
          </wp:inline>
        </w:drawing>
      </w:r>
    </w:p>
    <w:p w14:paraId="577495BD" w14:textId="77777777" w:rsidR="004D63E1" w:rsidRDefault="00810F60">
      <w:pPr>
        <w:spacing w:before="60" w:after="60" w:line="312" w:lineRule="auto"/>
        <w:jc w:val="left"/>
        <w:rPr>
          <w:rFonts w:ascii="Microsoft YaHei" w:eastAsia="Microsoft YaHei" w:hAnsi="Microsoft YaHei" w:cs="Microsoft YaHei"/>
          <w:b/>
          <w:color w:val="1E6FFF"/>
          <w:sz w:val="22"/>
          <w:u w:val="single"/>
        </w:rPr>
      </w:pPr>
      <w:r>
        <w:rPr>
          <w:rFonts w:ascii="Microsoft YaHei" w:eastAsia="Microsoft YaHei" w:hAnsi="Microsoft YaHei" w:cs="Microsoft YaHei"/>
          <w:b/>
          <w:noProof/>
          <w:color w:val="333333"/>
          <w:sz w:val="22"/>
        </w:rPr>
        <w:drawing>
          <wp:inline distT="0" distB="0" distL="0" distR="0" wp14:anchorId="12ABA8E4" wp14:editId="5E7AFB82">
            <wp:extent cx="5616427" cy="2339543"/>
            <wp:effectExtent l="0" t="0" r="0" b="0"/>
            <wp:docPr id="199" name="image52.png" descr="テーブル&#10;&#10;自動的に生成された説明"/>
            <wp:cNvGraphicFramePr/>
            <a:graphic xmlns:a="http://schemas.openxmlformats.org/drawingml/2006/main">
              <a:graphicData uri="http://schemas.openxmlformats.org/drawingml/2006/picture">
                <pic:pic xmlns:pic="http://schemas.openxmlformats.org/drawingml/2006/picture">
                  <pic:nvPicPr>
                    <pic:cNvPr id="0" name="image52.png" descr="テーブル&#10;&#10;自動的に生成された説明"/>
                    <pic:cNvPicPr preferRelativeResize="0"/>
                  </pic:nvPicPr>
                  <pic:blipFill>
                    <a:blip r:embed="rId149"/>
                    <a:srcRect/>
                    <a:stretch>
                      <a:fillRect/>
                    </a:stretch>
                  </pic:blipFill>
                  <pic:spPr>
                    <a:xfrm>
                      <a:off x="0" y="0"/>
                      <a:ext cx="5616427" cy="2339543"/>
                    </a:xfrm>
                    <a:prstGeom prst="rect">
                      <a:avLst/>
                    </a:prstGeom>
                    <a:ln/>
                  </pic:spPr>
                </pic:pic>
              </a:graphicData>
            </a:graphic>
          </wp:inline>
        </w:drawing>
      </w:r>
    </w:p>
    <w:p w14:paraId="2EA15DFC" w14:textId="77777777" w:rsidR="004D63E1" w:rsidRDefault="004D63E1">
      <w:pPr>
        <w:spacing w:before="60" w:after="60" w:line="312" w:lineRule="auto"/>
        <w:jc w:val="left"/>
        <w:rPr>
          <w:rFonts w:ascii="Microsoft YaHei" w:eastAsia="Microsoft YaHei" w:hAnsi="Microsoft YaHei" w:cs="Microsoft YaHei"/>
          <w:b/>
          <w:color w:val="333333"/>
          <w:sz w:val="22"/>
        </w:rPr>
      </w:pPr>
    </w:p>
    <w:p w14:paraId="7F9F5CB7" w14:textId="77777777" w:rsidR="004D63E1" w:rsidRDefault="00810F60">
      <w:pPr>
        <w:pStyle w:val="4"/>
        <w:numPr>
          <w:ilvl w:val="0"/>
          <w:numId w:val="10"/>
        </w:numPr>
        <w:ind w:left="384" w:hanging="384"/>
        <w:rPr>
          <w:rFonts w:ascii="Microsoft YaHei" w:eastAsia="Microsoft YaHei" w:hAnsi="Microsoft YaHei" w:cs="Microsoft YaHei"/>
        </w:rPr>
      </w:pPr>
      <w:bookmarkStart w:id="192" w:name="_Toc98205746"/>
      <w:r>
        <w:rPr>
          <w:rFonts w:ascii="Microsoft YaHei" w:eastAsia="Microsoft YaHei" w:hAnsi="Microsoft YaHei" w:cs="Microsoft YaHei"/>
        </w:rPr>
        <w:t>国際的な規格のコラボレーション</w:t>
      </w:r>
      <w:bookmarkEnd w:id="192"/>
    </w:p>
    <w:p w14:paraId="1FB4E652" w14:textId="77777777" w:rsidR="004D63E1" w:rsidRDefault="00810F60">
      <w:pPr>
        <w:numPr>
          <w:ilvl w:val="1"/>
          <w:numId w:val="8"/>
        </w:numPr>
        <w:spacing w:before="60" w:after="60" w:line="312" w:lineRule="auto"/>
        <w:ind w:left="77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 xml:space="preserve">Linux Foundation Drives Open Source Community Metrics [CHAOSS] </w:t>
      </w:r>
    </w:p>
    <w:p w14:paraId="79F4ABC8" w14:textId="77777777" w:rsidR="004D63E1" w:rsidRDefault="00810F60">
      <w:pPr>
        <w:numPr>
          <w:ilvl w:val="1"/>
          <w:numId w:val="8"/>
        </w:numPr>
        <w:spacing w:before="60" w:after="60" w:line="312" w:lineRule="auto"/>
        <w:ind w:left="77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Linux Foundation</w:t>
      </w:r>
      <w:r>
        <w:rPr>
          <w:rFonts w:ascii="Microsoft YaHei" w:eastAsia="Microsoft YaHei" w:hAnsi="Microsoft YaHei" w:cs="Microsoft YaHei"/>
          <w:color w:val="333333"/>
          <w:sz w:val="22"/>
        </w:rPr>
        <w:t>は、</w:t>
      </w:r>
      <w:proofErr w:type="spellStart"/>
      <w:r>
        <w:rPr>
          <w:rFonts w:ascii="Microsoft YaHei" w:eastAsia="Microsoft YaHei" w:hAnsi="Microsoft YaHei" w:cs="Microsoft YaHei"/>
          <w:color w:val="333333"/>
          <w:sz w:val="22"/>
        </w:rPr>
        <w:t>OpenChain</w:t>
      </w:r>
      <w:proofErr w:type="spellEnd"/>
      <w:r>
        <w:rPr>
          <w:rFonts w:ascii="Microsoft YaHei" w:eastAsia="Microsoft YaHei" w:hAnsi="Microsoft YaHei" w:cs="Microsoft YaHei"/>
          <w:color w:val="333333"/>
          <w:sz w:val="22"/>
        </w:rPr>
        <w:t xml:space="preserve"> &amp; SPDX [Software Supply Chain Governance]</w:t>
      </w:r>
      <w:r>
        <w:rPr>
          <w:rFonts w:ascii="Microsoft YaHei" w:eastAsia="Microsoft YaHei" w:hAnsi="Microsoft YaHei" w:cs="Microsoft YaHei"/>
          <w:color w:val="333333"/>
          <w:sz w:val="22"/>
        </w:rPr>
        <w:t>を積極的に推進し、国内外のコミュニティとの連携と交流を図っています。</w:t>
      </w:r>
    </w:p>
    <w:p w14:paraId="3A6F0940" w14:textId="77777777" w:rsidR="004D63E1" w:rsidRDefault="00810F60">
      <w:pPr>
        <w:numPr>
          <w:ilvl w:val="1"/>
          <w:numId w:val="8"/>
        </w:numPr>
        <w:spacing w:before="60" w:after="60" w:line="312" w:lineRule="auto"/>
        <w:ind w:left="77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lastRenderedPageBreak/>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8</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17</w:t>
      </w:r>
      <w:r>
        <w:rPr>
          <w:rFonts w:ascii="Microsoft YaHei" w:eastAsia="Microsoft YaHei" w:hAnsi="Microsoft YaHei" w:cs="Microsoft YaHei"/>
          <w:color w:val="333333"/>
          <w:sz w:val="22"/>
        </w:rPr>
        <w:t>日、ファーウェイは</w:t>
      </w:r>
      <w:proofErr w:type="spellStart"/>
      <w:r>
        <w:rPr>
          <w:rFonts w:ascii="Microsoft YaHei" w:eastAsia="Microsoft YaHei" w:hAnsi="Microsoft YaHei" w:cs="Microsoft YaHei"/>
          <w:color w:val="333333"/>
          <w:sz w:val="22"/>
        </w:rPr>
        <w:t>OpenChain</w:t>
      </w:r>
      <w:proofErr w:type="spellEnd"/>
      <w:r>
        <w:rPr>
          <w:rFonts w:ascii="Microsoft YaHei" w:eastAsia="Microsoft YaHei" w:hAnsi="Microsoft YaHei" w:cs="Microsoft YaHei"/>
          <w:color w:val="333333"/>
          <w:sz w:val="22"/>
        </w:rPr>
        <w:t>プロジェクトに参加し、</w:t>
      </w:r>
      <w:r>
        <w:rPr>
          <w:rFonts w:ascii="Microsoft YaHei" w:eastAsia="Microsoft YaHei" w:hAnsi="Microsoft YaHei" w:cs="Microsoft YaHei"/>
          <w:color w:val="333333"/>
          <w:sz w:val="22"/>
        </w:rPr>
        <w:t>Board of Directors</w:t>
      </w:r>
      <w:r>
        <w:rPr>
          <w:rFonts w:ascii="Microsoft YaHei" w:eastAsia="Microsoft YaHei" w:hAnsi="Microsoft YaHei" w:cs="Microsoft YaHei"/>
          <w:color w:val="333333"/>
          <w:sz w:val="22"/>
        </w:rPr>
        <w:t>のメンバーとなった。</w:t>
      </w:r>
    </w:p>
    <w:p w14:paraId="50C29DD0" w14:textId="77777777" w:rsidR="004D63E1" w:rsidRDefault="00810F60">
      <w:pPr>
        <w:numPr>
          <w:ilvl w:val="1"/>
          <w:numId w:val="8"/>
        </w:numPr>
        <w:spacing w:before="60" w:after="60" w:line="312" w:lineRule="auto"/>
        <w:ind w:left="77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中国情報通信技術学院は、</w:t>
      </w:r>
      <w:proofErr w:type="spellStart"/>
      <w:r>
        <w:rPr>
          <w:rFonts w:ascii="Microsoft YaHei" w:eastAsia="Microsoft YaHei" w:hAnsi="Microsoft YaHei" w:cs="Microsoft YaHei"/>
          <w:color w:val="333333"/>
          <w:sz w:val="22"/>
        </w:rPr>
        <w:t>OpenChain</w:t>
      </w:r>
      <w:proofErr w:type="spellEnd"/>
      <w:r>
        <w:rPr>
          <w:rFonts w:ascii="Microsoft YaHei" w:eastAsia="Microsoft YaHei" w:hAnsi="Microsoft YaHei" w:cs="Microsoft YaHei"/>
          <w:color w:val="333333"/>
          <w:sz w:val="22"/>
        </w:rPr>
        <w:t>プロジェクトの国内初の第三者機関として、</w:t>
      </w:r>
      <w:r>
        <w:rPr>
          <w:rFonts w:ascii="Microsoft YaHei" w:eastAsia="Microsoft YaHei" w:hAnsi="Microsoft YaHei" w:cs="Microsoft YaHei"/>
          <w:color w:val="333333"/>
          <w:sz w:val="22"/>
        </w:rPr>
        <w:t xml:space="preserve">ISO/IEC 5230:2020 </w:t>
      </w:r>
      <w:proofErr w:type="spellStart"/>
      <w:r>
        <w:rPr>
          <w:rFonts w:ascii="Microsoft YaHei" w:eastAsia="Microsoft YaHei" w:hAnsi="Microsoft YaHei" w:cs="Microsoft YaHei"/>
          <w:color w:val="333333"/>
          <w:sz w:val="22"/>
        </w:rPr>
        <w:t>OpenChain</w:t>
      </w:r>
      <w:proofErr w:type="spellEnd"/>
      <w:r>
        <w:rPr>
          <w:rFonts w:ascii="Microsoft YaHei" w:eastAsia="Microsoft YaHei" w:hAnsi="Microsoft YaHei" w:cs="Microsoft YaHei"/>
          <w:color w:val="333333"/>
          <w:sz w:val="22"/>
        </w:rPr>
        <w:t xml:space="preserve"> Specifications-b</w:t>
      </w:r>
      <w:r>
        <w:rPr>
          <w:rFonts w:ascii="Microsoft YaHei" w:eastAsia="Microsoft YaHei" w:hAnsi="Microsoft YaHei" w:cs="Microsoft YaHei"/>
          <w:color w:val="333333"/>
          <w:sz w:val="22"/>
        </w:rPr>
        <w:t>ased testing</w:t>
      </w:r>
      <w:r>
        <w:rPr>
          <w:rFonts w:ascii="Microsoft YaHei" w:eastAsia="Microsoft YaHei" w:hAnsi="Microsoft YaHei" w:cs="Microsoft YaHei"/>
          <w:color w:val="333333"/>
          <w:sz w:val="22"/>
        </w:rPr>
        <w:t>を実施し、企業のオープンソース・コンプライアンス・ガバナンスを支援します。</w:t>
      </w:r>
    </w:p>
    <w:p w14:paraId="552D0BEE" w14:textId="77777777" w:rsidR="004D63E1" w:rsidRDefault="00810F60">
      <w:pPr>
        <w:pStyle w:val="4"/>
        <w:numPr>
          <w:ilvl w:val="0"/>
          <w:numId w:val="8"/>
        </w:numPr>
        <w:ind w:left="384" w:hanging="384"/>
        <w:rPr>
          <w:rFonts w:ascii="Microsoft YaHei" w:eastAsia="Microsoft YaHei" w:hAnsi="Microsoft YaHei" w:cs="Microsoft YaHei"/>
        </w:rPr>
      </w:pPr>
      <w:bookmarkStart w:id="193" w:name="_Toc98205747"/>
      <w:r>
        <w:rPr>
          <w:rFonts w:ascii="Microsoft YaHei" w:eastAsia="Microsoft YaHei" w:hAnsi="Microsoft YaHei" w:cs="Microsoft YaHei"/>
        </w:rPr>
        <w:t>国内基準の進捗状況</w:t>
      </w:r>
      <w:bookmarkEnd w:id="193"/>
    </w:p>
    <w:p w14:paraId="3C2F7B5C" w14:textId="77777777" w:rsidR="004D63E1" w:rsidRDefault="00810F60">
      <w:pPr>
        <w:numPr>
          <w:ilvl w:val="1"/>
          <w:numId w:val="8"/>
        </w:numPr>
        <w:spacing w:before="60" w:after="60" w:line="312" w:lineRule="auto"/>
        <w:ind w:left="77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中国信通院が信頼できるオープンソースの標準システムを確立し、</w:t>
      </w:r>
      <w:r>
        <w:rPr>
          <w:rFonts w:ascii="Microsoft YaHei" w:eastAsia="Microsoft YaHei" w:hAnsi="Microsoft YaHei" w:cs="Microsoft YaHei"/>
          <w:color w:val="333333"/>
          <w:sz w:val="22"/>
        </w:rPr>
        <w:t>8</w:t>
      </w:r>
      <w:r>
        <w:rPr>
          <w:rFonts w:ascii="Microsoft YaHei" w:eastAsia="Microsoft YaHei" w:hAnsi="Microsoft YaHei" w:cs="Microsoft YaHei"/>
          <w:color w:val="333333"/>
          <w:sz w:val="22"/>
        </w:rPr>
        <w:t>つの業界標準の確立を促進する</w:t>
      </w:r>
    </w:p>
    <w:p w14:paraId="049C405B" w14:textId="77777777" w:rsidR="004D63E1" w:rsidRDefault="00810F60">
      <w:pPr>
        <w:numPr>
          <w:ilvl w:val="1"/>
          <w:numId w:val="8"/>
        </w:numPr>
        <w:spacing w:before="60" w:after="60" w:line="312" w:lineRule="auto"/>
        <w:ind w:left="77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中国電子技術標準化協会は、国家オープンソース標準システムのトップレベルの設計と、用語、メタデータ、ライセンスフレームワーク、オープンソースプロジェクト、オープンソース貢献者、オープンソースガバナンスなどをカバーする関連オープンソース標準の確立を推進しています。まず、オープンソース分野で最初の国家標準である「情報技術オープンソース・オープンソース・ライセンスフレームワーク」の確立が承認されました。</w:t>
      </w:r>
    </w:p>
    <w:p w14:paraId="795DA4EB" w14:textId="77777777" w:rsidR="004D63E1" w:rsidRDefault="00810F60">
      <w:pPr>
        <w:pStyle w:val="4"/>
        <w:numPr>
          <w:ilvl w:val="0"/>
          <w:numId w:val="8"/>
        </w:numPr>
        <w:ind w:left="384" w:hanging="384"/>
        <w:rPr>
          <w:rFonts w:ascii="Microsoft YaHei" w:eastAsia="Microsoft YaHei" w:hAnsi="Microsoft YaHei" w:cs="Microsoft YaHei"/>
        </w:rPr>
      </w:pPr>
      <w:bookmarkStart w:id="194" w:name="_Toc98205748"/>
      <w:r>
        <w:rPr>
          <w:rFonts w:ascii="Microsoft YaHei" w:eastAsia="Microsoft YaHei" w:hAnsi="Microsoft YaHei" w:cs="Microsoft YaHei"/>
        </w:rPr>
        <w:t>Mulan</w:t>
      </w:r>
      <w:r>
        <w:rPr>
          <w:rFonts w:ascii="Microsoft YaHei" w:eastAsia="Microsoft YaHei" w:hAnsi="Microsoft YaHei" w:cs="Microsoft YaHei"/>
        </w:rPr>
        <w:t>オープンソースコミュニティの動向</w:t>
      </w:r>
      <w:bookmarkEnd w:id="194"/>
    </w:p>
    <w:p w14:paraId="188CBE9D" w14:textId="77777777" w:rsidR="004D63E1" w:rsidRDefault="00810F60">
      <w:pPr>
        <w:numPr>
          <w:ilvl w:val="1"/>
          <w:numId w:val="8"/>
        </w:numPr>
        <w:spacing w:before="60" w:after="60" w:line="312" w:lineRule="auto"/>
        <w:ind w:left="77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Mulan</w:t>
      </w:r>
      <w:r>
        <w:rPr>
          <w:rFonts w:ascii="Microsoft YaHei" w:eastAsia="Microsoft YaHei" w:hAnsi="Microsoft YaHei" w:cs="Microsoft YaHei"/>
          <w:color w:val="333333"/>
          <w:sz w:val="22"/>
        </w:rPr>
        <w:t>・オープンソース・コミュニティの「</w:t>
      </w:r>
      <w:r>
        <w:rPr>
          <w:rFonts w:ascii="Microsoft YaHei" w:eastAsia="Microsoft YaHei" w:hAnsi="Microsoft YaHei" w:cs="Microsoft YaHei"/>
          <w:color w:val="333333"/>
          <w:sz w:val="22"/>
        </w:rPr>
        <w:t>Mulan</w:t>
      </w:r>
      <w:r>
        <w:rPr>
          <w:rFonts w:ascii="Microsoft YaHei" w:eastAsia="Microsoft YaHei" w:hAnsi="Microsoft YaHei" w:cs="Microsoft YaHei"/>
          <w:color w:val="333333"/>
          <w:sz w:val="22"/>
        </w:rPr>
        <w:t>・パーミッシブ</w:t>
      </w:r>
      <w:r>
        <w:rPr>
          <w:rFonts w:ascii="Microsoft YaHei" w:eastAsia="Microsoft YaHei" w:hAnsi="Microsoft YaHei" w:cs="Microsoft YaHei"/>
          <w:color w:val="333333"/>
          <w:sz w:val="22"/>
        </w:rPr>
        <w:t>・ライセンス」は、国内</w:t>
      </w:r>
      <w:r>
        <w:rPr>
          <w:rFonts w:ascii="Microsoft YaHei" w:eastAsia="Microsoft YaHei" w:hAnsi="Microsoft YaHei" w:cs="Microsoft YaHei"/>
          <w:color w:val="333333"/>
          <w:sz w:val="22"/>
        </w:rPr>
        <w:t>10</w:t>
      </w:r>
      <w:r>
        <w:rPr>
          <w:rFonts w:ascii="Microsoft YaHei" w:eastAsia="Microsoft YaHei" w:hAnsi="Microsoft YaHei" w:cs="Microsoft YaHei"/>
          <w:color w:val="333333"/>
          <w:sz w:val="22"/>
        </w:rPr>
        <w:t>万件にも及ぶプロジェクトで採用されている</w:t>
      </w:r>
    </w:p>
    <w:p w14:paraId="6A794E98" w14:textId="77777777" w:rsidR="004D63E1" w:rsidRDefault="00810F60">
      <w:pPr>
        <w:numPr>
          <w:ilvl w:val="1"/>
          <w:numId w:val="8"/>
        </w:numPr>
        <w:spacing w:before="60" w:after="60" w:line="312" w:lineRule="auto"/>
        <w:ind w:left="77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Mulan</w:t>
      </w:r>
      <w:r>
        <w:rPr>
          <w:rFonts w:ascii="Microsoft YaHei" w:eastAsia="Microsoft YaHei" w:hAnsi="Microsoft YaHei" w:cs="Microsoft YaHei"/>
          <w:color w:val="333333"/>
          <w:sz w:val="22"/>
        </w:rPr>
        <w:t>のオープンソースコミュニティは、</w:t>
      </w:r>
      <w:proofErr w:type="spellStart"/>
      <w:r>
        <w:rPr>
          <w:rFonts w:ascii="Microsoft YaHei" w:eastAsia="Microsoft YaHei" w:hAnsi="Microsoft YaHei" w:cs="Microsoft YaHei"/>
          <w:color w:val="333333"/>
          <w:sz w:val="22"/>
        </w:rPr>
        <w:t>OpenDigger</w:t>
      </w:r>
      <w:proofErr w:type="spellEnd"/>
      <w:r>
        <w:rPr>
          <w:rFonts w:ascii="Microsoft YaHei" w:eastAsia="Microsoft YaHei" w:hAnsi="Microsoft YaHei" w:cs="Microsoft YaHei"/>
          <w:color w:val="333333"/>
          <w:sz w:val="22"/>
        </w:rPr>
        <w:t>プロジェクトをインキュベーションに吸収し、オープンソースプロジェクトの促進と改善、コミュニティメトリクスの構築を行っています。</w:t>
      </w:r>
    </w:p>
    <w:p w14:paraId="4AC91AF3"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201BAE2D" w14:textId="77777777" w:rsidR="004D63E1" w:rsidRDefault="00810F60">
      <w:pPr>
        <w:pStyle w:val="3"/>
        <w:numPr>
          <w:ilvl w:val="0"/>
          <w:numId w:val="25"/>
        </w:numPr>
        <w:ind w:left="616" w:hanging="616"/>
        <w:rPr>
          <w:rFonts w:ascii="Microsoft YaHei" w:eastAsia="Microsoft YaHei" w:hAnsi="Microsoft YaHei" w:cs="Microsoft YaHei"/>
        </w:rPr>
      </w:pPr>
      <w:bookmarkStart w:id="195" w:name="_Toc98205749"/>
      <w:r>
        <w:rPr>
          <w:rFonts w:ascii="Microsoft YaHei" w:eastAsia="Microsoft YaHei" w:hAnsi="Microsoft YaHei" w:cs="Microsoft YaHei"/>
        </w:rPr>
        <w:t>国際財団の右往左往ゲーム：</w:t>
      </w:r>
      <w:r>
        <w:rPr>
          <w:rFonts w:ascii="Microsoft YaHei" w:eastAsia="Microsoft YaHei" w:hAnsi="Microsoft YaHei" w:cs="Microsoft YaHei"/>
        </w:rPr>
        <w:t>RMS</w:t>
      </w:r>
      <w:r>
        <w:rPr>
          <w:rFonts w:ascii="Microsoft YaHei" w:eastAsia="Microsoft YaHei" w:hAnsi="Microsoft YaHei" w:cs="Microsoft YaHei"/>
        </w:rPr>
        <w:t>のフリーソフトウェア財団復帰にまつわる論争と</w:t>
      </w:r>
      <w:r>
        <w:rPr>
          <w:rFonts w:ascii="Microsoft YaHei" w:eastAsia="Microsoft YaHei" w:hAnsi="Microsoft YaHei" w:cs="Microsoft YaHei"/>
        </w:rPr>
        <w:t>Rust</w:t>
      </w:r>
      <w:r>
        <w:rPr>
          <w:rFonts w:ascii="Microsoft YaHei" w:eastAsia="Microsoft YaHei" w:hAnsi="Microsoft YaHei" w:cs="Microsoft YaHei"/>
        </w:rPr>
        <w:t>コミュニティの論争</w:t>
      </w:r>
      <w:bookmarkEnd w:id="195"/>
    </w:p>
    <w:p w14:paraId="60F5BC47"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21</w:t>
      </w:r>
      <w:r>
        <w:rPr>
          <w:rFonts w:ascii="Microsoft YaHei" w:eastAsia="Microsoft YaHei" w:hAnsi="Microsoft YaHei" w:cs="Microsoft YaHei"/>
          <w:color w:val="333333"/>
          <w:sz w:val="22"/>
        </w:rPr>
        <w:t>日、フリーソフトウェアの父と呼ばれるリチャード・</w:t>
      </w:r>
      <w:r>
        <w:rPr>
          <w:rFonts w:ascii="Microsoft YaHei" w:eastAsia="Microsoft YaHei" w:hAnsi="Microsoft YaHei" w:cs="Microsoft YaHei"/>
          <w:color w:val="333333"/>
          <w:sz w:val="22"/>
        </w:rPr>
        <w:t>M</w:t>
      </w:r>
      <w:r>
        <w:rPr>
          <w:rFonts w:ascii="Microsoft YaHei" w:eastAsia="Microsoft YaHei" w:hAnsi="Microsoft YaHei" w:cs="Microsoft YaHei"/>
          <w:color w:val="333333"/>
          <w:sz w:val="22"/>
        </w:rPr>
        <w:t>・ストールマンは、</w:t>
      </w:r>
      <w:proofErr w:type="spellStart"/>
      <w:r>
        <w:rPr>
          <w:rFonts w:ascii="Microsoft YaHei" w:eastAsia="Microsoft YaHei" w:hAnsi="Microsoft YaHei" w:cs="Microsoft YaHei"/>
          <w:color w:val="333333"/>
          <w:sz w:val="22"/>
        </w:rPr>
        <w:t>LibrePlanet</w:t>
      </w:r>
      <w:proofErr w:type="spellEnd"/>
      <w:r>
        <w:rPr>
          <w:rFonts w:ascii="Microsoft YaHei" w:eastAsia="Microsoft YaHei" w:hAnsi="Microsoft YaHei" w:cs="Microsoft YaHei"/>
          <w:color w:val="333333"/>
          <w:sz w:val="22"/>
        </w:rPr>
        <w:t xml:space="preserve"> 2021</w:t>
      </w:r>
      <w:r>
        <w:rPr>
          <w:rFonts w:ascii="Microsoft YaHei" w:eastAsia="Microsoft YaHei" w:hAnsi="Microsoft YaHei" w:cs="Microsoft YaHei"/>
          <w:color w:val="333333"/>
          <w:sz w:val="22"/>
        </w:rPr>
        <w:t>の年次会議で、フリーソフトウェ</w:t>
      </w:r>
      <w:r>
        <w:rPr>
          <w:rFonts w:ascii="Microsoft YaHei" w:eastAsia="Microsoft YaHei" w:hAnsi="Microsoft YaHei" w:cs="Microsoft YaHei"/>
          <w:color w:val="333333"/>
          <w:sz w:val="22"/>
        </w:rPr>
        <w:t>ア財団に復帰し、再び理事会のメン</w:t>
      </w:r>
      <w:r>
        <w:rPr>
          <w:rFonts w:ascii="Microsoft YaHei" w:eastAsia="Microsoft YaHei" w:hAnsi="Microsoft YaHei" w:cs="Microsoft YaHei"/>
          <w:color w:val="333333"/>
          <w:sz w:val="22"/>
        </w:rPr>
        <w:lastRenderedPageBreak/>
        <w:t>バーとなることを公言しました。この発表は、フリーおよびオープンソースソフトウェアのコミュニティで激しい議論を巻き起こし、多くの人がストールマンの復帰を歓迎する一方で、多くの個人や組織が反対しました。</w:t>
      </w:r>
      <w:r>
        <w:rPr>
          <w:rFonts w:ascii="Microsoft YaHei" w:eastAsia="Microsoft YaHei" w:hAnsi="Microsoft YaHei" w:cs="Microsoft YaHei"/>
          <w:color w:val="333333"/>
          <w:sz w:val="22"/>
        </w:rPr>
        <w:t>Open Source Initiative</w:t>
      </w:r>
      <w:r>
        <w:rPr>
          <w:rFonts w:ascii="Microsoft YaHei" w:eastAsia="Microsoft YaHei" w:hAnsi="Microsoft YaHei" w:cs="Microsoft YaHei"/>
          <w:color w:val="333333"/>
          <w:sz w:val="22"/>
        </w:rPr>
        <w:t>は、ストールマンがフリーソフトウェア財団の理事会から追放されるか、財団との協力関係を解消することを求め、</w:t>
      </w:r>
      <w:r>
        <w:rPr>
          <w:rFonts w:ascii="Microsoft YaHei" w:eastAsia="Microsoft YaHei" w:hAnsi="Microsoft YaHei" w:cs="Microsoft YaHei"/>
          <w:color w:val="333333"/>
          <w:sz w:val="22"/>
        </w:rPr>
        <w:t>Red Hat</w:t>
      </w:r>
      <w:r>
        <w:rPr>
          <w:rFonts w:ascii="Microsoft YaHei" w:eastAsia="Microsoft YaHei" w:hAnsi="Microsoft YaHei" w:cs="Microsoft YaHei"/>
          <w:color w:val="333333"/>
          <w:sz w:val="22"/>
        </w:rPr>
        <w:t>はまた、レッドハット社はフリーソフトウェア財団へのすべての資金提供を停止するという声明を発表し、何千もの個人や組織がスト</w:t>
      </w:r>
      <w:r>
        <w:rPr>
          <w:rFonts w:ascii="Microsoft YaHei" w:eastAsia="Microsoft YaHei" w:hAnsi="Microsoft YaHei" w:cs="Microsoft YaHei"/>
          <w:color w:val="333333"/>
          <w:sz w:val="22"/>
        </w:rPr>
        <w:t>ールマン氏の解任を求めるボイコットレターを発行しています。ストールマンは不適切な発言が報じられた後、</w:t>
      </w:r>
      <w:r>
        <w:rPr>
          <w:rFonts w:ascii="Microsoft YaHei" w:eastAsia="Microsoft YaHei" w:hAnsi="Microsoft YaHei" w:cs="Microsoft YaHei"/>
          <w:color w:val="333333"/>
          <w:sz w:val="22"/>
        </w:rPr>
        <w:t>2019</w:t>
      </w:r>
      <w:r>
        <w:rPr>
          <w:rFonts w:ascii="Microsoft YaHei" w:eastAsia="Microsoft YaHei" w:hAnsi="Microsoft YaHei" w:cs="Microsoft YaHei"/>
          <w:color w:val="333333"/>
          <w:sz w:val="22"/>
        </w:rPr>
        <w:t>年に</w:t>
      </w:r>
      <w:r>
        <w:rPr>
          <w:rFonts w:ascii="Microsoft YaHei" w:eastAsia="Microsoft YaHei" w:hAnsi="Microsoft YaHei" w:cs="Microsoft YaHei"/>
          <w:color w:val="333333"/>
          <w:sz w:val="22"/>
        </w:rPr>
        <w:t>FWF</w:t>
      </w:r>
      <w:r>
        <w:rPr>
          <w:rFonts w:ascii="Microsoft YaHei" w:eastAsia="Microsoft YaHei" w:hAnsi="Microsoft YaHei" w:cs="Microsoft YaHei"/>
          <w:color w:val="333333"/>
          <w:sz w:val="22"/>
        </w:rPr>
        <w:t>での指導的立場を辞任しました。反対派は、ストールマンが「長い間、フリーソフトウェアコミュニティで危険な力を発揮してきた」と主張しており、ストールマンは「女性、障害者、トランスジェンダーを差別している」と非難されてきました。</w:t>
      </w:r>
      <w:r>
        <w:rPr>
          <w:rFonts w:ascii="Microsoft YaHei" w:eastAsia="Microsoft YaHei" w:hAnsi="Microsoft YaHei" w:cs="Microsoft YaHei"/>
          <w:color w:val="333333"/>
          <w:sz w:val="22"/>
        </w:rPr>
        <w:t>".</w:t>
      </w:r>
    </w:p>
    <w:p w14:paraId="4E44D805"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422004B1"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フリーソフトウェア運動の象徴的存在であるリチャード・ストールマンは、</w:t>
      </w:r>
      <w:r>
        <w:rPr>
          <w:rFonts w:ascii="Microsoft YaHei" w:eastAsia="Microsoft YaHei" w:hAnsi="Microsoft YaHei" w:cs="Microsoft YaHei"/>
          <w:color w:val="333333"/>
          <w:sz w:val="22"/>
        </w:rPr>
        <w:t>GNU</w:t>
      </w:r>
      <w:r>
        <w:rPr>
          <w:rFonts w:ascii="Microsoft YaHei" w:eastAsia="Microsoft YaHei" w:hAnsi="Microsoft YaHei" w:cs="Microsoft YaHei"/>
          <w:color w:val="333333"/>
          <w:sz w:val="22"/>
        </w:rPr>
        <w:t>プロジェクトを立ち上げ、フリーソフトウェアファウンデーションを設立しました。ストールマンは</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1980</w:t>
      </w:r>
      <w:r>
        <w:rPr>
          <w:rFonts w:ascii="Microsoft YaHei" w:eastAsia="Microsoft YaHei" w:hAnsi="Microsoft YaHei" w:cs="Microsoft YaHei"/>
          <w:color w:val="333333"/>
          <w:sz w:val="22"/>
        </w:rPr>
        <w:t>年代以降、フリーソフトウェアの重要な活動家として活躍してきました。ストールマン氏の復帰をめぐる一連の論争は、現在のフリーソフトウェアとオープンソースソフトウェアのコミュニティの間にある哲学的な違いを反映しています。フリーソフトウェア運動とそれに関連するオープンソース運動は、何十年もかけて進化し、無視できないトレンドになっています。しかし、フリー・オープンソース・ソフトウェア・コミュニティの発展に伴い、各団体の理念の違いが現れ、ストールマンの物議を醸す発言は、フェミニストなどの団体から批判の対象とな</w:t>
      </w:r>
      <w:r>
        <w:rPr>
          <w:rFonts w:ascii="Microsoft YaHei" w:eastAsia="Microsoft YaHei" w:hAnsi="Microsoft YaHei" w:cs="Microsoft YaHei"/>
          <w:color w:val="333333"/>
          <w:sz w:val="22"/>
        </w:rPr>
        <w:t>った。</w:t>
      </w:r>
    </w:p>
    <w:p w14:paraId="6160E213"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5CCDE2B2"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プログラミング言語「</w:t>
      </w:r>
      <w:r>
        <w:rPr>
          <w:rFonts w:ascii="Microsoft YaHei" w:eastAsia="Microsoft YaHei" w:hAnsi="Microsoft YaHei" w:cs="Microsoft YaHei"/>
          <w:color w:val="333333"/>
          <w:sz w:val="22"/>
        </w:rPr>
        <w:t>Rust</w:t>
      </w:r>
      <w:r>
        <w:rPr>
          <w:rFonts w:ascii="Microsoft YaHei" w:eastAsia="Microsoft YaHei" w:hAnsi="Microsoft YaHei" w:cs="Microsoft YaHei"/>
          <w:color w:val="333333"/>
          <w:sz w:val="22"/>
        </w:rPr>
        <w:t>」プロジェクトのレビューチームである「</w:t>
      </w:r>
      <w:r>
        <w:rPr>
          <w:rFonts w:ascii="Microsoft YaHei" w:eastAsia="Microsoft YaHei" w:hAnsi="Microsoft YaHei" w:cs="Microsoft YaHei"/>
          <w:color w:val="333333"/>
          <w:sz w:val="22"/>
        </w:rPr>
        <w:t>Rust Moderation Team</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11</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23</w:t>
      </w:r>
      <w:r>
        <w:rPr>
          <w:rFonts w:ascii="Microsoft YaHei" w:eastAsia="Microsoft YaHei" w:hAnsi="Microsoft YaHei" w:cs="Microsoft YaHei"/>
          <w:color w:val="333333"/>
          <w:sz w:val="22"/>
        </w:rPr>
        <w:t>日に</w:t>
      </w:r>
      <w:r>
        <w:rPr>
          <w:rFonts w:ascii="Microsoft YaHei" w:eastAsia="Microsoft YaHei" w:hAnsi="Microsoft YaHei" w:cs="Microsoft YaHei"/>
          <w:color w:val="333333"/>
          <w:sz w:val="22"/>
        </w:rPr>
        <w:t>GitHub</w:t>
      </w:r>
      <w:r>
        <w:rPr>
          <w:rFonts w:ascii="Microsoft YaHei" w:eastAsia="Microsoft YaHei" w:hAnsi="Microsoft YaHei" w:cs="Microsoft YaHei"/>
          <w:color w:val="333333"/>
          <w:sz w:val="22"/>
        </w:rPr>
        <w:t>に</w:t>
      </w:r>
      <w:r>
        <w:fldChar w:fldCharType="begin"/>
      </w:r>
      <w:r>
        <w:instrText xml:space="preserve"> HYPERLINK "https://www.infoq.cn/article/798bgzaO1ujBgzQsAGHC" \h </w:instrText>
      </w:r>
      <w:r>
        <w:fldChar w:fldCharType="separate"/>
      </w:r>
      <w:r>
        <w:rPr>
          <w:rFonts w:ascii="Microsoft YaHei" w:eastAsia="Microsoft YaHei" w:hAnsi="Microsoft YaHei" w:cs="Microsoft YaHei"/>
          <w:color w:val="1E6FFF"/>
          <w:sz w:val="22"/>
          <w:u w:val="single"/>
        </w:rPr>
        <w:t>辞任</w:t>
      </w:r>
      <w:r>
        <w:rPr>
          <w:rFonts w:ascii="Microsoft YaHei" w:eastAsia="Microsoft YaHei" w:hAnsi="Microsoft YaHei" w:cs="Microsoft YaHei"/>
          <w:color w:val="1E6FFF"/>
          <w:sz w:val="22"/>
          <w:u w:val="single"/>
        </w:rPr>
        <w:fldChar w:fldCharType="end"/>
      </w:r>
      <w:r>
        <w:rPr>
          <w:rFonts w:ascii="Microsoft YaHei" w:eastAsia="Microsoft YaHei" w:hAnsi="Microsoft YaHei" w:cs="Microsoft YaHei"/>
          <w:color w:val="333333"/>
          <w:sz w:val="22"/>
        </w:rPr>
        <w:t>のお知らせを掲載し、</w:t>
      </w:r>
      <w:r>
        <w:rPr>
          <w:rFonts w:ascii="Microsoft YaHei" w:eastAsia="Microsoft YaHei" w:hAnsi="Microsoft YaHei" w:cs="Microsoft YaHei"/>
          <w:color w:val="333333"/>
          <w:sz w:val="22"/>
        </w:rPr>
        <w:t>Rust</w:t>
      </w:r>
      <w:r>
        <w:rPr>
          <w:rFonts w:ascii="Microsoft YaHei" w:eastAsia="Microsoft YaHei" w:hAnsi="Microsoft YaHei" w:cs="Microsoft YaHei"/>
          <w:color w:val="333333"/>
          <w:sz w:val="22"/>
        </w:rPr>
        <w:t>のコアチームは「自分たち以外の誰にも屈しない」と抗議しました。辞任の詳細はあまり明らかにされていませんが、その後、当初のモデレーションチームの一部のメンバーから寄せられたコメントによると、今回</w:t>
      </w:r>
      <w:r>
        <w:rPr>
          <w:rFonts w:ascii="Microsoft YaHei" w:eastAsia="Microsoft YaHei" w:hAnsi="Microsoft YaHei" w:cs="Microsoft YaHei"/>
          <w:color w:val="333333"/>
          <w:sz w:val="22"/>
        </w:rPr>
        <w:t>の大量辞任は、ソフトウェアプロジェクト「</w:t>
      </w:r>
      <w:r>
        <w:rPr>
          <w:rFonts w:ascii="Microsoft YaHei" w:eastAsia="Microsoft YaHei" w:hAnsi="Microsoft YaHei" w:cs="Microsoft YaHei"/>
          <w:color w:val="333333"/>
          <w:sz w:val="22"/>
        </w:rPr>
        <w:t>Rust</w:t>
      </w:r>
      <w:r>
        <w:rPr>
          <w:rFonts w:ascii="Microsoft YaHei" w:eastAsia="Microsoft YaHei" w:hAnsi="Microsoft YaHei" w:cs="Microsoft YaHei"/>
          <w:color w:val="333333"/>
          <w:sz w:val="22"/>
        </w:rPr>
        <w:t>」における長年にわたる対立の悪化に関係していると考えられます。ラスト・コミュニティに長年参加している</w:t>
      </w:r>
      <w:proofErr w:type="spellStart"/>
      <w:r>
        <w:rPr>
          <w:rFonts w:ascii="Microsoft YaHei" w:eastAsia="Microsoft YaHei" w:hAnsi="Microsoft YaHei" w:cs="Microsoft YaHei"/>
          <w:color w:val="333333"/>
          <w:sz w:val="22"/>
        </w:rPr>
        <w:t>Dragdu</w:t>
      </w:r>
      <w:proofErr w:type="spellEnd"/>
      <w:r>
        <w:rPr>
          <w:rFonts w:ascii="Microsoft YaHei" w:eastAsia="Microsoft YaHei" w:hAnsi="Microsoft YaHei" w:cs="Microsoft YaHei"/>
          <w:color w:val="333333"/>
          <w:sz w:val="22"/>
        </w:rPr>
        <w:t>氏の別の記事では、コミュニティ内の分裂が「</w:t>
      </w:r>
      <w:r>
        <w:rPr>
          <w:rFonts w:ascii="Microsoft YaHei" w:eastAsia="Microsoft YaHei" w:hAnsi="Microsoft YaHei" w:cs="Microsoft YaHei"/>
          <w:color w:val="333333"/>
          <w:sz w:val="22"/>
        </w:rPr>
        <w:t>ICE</w:t>
      </w:r>
      <w:r>
        <w:rPr>
          <w:rFonts w:ascii="Microsoft YaHei" w:eastAsia="Microsoft YaHei" w:hAnsi="Microsoft YaHei" w:cs="Microsoft YaHei"/>
          <w:color w:val="333333"/>
          <w:sz w:val="22"/>
        </w:rPr>
        <w:t>廃止」運動にもつながっていることを明らか</w:t>
      </w:r>
      <w:r>
        <w:rPr>
          <w:rFonts w:ascii="Microsoft YaHei" w:eastAsia="Microsoft YaHei" w:hAnsi="Microsoft YaHei" w:cs="Microsoft YaHei"/>
          <w:color w:val="333333"/>
          <w:sz w:val="22"/>
        </w:rPr>
        <w:lastRenderedPageBreak/>
        <w:t>にしています。</w:t>
      </w:r>
      <w:r>
        <w:rPr>
          <w:rFonts w:ascii="Microsoft YaHei" w:eastAsia="Microsoft YaHei" w:hAnsi="Microsoft YaHei" w:cs="Microsoft YaHei"/>
          <w:color w:val="333333"/>
          <w:sz w:val="22"/>
        </w:rPr>
        <w:t>Rust</w:t>
      </w:r>
      <w:r>
        <w:rPr>
          <w:rFonts w:ascii="Microsoft YaHei" w:eastAsia="Microsoft YaHei" w:hAnsi="Microsoft YaHei" w:cs="Microsoft YaHei"/>
          <w:color w:val="333333"/>
          <w:sz w:val="22"/>
        </w:rPr>
        <w:t>コミュニティは設立当初から「</w:t>
      </w:r>
      <w:proofErr w:type="spellStart"/>
      <w:r>
        <w:rPr>
          <w:rFonts w:ascii="Microsoft YaHei" w:eastAsia="Microsoft YaHei" w:hAnsi="Microsoft YaHei" w:cs="Microsoft YaHei"/>
          <w:color w:val="333333"/>
          <w:sz w:val="22"/>
        </w:rPr>
        <w:t>Rustacean</w:t>
      </w:r>
      <w:proofErr w:type="spellEnd"/>
      <w:r>
        <w:rPr>
          <w:rFonts w:ascii="Microsoft YaHei" w:eastAsia="Microsoft YaHei" w:hAnsi="Microsoft YaHei" w:cs="Microsoft YaHei"/>
          <w:color w:val="333333"/>
          <w:sz w:val="22"/>
        </w:rPr>
        <w:t xml:space="preserve"> Principles</w:t>
      </w:r>
      <w:r>
        <w:rPr>
          <w:rFonts w:ascii="Microsoft YaHei" w:eastAsia="Microsoft YaHei" w:hAnsi="Microsoft YaHei" w:cs="Microsoft YaHei"/>
          <w:color w:val="333333"/>
          <w:sz w:val="22"/>
        </w:rPr>
        <w:t>」を提唱・推進して合意形成を図り、</w:t>
      </w:r>
      <w:r>
        <w:rPr>
          <w:rFonts w:ascii="Microsoft YaHei" w:eastAsia="Microsoft YaHei" w:hAnsi="Microsoft YaHei" w:cs="Microsoft YaHei"/>
          <w:color w:val="333333"/>
          <w:sz w:val="22"/>
        </w:rPr>
        <w:t>2018</w:t>
      </w:r>
      <w:r>
        <w:rPr>
          <w:rFonts w:ascii="Microsoft YaHei" w:eastAsia="Microsoft YaHei" w:hAnsi="Microsoft YaHei" w:cs="Microsoft YaHei"/>
          <w:color w:val="333333"/>
          <w:sz w:val="22"/>
        </w:rPr>
        <w:t>年には専任の「</w:t>
      </w:r>
      <w:r>
        <w:rPr>
          <w:rFonts w:ascii="Microsoft YaHei" w:eastAsia="Microsoft YaHei" w:hAnsi="Microsoft YaHei" w:cs="Microsoft YaHei"/>
          <w:color w:val="333333"/>
          <w:sz w:val="22"/>
        </w:rPr>
        <w:t>Governance Working Group</w:t>
      </w:r>
      <w:r>
        <w:rPr>
          <w:rFonts w:ascii="Microsoft YaHei" w:eastAsia="Microsoft YaHei" w:hAnsi="Microsoft YaHei" w:cs="Microsoft YaHei"/>
          <w:color w:val="333333"/>
          <w:sz w:val="22"/>
        </w:rPr>
        <w:t>」が設置されましたが、コミュニティの対立が効果的に緩和されているとは言</w:t>
      </w:r>
      <w:r>
        <w:rPr>
          <w:rFonts w:ascii="Microsoft YaHei" w:eastAsia="Microsoft YaHei" w:hAnsi="Microsoft YaHei" w:cs="Microsoft YaHei"/>
          <w:color w:val="333333"/>
          <w:sz w:val="22"/>
        </w:rPr>
        <w:t>えません。近年の</w:t>
      </w:r>
      <w:r>
        <w:rPr>
          <w:rFonts w:ascii="Microsoft YaHei" w:eastAsia="Microsoft YaHei" w:hAnsi="Microsoft YaHei" w:cs="Microsoft YaHei"/>
          <w:color w:val="333333"/>
          <w:sz w:val="22"/>
        </w:rPr>
        <w:t>Rust</w:t>
      </w:r>
      <w:r>
        <w:rPr>
          <w:rFonts w:ascii="Microsoft YaHei" w:eastAsia="Microsoft YaHei" w:hAnsi="Microsoft YaHei" w:cs="Microsoft YaHei"/>
          <w:color w:val="333333"/>
          <w:sz w:val="22"/>
        </w:rPr>
        <w:t>プログラミング言語プロジェクトの成功にもかかわらず、今回の辞任は、</w:t>
      </w:r>
      <w:r>
        <w:rPr>
          <w:rFonts w:ascii="Microsoft YaHei" w:eastAsia="Microsoft YaHei" w:hAnsi="Microsoft YaHei" w:cs="Microsoft YaHei"/>
          <w:color w:val="333333"/>
          <w:sz w:val="22"/>
        </w:rPr>
        <w:t>Rust</w:t>
      </w:r>
      <w:r>
        <w:rPr>
          <w:rFonts w:ascii="Microsoft YaHei" w:eastAsia="Microsoft YaHei" w:hAnsi="Microsoft YaHei" w:cs="Microsoft YaHei"/>
          <w:color w:val="333333"/>
          <w:sz w:val="22"/>
        </w:rPr>
        <w:t>コミュニティのガバナンス上の課題を反映したものです。</w:t>
      </w:r>
    </w:p>
    <w:p w14:paraId="617EA0CD"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51EBC604"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ソフトウェアのプロジェクトでは、さまざまなアクターの協力が必要であり、コミュニティ内での対立がソフトウェアプロジェクトの開発やメンテナンスに悪影響を及ぼす可能性があります。社会的な価値観の違いが大きくなる中、</w:t>
      </w:r>
      <w:r>
        <w:rPr>
          <w:rFonts w:ascii="Microsoft YaHei" w:eastAsia="Microsoft YaHei" w:hAnsi="Microsoft YaHei" w:cs="Microsoft YaHei"/>
          <w:color w:val="333333"/>
          <w:sz w:val="22"/>
        </w:rPr>
        <w:t>FOSS</w:t>
      </w:r>
      <w:r>
        <w:rPr>
          <w:rFonts w:ascii="Microsoft YaHei" w:eastAsia="Microsoft YaHei" w:hAnsi="Microsoft YaHei" w:cs="Microsoft YaHei"/>
          <w:color w:val="333333"/>
          <w:sz w:val="22"/>
        </w:rPr>
        <w:t>コミュニティはすべての当事者の要求のバランスを取るという課題に直面しています。</w:t>
      </w:r>
    </w:p>
    <w:p w14:paraId="5D1876B8"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0E8F66EF" w14:textId="77777777" w:rsidR="004D63E1" w:rsidRDefault="00810F60">
      <w:pPr>
        <w:pStyle w:val="3"/>
        <w:numPr>
          <w:ilvl w:val="0"/>
          <w:numId w:val="25"/>
        </w:numPr>
        <w:ind w:left="616" w:hanging="616"/>
        <w:rPr>
          <w:rFonts w:ascii="Microsoft YaHei" w:eastAsia="Microsoft YaHei" w:hAnsi="Microsoft YaHei" w:cs="Microsoft YaHei"/>
        </w:rPr>
      </w:pPr>
      <w:bookmarkStart w:id="196" w:name="_Toc98205750"/>
      <w:r>
        <w:rPr>
          <w:rFonts w:ascii="Microsoft YaHei" w:eastAsia="Microsoft YaHei" w:hAnsi="Microsoft YaHei" w:cs="Microsoft YaHei"/>
        </w:rPr>
        <w:t>中国のオープンソースがグローバル化し、新たな影</w:t>
      </w:r>
      <w:r>
        <w:rPr>
          <w:rFonts w:ascii="Microsoft YaHei" w:eastAsia="Microsoft YaHei" w:hAnsi="Microsoft YaHei" w:cs="Microsoft YaHei"/>
        </w:rPr>
        <w:t>響力の時代を形成する</w:t>
      </w:r>
      <w:bookmarkEnd w:id="196"/>
    </w:p>
    <w:p w14:paraId="2E6C9C7E"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オープンソースの世界では、中国の開発者の影響力が高まっています。最新の</w:t>
      </w:r>
      <w:r>
        <w:rPr>
          <w:rFonts w:ascii="Microsoft YaHei" w:eastAsia="Microsoft YaHei" w:hAnsi="Microsoft YaHei" w:cs="Microsoft YaHei"/>
          <w:color w:val="333333"/>
          <w:sz w:val="22"/>
        </w:rPr>
        <w:t>GitHub Annual Developer Report</w:t>
      </w:r>
      <w:r>
        <w:rPr>
          <w:rFonts w:ascii="Microsoft YaHei" w:eastAsia="Microsoft YaHei" w:hAnsi="Microsoft YaHei" w:cs="Microsoft YaHei"/>
          <w:color w:val="333333"/>
          <w:sz w:val="22"/>
        </w:rPr>
        <w:t>によると、中国では</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年に</w:t>
      </w:r>
      <w:r>
        <w:rPr>
          <w:rFonts w:ascii="Microsoft YaHei" w:eastAsia="Microsoft YaHei" w:hAnsi="Microsoft YaHei" w:cs="Microsoft YaHei"/>
          <w:color w:val="333333"/>
          <w:sz w:val="22"/>
        </w:rPr>
        <w:t>GitHub</w:t>
      </w:r>
      <w:r>
        <w:rPr>
          <w:rFonts w:ascii="Microsoft YaHei" w:eastAsia="Microsoft YaHei" w:hAnsi="Microsoft YaHei" w:cs="Microsoft YaHei"/>
          <w:color w:val="333333"/>
          <w:sz w:val="22"/>
        </w:rPr>
        <w:t>上の開発者が</w:t>
      </w:r>
      <w:r>
        <w:rPr>
          <w:rFonts w:ascii="Microsoft YaHei" w:eastAsia="Microsoft YaHei" w:hAnsi="Microsoft YaHei" w:cs="Microsoft YaHei"/>
          <w:color w:val="333333"/>
          <w:sz w:val="22"/>
        </w:rPr>
        <w:t>103</w:t>
      </w:r>
      <w:r>
        <w:rPr>
          <w:rFonts w:ascii="Microsoft YaHei" w:eastAsia="Microsoft YaHei" w:hAnsi="Microsoft YaHei" w:cs="Microsoft YaHei"/>
          <w:color w:val="333333"/>
          <w:sz w:val="22"/>
        </w:rPr>
        <w:t>万人近く増え、累計で約</w:t>
      </w:r>
      <w:r>
        <w:rPr>
          <w:rFonts w:ascii="Microsoft YaHei" w:eastAsia="Microsoft YaHei" w:hAnsi="Microsoft YaHei" w:cs="Microsoft YaHei"/>
          <w:color w:val="333333"/>
          <w:sz w:val="22"/>
        </w:rPr>
        <w:t>755</w:t>
      </w:r>
      <w:r>
        <w:rPr>
          <w:rFonts w:ascii="Microsoft YaHei" w:eastAsia="Microsoft YaHei" w:hAnsi="Microsoft YaHei" w:cs="Microsoft YaHei"/>
          <w:color w:val="333333"/>
          <w:sz w:val="22"/>
        </w:rPr>
        <w:t>万人となっています。</w:t>
      </w:r>
      <w:r>
        <w:rPr>
          <w:rFonts w:ascii="Microsoft YaHei" w:eastAsia="Microsoft YaHei" w:hAnsi="Microsoft YaHei" w:cs="Microsoft YaHei"/>
          <w:color w:val="333333"/>
          <w:sz w:val="22"/>
        </w:rPr>
        <w:t>ASF</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LF</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CNCF</w:t>
      </w:r>
      <w:r>
        <w:rPr>
          <w:rFonts w:ascii="Microsoft YaHei" w:eastAsia="Microsoft YaHei" w:hAnsi="Microsoft YaHei" w:cs="Microsoft YaHei"/>
          <w:color w:val="333333"/>
          <w:sz w:val="22"/>
        </w:rPr>
        <w:t>などの国際的なオープンソース財団では、中国由来のオープンソースプロジェクトが増えてきており、国際的な財団の重要なポジションに中国のオープンソース関係者が選出され始めています。</w:t>
      </w:r>
    </w:p>
    <w:p w14:paraId="17BC540F" w14:textId="77777777" w:rsidR="004D63E1" w:rsidRDefault="00810F60">
      <w:pPr>
        <w:pStyle w:val="4"/>
        <w:numPr>
          <w:ilvl w:val="0"/>
          <w:numId w:val="6"/>
        </w:numPr>
        <w:ind w:left="384" w:hanging="384"/>
        <w:rPr>
          <w:rFonts w:ascii="Microsoft YaHei" w:eastAsia="Microsoft YaHei" w:hAnsi="Microsoft YaHei" w:cs="Microsoft YaHei"/>
        </w:rPr>
      </w:pPr>
      <w:bookmarkStart w:id="197" w:name="_Toc98205751"/>
      <w:r>
        <w:rPr>
          <w:rFonts w:ascii="Microsoft YaHei" w:eastAsia="Microsoft YaHei" w:hAnsi="Microsoft YaHei" w:cs="Microsoft YaHei"/>
        </w:rPr>
        <w:t xml:space="preserve">Linux Foundation </w:t>
      </w:r>
      <w:r>
        <w:rPr>
          <w:rFonts w:ascii="Microsoft YaHei" w:eastAsia="Microsoft YaHei" w:hAnsi="Microsoft YaHei" w:cs="Microsoft YaHei"/>
        </w:rPr>
        <w:t>プロジェクト一覧</w:t>
      </w:r>
      <w:bookmarkEnd w:id="197"/>
    </w:p>
    <w:p w14:paraId="2EF18576" w14:textId="77777777" w:rsidR="004D63E1" w:rsidRDefault="00810F60">
      <w:pPr>
        <w:numPr>
          <w:ilvl w:val="1"/>
          <w:numId w:val="6"/>
        </w:numPr>
        <w:spacing w:before="60" w:after="60" w:line="312" w:lineRule="auto"/>
        <w:ind w:left="77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CNCF</w:t>
      </w:r>
      <w:r>
        <w:rPr>
          <w:rFonts w:ascii="Microsoft YaHei" w:eastAsia="Microsoft YaHei" w:hAnsi="Microsoft YaHei" w:cs="Microsoft YaHei"/>
          <w:color w:val="333333"/>
          <w:sz w:val="22"/>
        </w:rPr>
        <w:t>財団：現在、中国のオープンソースプロジェクトは</w:t>
      </w:r>
      <w:r>
        <w:rPr>
          <w:rFonts w:ascii="Microsoft YaHei" w:eastAsia="Microsoft YaHei" w:hAnsi="Microsoft YaHei" w:cs="Microsoft YaHei"/>
          <w:color w:val="333333"/>
          <w:sz w:val="22"/>
        </w:rPr>
        <w:t>26</w:t>
      </w:r>
      <w:r>
        <w:rPr>
          <w:rFonts w:ascii="Microsoft YaHei" w:eastAsia="Microsoft YaHei" w:hAnsi="Microsoft YaHei" w:cs="Microsoft YaHei"/>
          <w:color w:val="333333"/>
          <w:sz w:val="22"/>
        </w:rPr>
        <w:t>件あり、卒業プロジェクトが</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件、インキュベーションプロジェクトが</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件、サンドボックスプロジェクトが</w:t>
      </w:r>
      <w:r>
        <w:rPr>
          <w:rFonts w:ascii="Microsoft YaHei" w:eastAsia="Microsoft YaHei" w:hAnsi="Microsoft YaHei" w:cs="Microsoft YaHei"/>
          <w:color w:val="333333"/>
          <w:sz w:val="22"/>
        </w:rPr>
        <w:t>22</w:t>
      </w:r>
      <w:r>
        <w:rPr>
          <w:rFonts w:ascii="Microsoft YaHei" w:eastAsia="Microsoft YaHei" w:hAnsi="Microsoft YaHei" w:cs="Microsoft YaHei"/>
          <w:color w:val="333333"/>
          <w:sz w:val="22"/>
        </w:rPr>
        <w:t>件となっています。その中でも、</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年に</w:t>
      </w:r>
      <w:r>
        <w:rPr>
          <w:rFonts w:ascii="Microsoft YaHei" w:eastAsia="Microsoft YaHei" w:hAnsi="Microsoft YaHei" w:cs="Microsoft YaHei"/>
          <w:color w:val="333333"/>
          <w:sz w:val="22"/>
        </w:rPr>
        <w:t>CNCF</w:t>
      </w:r>
      <w:r>
        <w:rPr>
          <w:rFonts w:ascii="Microsoft YaHei" w:eastAsia="Microsoft YaHei" w:hAnsi="Microsoft YaHei" w:cs="Microsoft YaHei"/>
          <w:color w:val="333333"/>
          <w:sz w:val="22"/>
        </w:rPr>
        <w:t>財団に寄付されたオープンソースプロジェクトは</w:t>
      </w:r>
      <w:r>
        <w:rPr>
          <w:rFonts w:ascii="Microsoft YaHei" w:eastAsia="Microsoft YaHei" w:hAnsi="Microsoft YaHei" w:cs="Microsoft YaHei"/>
          <w:color w:val="333333"/>
          <w:sz w:val="22"/>
        </w:rPr>
        <w:t>14</w:t>
      </w:r>
      <w:r>
        <w:rPr>
          <w:rFonts w:ascii="Microsoft YaHei" w:eastAsia="Microsoft YaHei" w:hAnsi="Microsoft YaHei" w:cs="Microsoft YaHei"/>
          <w:color w:val="333333"/>
          <w:sz w:val="22"/>
        </w:rPr>
        <w:t>件に達しました。</w:t>
      </w:r>
      <w:r>
        <w:rPr>
          <w:rFonts w:ascii="Microsoft YaHei" w:eastAsia="Microsoft YaHei" w:hAnsi="Microsoft YaHei" w:cs="Microsoft YaHei"/>
          <w:color w:val="333333"/>
          <w:sz w:val="22"/>
        </w:rPr>
        <w:t>Ali</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Huawei</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Tencent</w:t>
      </w:r>
      <w:r>
        <w:rPr>
          <w:rFonts w:ascii="Microsoft YaHei" w:eastAsia="Microsoft YaHei" w:hAnsi="Microsoft YaHei" w:cs="Microsoft YaHei"/>
          <w:color w:val="333333"/>
          <w:sz w:val="22"/>
        </w:rPr>
        <w:t>などの大手企業から寄贈されたプロジェクトに加え、産学連携や</w:t>
      </w:r>
      <w:proofErr w:type="spellStart"/>
      <w:r>
        <w:rPr>
          <w:rFonts w:ascii="Microsoft YaHei" w:eastAsia="Microsoft YaHei" w:hAnsi="Microsoft YaHei" w:cs="Microsoft YaHei"/>
          <w:color w:val="333333"/>
          <w:sz w:val="22"/>
        </w:rPr>
        <w:t>Seconed</w:t>
      </w:r>
      <w:proofErr w:type="spellEnd"/>
      <w:r>
        <w:rPr>
          <w:rFonts w:ascii="Microsoft YaHei" w:eastAsia="Microsoft YaHei" w:hAnsi="Microsoft YaHei" w:cs="Microsoft YaHei"/>
          <w:color w:val="333333"/>
          <w:sz w:val="22"/>
        </w:rPr>
        <w:t xml:space="preserve"> State</w:t>
      </w:r>
      <w:r>
        <w:rPr>
          <w:rFonts w:ascii="Microsoft YaHei" w:eastAsia="Microsoft YaHei" w:hAnsi="Microsoft YaHei" w:cs="Microsoft YaHei"/>
          <w:color w:val="333333"/>
          <w:sz w:val="22"/>
        </w:rPr>
        <w:t>、灵雀云などのスタートアップのプロジェクトもあります。</w:t>
      </w:r>
    </w:p>
    <w:p w14:paraId="0299DAAF" w14:textId="77777777" w:rsidR="004D63E1" w:rsidRDefault="00810F60">
      <w:pPr>
        <w:numPr>
          <w:ilvl w:val="1"/>
          <w:numId w:val="6"/>
        </w:numPr>
        <w:spacing w:before="60" w:after="60" w:line="312" w:lineRule="auto"/>
        <w:ind w:left="77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AI &amp; Data Foundation</w:t>
      </w:r>
      <w:r>
        <w:rPr>
          <w:rFonts w:ascii="Microsoft YaHei" w:eastAsia="Microsoft YaHei" w:hAnsi="Microsoft YaHei" w:cs="Microsoft YaHei"/>
          <w:color w:val="333333"/>
          <w:sz w:val="22"/>
        </w:rPr>
        <w:t>：現在</w:t>
      </w:r>
      <w:r>
        <w:rPr>
          <w:rFonts w:ascii="Microsoft YaHei" w:eastAsia="Microsoft YaHei" w:hAnsi="Microsoft YaHei" w:cs="Microsoft YaHei"/>
          <w:color w:val="333333"/>
          <w:sz w:val="22"/>
        </w:rPr>
        <w:t>6</w:t>
      </w:r>
      <w:r>
        <w:rPr>
          <w:rFonts w:ascii="Microsoft YaHei" w:eastAsia="Microsoft YaHei" w:hAnsi="Microsoft YaHei" w:cs="Microsoft YaHei"/>
          <w:color w:val="333333"/>
          <w:sz w:val="22"/>
        </w:rPr>
        <w:t>つのプロジェク</w:t>
      </w:r>
      <w:r>
        <w:rPr>
          <w:rFonts w:ascii="Microsoft YaHei" w:eastAsia="Microsoft YaHei" w:hAnsi="Microsoft YaHei" w:cs="Microsoft YaHei"/>
          <w:color w:val="333333"/>
          <w:sz w:val="22"/>
        </w:rPr>
        <w:t>トがあります。</w:t>
      </w:r>
    </w:p>
    <w:p w14:paraId="636724BE" w14:textId="77777777" w:rsidR="004D63E1" w:rsidRDefault="00810F60">
      <w:pPr>
        <w:spacing w:before="60" w:after="60" w:line="312" w:lineRule="auto"/>
        <w:ind w:left="420"/>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lastRenderedPageBreak/>
        <w:drawing>
          <wp:inline distT="0" distB="0" distL="0" distR="0" wp14:anchorId="2F0F8B69" wp14:editId="0264052E">
            <wp:extent cx="5692633" cy="5906012"/>
            <wp:effectExtent l="0" t="0" r="0" b="0"/>
            <wp:docPr id="204" name="image60.png" descr="テーブル&#10;&#10;自動的に生成された説明"/>
            <wp:cNvGraphicFramePr/>
            <a:graphic xmlns:a="http://schemas.openxmlformats.org/drawingml/2006/main">
              <a:graphicData uri="http://schemas.openxmlformats.org/drawingml/2006/picture">
                <pic:pic xmlns:pic="http://schemas.openxmlformats.org/drawingml/2006/picture">
                  <pic:nvPicPr>
                    <pic:cNvPr id="0" name="image60.png" descr="テーブル&#10;&#10;自動的に生成された説明"/>
                    <pic:cNvPicPr preferRelativeResize="0"/>
                  </pic:nvPicPr>
                  <pic:blipFill>
                    <a:blip r:embed="rId150"/>
                    <a:srcRect/>
                    <a:stretch>
                      <a:fillRect/>
                    </a:stretch>
                  </pic:blipFill>
                  <pic:spPr>
                    <a:xfrm>
                      <a:off x="0" y="0"/>
                      <a:ext cx="5692633" cy="5906012"/>
                    </a:xfrm>
                    <a:prstGeom prst="rect">
                      <a:avLst/>
                    </a:prstGeom>
                    <a:ln/>
                  </pic:spPr>
                </pic:pic>
              </a:graphicData>
            </a:graphic>
          </wp:inline>
        </w:drawing>
      </w:r>
      <w:r>
        <w:rPr>
          <w:rFonts w:ascii="Microsoft YaHei" w:eastAsia="Microsoft YaHei" w:hAnsi="Microsoft YaHei" w:cs="Microsoft YaHei"/>
          <w:color w:val="333333"/>
          <w:sz w:val="22"/>
        </w:rPr>
        <w:t xml:space="preserve"> </w:t>
      </w:r>
      <w:r>
        <w:rPr>
          <w:rFonts w:ascii="Microsoft YaHei" w:eastAsia="Microsoft YaHei" w:hAnsi="Microsoft YaHei" w:cs="Microsoft YaHei"/>
          <w:noProof/>
          <w:color w:val="333333"/>
          <w:sz w:val="22"/>
        </w:rPr>
        <w:lastRenderedPageBreak/>
        <w:drawing>
          <wp:inline distT="0" distB="0" distL="0" distR="0" wp14:anchorId="52275481" wp14:editId="49E1CBCE">
            <wp:extent cx="5700254" cy="6485182"/>
            <wp:effectExtent l="0" t="0" r="0" b="0"/>
            <wp:docPr id="227" name="image87.png" descr="文字の書かれた紙&#10;&#10;中程度の精度で自動的に生成された説明"/>
            <wp:cNvGraphicFramePr/>
            <a:graphic xmlns:a="http://schemas.openxmlformats.org/drawingml/2006/main">
              <a:graphicData uri="http://schemas.openxmlformats.org/drawingml/2006/picture">
                <pic:pic xmlns:pic="http://schemas.openxmlformats.org/drawingml/2006/picture">
                  <pic:nvPicPr>
                    <pic:cNvPr id="0" name="image87.png" descr="文字の書かれた紙&#10;&#10;中程度の精度で自動的に生成された説明"/>
                    <pic:cNvPicPr preferRelativeResize="0"/>
                  </pic:nvPicPr>
                  <pic:blipFill>
                    <a:blip r:embed="rId151"/>
                    <a:srcRect/>
                    <a:stretch>
                      <a:fillRect/>
                    </a:stretch>
                  </pic:blipFill>
                  <pic:spPr>
                    <a:xfrm>
                      <a:off x="0" y="0"/>
                      <a:ext cx="5700254" cy="6485182"/>
                    </a:xfrm>
                    <a:prstGeom prst="rect">
                      <a:avLst/>
                    </a:prstGeom>
                    <a:ln/>
                  </pic:spPr>
                </pic:pic>
              </a:graphicData>
            </a:graphic>
          </wp:inline>
        </w:drawing>
      </w:r>
    </w:p>
    <w:p w14:paraId="36FBEAA9" w14:textId="77777777" w:rsidR="00A97168" w:rsidRPr="00A97168" w:rsidRDefault="00810F60">
      <w:pPr>
        <w:pStyle w:val="4"/>
        <w:numPr>
          <w:ilvl w:val="0"/>
          <w:numId w:val="14"/>
        </w:numPr>
        <w:ind w:left="384" w:hanging="384"/>
        <w:rPr>
          <w:rFonts w:ascii="Microsoft YaHei" w:eastAsia="Microsoft YaHei" w:hAnsi="Microsoft YaHei" w:cs="Microsoft YaHei"/>
        </w:rPr>
      </w:pPr>
      <w:bookmarkStart w:id="198" w:name="_Toc98205752"/>
      <w:r>
        <w:rPr>
          <w:rFonts w:ascii="Microsoft YaHei" w:eastAsia="Microsoft YaHei" w:hAnsi="Microsoft YaHei" w:cs="Microsoft YaHei"/>
        </w:rPr>
        <w:t>Linux</w:t>
      </w:r>
      <w:r>
        <w:rPr>
          <w:rFonts w:ascii="Microsoft YaHei" w:eastAsia="Microsoft YaHei" w:hAnsi="Microsoft YaHei" w:cs="Microsoft YaHei"/>
        </w:rPr>
        <w:t>サブ</w:t>
      </w:r>
      <w:r>
        <w:rPr>
          <w:rFonts w:ascii="Microsoft YaHei" w:eastAsia="Microsoft YaHei" w:hAnsi="Microsoft YaHei" w:cs="Microsoft YaHei"/>
        </w:rPr>
        <w:t>Foundation</w:t>
      </w:r>
      <w:r>
        <w:rPr>
          <w:rFonts w:ascii="Microsoft YaHei" w:eastAsia="Microsoft YaHei" w:hAnsi="Microsoft YaHei" w:cs="Microsoft YaHei"/>
        </w:rPr>
        <w:t>の一覧</w:t>
      </w:r>
      <w:bookmarkEnd w:id="198"/>
    </w:p>
    <w:p w14:paraId="06F97D92" w14:textId="5B9D275C" w:rsidR="004D63E1" w:rsidRDefault="00810F60" w:rsidP="00A97168">
      <w:r>
        <w:rPr>
          <w:noProof/>
        </w:rPr>
        <w:drawing>
          <wp:inline distT="114300" distB="114300" distL="114300" distR="114300" wp14:anchorId="765480BD" wp14:editId="22DBC9E0">
            <wp:extent cx="5760410" cy="825500"/>
            <wp:effectExtent l="0" t="0" r="0" b="0"/>
            <wp:docPr id="287"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52"/>
                    <a:srcRect/>
                    <a:stretch>
                      <a:fillRect/>
                    </a:stretch>
                  </pic:blipFill>
                  <pic:spPr>
                    <a:xfrm>
                      <a:off x="0" y="0"/>
                      <a:ext cx="5760410" cy="825500"/>
                    </a:xfrm>
                    <a:prstGeom prst="rect">
                      <a:avLst/>
                    </a:prstGeom>
                    <a:ln/>
                  </pic:spPr>
                </pic:pic>
              </a:graphicData>
            </a:graphic>
          </wp:inline>
        </w:drawing>
      </w:r>
    </w:p>
    <w:p w14:paraId="2C530DC7" w14:textId="77777777" w:rsidR="004D63E1" w:rsidRDefault="004D63E1">
      <w:pPr>
        <w:ind w:left="420"/>
      </w:pPr>
    </w:p>
    <w:p w14:paraId="09444691" w14:textId="77777777" w:rsidR="004D63E1" w:rsidRDefault="00810F60">
      <w:pPr>
        <w:pStyle w:val="4"/>
        <w:numPr>
          <w:ilvl w:val="0"/>
          <w:numId w:val="1"/>
        </w:numPr>
        <w:ind w:left="384" w:hanging="384"/>
        <w:rPr>
          <w:rFonts w:ascii="Microsoft YaHei" w:eastAsia="Microsoft YaHei" w:hAnsi="Microsoft YaHei" w:cs="Microsoft YaHei"/>
        </w:rPr>
      </w:pPr>
      <w:bookmarkStart w:id="199" w:name="_Toc98205753"/>
      <w:r>
        <w:rPr>
          <w:rFonts w:ascii="Microsoft YaHei" w:eastAsia="Microsoft YaHei" w:hAnsi="Microsoft YaHei" w:cs="Microsoft YaHei"/>
        </w:rPr>
        <w:t xml:space="preserve">Apache Software Gold Club </w:t>
      </w:r>
      <w:r>
        <w:rPr>
          <w:rFonts w:ascii="Microsoft YaHei" w:eastAsia="Microsoft YaHei" w:hAnsi="Microsoft YaHei" w:cs="Microsoft YaHei"/>
        </w:rPr>
        <w:t>プロジェクトリスト</w:t>
      </w:r>
      <w:bookmarkEnd w:id="199"/>
    </w:p>
    <w:p w14:paraId="1B53CFCA" w14:textId="77777777" w:rsidR="004D63E1" w:rsidRDefault="00810F60">
      <w:pPr>
        <w:numPr>
          <w:ilvl w:val="1"/>
          <w:numId w:val="6"/>
        </w:numPr>
        <w:spacing w:before="60" w:after="60" w:line="312" w:lineRule="auto"/>
        <w:ind w:left="77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Apache Software Foundation</w:t>
      </w:r>
      <w:r>
        <w:rPr>
          <w:rFonts w:ascii="Microsoft YaHei" w:eastAsia="Microsoft YaHei" w:hAnsi="Microsoft YaHei" w:cs="Microsoft YaHei"/>
          <w:color w:val="333333"/>
          <w:sz w:val="22"/>
        </w:rPr>
        <w:t>：現在、中国のオープンソースプロジェクトは、ト</w:t>
      </w:r>
      <w:r>
        <w:rPr>
          <w:rFonts w:ascii="Microsoft YaHei" w:eastAsia="Microsoft YaHei" w:hAnsi="Microsoft YaHei" w:cs="Microsoft YaHei"/>
          <w:color w:val="333333"/>
          <w:sz w:val="22"/>
        </w:rPr>
        <w:lastRenderedPageBreak/>
        <w:t>ッププロジェクト</w:t>
      </w:r>
      <w:r>
        <w:rPr>
          <w:rFonts w:ascii="Microsoft YaHei" w:eastAsia="Microsoft YaHei" w:hAnsi="Microsoft YaHei" w:cs="Microsoft YaHei"/>
          <w:color w:val="333333"/>
          <w:sz w:val="22"/>
        </w:rPr>
        <w:t>14</w:t>
      </w:r>
      <w:r>
        <w:rPr>
          <w:rFonts w:ascii="Microsoft YaHei" w:eastAsia="Microsoft YaHei" w:hAnsi="Microsoft YaHei" w:cs="Microsoft YaHei"/>
          <w:color w:val="333333"/>
          <w:sz w:val="22"/>
        </w:rPr>
        <w:t>件、インキュベート</w:t>
      </w:r>
      <w:r>
        <w:rPr>
          <w:rFonts w:ascii="Microsoft YaHei" w:eastAsia="Microsoft YaHei" w:hAnsi="Microsoft YaHei" w:cs="Microsoft YaHei"/>
          <w:color w:val="333333"/>
          <w:sz w:val="22"/>
        </w:rPr>
        <w:t>10</w:t>
      </w:r>
      <w:r>
        <w:rPr>
          <w:rFonts w:ascii="Microsoft YaHei" w:eastAsia="Microsoft YaHei" w:hAnsi="Microsoft YaHei" w:cs="Microsoft YaHei"/>
          <w:color w:val="333333"/>
          <w:sz w:val="22"/>
        </w:rPr>
        <w:t>件を含む</w:t>
      </w:r>
      <w:r>
        <w:rPr>
          <w:rFonts w:ascii="Microsoft YaHei" w:eastAsia="Microsoft YaHei" w:hAnsi="Microsoft YaHei" w:cs="Microsoft YaHei"/>
          <w:color w:val="333333"/>
          <w:sz w:val="22"/>
        </w:rPr>
        <w:t>24</w:t>
      </w:r>
      <w:r>
        <w:rPr>
          <w:rFonts w:ascii="Microsoft YaHei" w:eastAsia="Microsoft YaHei" w:hAnsi="Microsoft YaHei" w:cs="Microsoft YaHei"/>
          <w:color w:val="333333"/>
          <w:sz w:val="22"/>
        </w:rPr>
        <w:t>件となっています。</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年に</w:t>
      </w:r>
      <w:r>
        <w:rPr>
          <w:rFonts w:ascii="Microsoft YaHei" w:eastAsia="Microsoft YaHei" w:hAnsi="Microsoft YaHei" w:cs="Microsoft YaHei"/>
          <w:color w:val="333333"/>
          <w:sz w:val="22"/>
        </w:rPr>
        <w:t>ASF</w:t>
      </w:r>
      <w:r>
        <w:rPr>
          <w:rFonts w:ascii="Microsoft YaHei" w:eastAsia="Microsoft YaHei" w:hAnsi="Microsoft YaHei" w:cs="Microsoft YaHei"/>
          <w:color w:val="333333"/>
          <w:sz w:val="22"/>
        </w:rPr>
        <w:t>インキュベーターに新たに加わった</w:t>
      </w:r>
      <w:r>
        <w:rPr>
          <w:rFonts w:ascii="Microsoft YaHei" w:eastAsia="Microsoft YaHei" w:hAnsi="Microsoft YaHei" w:cs="Microsoft YaHei"/>
          <w:color w:val="333333"/>
          <w:sz w:val="22"/>
        </w:rPr>
        <w:t>5</w:t>
      </w:r>
      <w:r>
        <w:rPr>
          <w:rFonts w:ascii="Microsoft YaHei" w:eastAsia="Microsoft YaHei" w:hAnsi="Microsoft YaHei" w:cs="Microsoft YaHei"/>
          <w:color w:val="333333"/>
          <w:sz w:val="22"/>
        </w:rPr>
        <w:t>つのプロジェクトは、すべて中国のものです。</w:t>
      </w:r>
      <w:r>
        <w:fldChar w:fldCharType="begin"/>
      </w:r>
      <w:r>
        <w:instrText xml:space="preserve"> HYPERLINK "https://projects.apache.org/projects.html" \h </w:instrText>
      </w:r>
      <w:r>
        <w:fldChar w:fldCharType="separate"/>
      </w:r>
      <w:r>
        <w:rPr>
          <w:rFonts w:ascii="Microsoft YaHei" w:eastAsia="Microsoft YaHei" w:hAnsi="Microsoft YaHei" w:cs="Microsoft YaHei"/>
          <w:color w:val="1E6FFF"/>
          <w:sz w:val="22"/>
          <w:u w:val="single"/>
        </w:rPr>
        <w:t>https://projects.apache.org/projects.html</w:t>
      </w:r>
      <w:r>
        <w:rPr>
          <w:rFonts w:ascii="Microsoft YaHei" w:eastAsia="Microsoft YaHei" w:hAnsi="Microsoft YaHei" w:cs="Microsoft YaHei"/>
          <w:color w:val="1E6FFF"/>
          <w:sz w:val="22"/>
          <w:u w:val="single"/>
        </w:rPr>
        <w:fldChar w:fldCharType="end"/>
      </w:r>
    </w:p>
    <w:p w14:paraId="79574B2D"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noProof/>
          <w:color w:val="333333"/>
          <w:sz w:val="22"/>
        </w:rPr>
        <w:drawing>
          <wp:inline distT="0" distB="0" distL="0" distR="0" wp14:anchorId="64DC498D" wp14:editId="71FE8262">
            <wp:extent cx="5654530" cy="4747671"/>
            <wp:effectExtent l="0" t="0" r="0" b="0"/>
            <wp:docPr id="225" name="image77.png" descr="テーブル&#10;&#10;自動的に生成された説明"/>
            <wp:cNvGraphicFramePr/>
            <a:graphic xmlns:a="http://schemas.openxmlformats.org/drawingml/2006/main">
              <a:graphicData uri="http://schemas.openxmlformats.org/drawingml/2006/picture">
                <pic:pic xmlns:pic="http://schemas.openxmlformats.org/drawingml/2006/picture">
                  <pic:nvPicPr>
                    <pic:cNvPr id="0" name="image77.png" descr="テーブル&#10;&#10;自動的に生成された説明"/>
                    <pic:cNvPicPr preferRelativeResize="0"/>
                  </pic:nvPicPr>
                  <pic:blipFill>
                    <a:blip r:embed="rId153"/>
                    <a:srcRect/>
                    <a:stretch>
                      <a:fillRect/>
                    </a:stretch>
                  </pic:blipFill>
                  <pic:spPr>
                    <a:xfrm>
                      <a:off x="0" y="0"/>
                      <a:ext cx="5654530" cy="4747671"/>
                    </a:xfrm>
                    <a:prstGeom prst="rect">
                      <a:avLst/>
                    </a:prstGeom>
                    <a:ln/>
                  </pic:spPr>
                </pic:pic>
              </a:graphicData>
            </a:graphic>
          </wp:inline>
        </w:drawing>
      </w:r>
    </w:p>
    <w:p w14:paraId="24EBF28A" w14:textId="77777777" w:rsidR="004D63E1" w:rsidRDefault="00810F60">
      <w:pPr>
        <w:pStyle w:val="4"/>
        <w:numPr>
          <w:ilvl w:val="0"/>
          <w:numId w:val="6"/>
        </w:numPr>
        <w:ind w:left="384" w:hanging="384"/>
        <w:rPr>
          <w:rFonts w:ascii="Microsoft YaHei" w:eastAsia="Microsoft YaHei" w:hAnsi="Microsoft YaHei" w:cs="Microsoft YaHei"/>
        </w:rPr>
      </w:pPr>
      <w:bookmarkStart w:id="200" w:name="_Toc98205754"/>
      <w:r>
        <w:rPr>
          <w:rFonts w:ascii="Microsoft YaHei" w:eastAsia="Microsoft YaHei" w:hAnsi="Microsoft YaHei" w:cs="Microsoft YaHei"/>
        </w:rPr>
        <w:t>中国のオープンソース関係者が国際財団の</w:t>
      </w:r>
      <w:r>
        <w:rPr>
          <w:rFonts w:ascii="Microsoft YaHei" w:eastAsia="Microsoft YaHei" w:hAnsi="Microsoft YaHei" w:cs="Microsoft YaHei"/>
        </w:rPr>
        <w:t>要職に選出される</w:t>
      </w:r>
      <w:bookmarkEnd w:id="200"/>
    </w:p>
    <w:p w14:paraId="0AC44EE9" w14:textId="77777777" w:rsidR="004D63E1" w:rsidRDefault="00810F60">
      <w:pPr>
        <w:numPr>
          <w:ilvl w:val="1"/>
          <w:numId w:val="6"/>
        </w:numPr>
        <w:spacing w:before="60" w:after="60" w:line="312" w:lineRule="auto"/>
        <w:ind w:left="740" w:hanging="320"/>
        <w:jc w:val="left"/>
        <w:rPr>
          <w:rFonts w:ascii="Microsoft YaHei" w:eastAsia="Microsoft YaHei" w:hAnsi="Microsoft YaHei" w:cs="Microsoft YaHei"/>
          <w:color w:val="333333"/>
          <w:sz w:val="22"/>
        </w:rPr>
      </w:pPr>
      <w:r>
        <w:rPr>
          <w:rFonts w:ascii="FZLTHK--GBK1-0" w:eastAsia="FZLTHK--GBK1-0" w:hAnsi="FZLTHK--GBK1-0" w:cs="FZLTHK--GBK1-0"/>
          <w:sz w:val="20"/>
          <w:szCs w:val="20"/>
        </w:rPr>
        <w:t>吴晟</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Apache Software Foundation</w:t>
      </w:r>
      <w:r>
        <w:rPr>
          <w:rFonts w:ascii="Microsoft YaHei" w:eastAsia="Microsoft YaHei" w:hAnsi="Microsoft YaHei" w:cs="Microsoft YaHei"/>
          <w:color w:val="333333"/>
          <w:sz w:val="22"/>
        </w:rPr>
        <w:t>のボードメンバーに選出される</w:t>
      </w:r>
    </w:p>
    <w:p w14:paraId="2813EBA8" w14:textId="77777777" w:rsidR="004D63E1" w:rsidRDefault="00810F60">
      <w:pPr>
        <w:numPr>
          <w:ilvl w:val="1"/>
          <w:numId w:val="6"/>
        </w:numPr>
        <w:spacing w:before="60" w:after="60" w:line="312" w:lineRule="auto"/>
        <w:ind w:left="77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000000"/>
          <w:sz w:val="22"/>
        </w:rPr>
        <w:t>堵俊平：</w:t>
      </w:r>
      <w:r>
        <w:rPr>
          <w:rFonts w:ascii="Microsoft YaHei" w:eastAsia="Microsoft YaHei" w:hAnsi="Microsoft YaHei" w:cs="Microsoft YaHei"/>
          <w:color w:val="000000"/>
          <w:sz w:val="22"/>
        </w:rPr>
        <w:t>LF AI &amp; Data Foundation</w:t>
      </w:r>
      <w:r>
        <w:rPr>
          <w:rFonts w:ascii="Microsoft YaHei" w:eastAsia="Microsoft YaHei" w:hAnsi="Microsoft YaHei" w:cs="Microsoft YaHei"/>
          <w:color w:val="000000"/>
          <w:sz w:val="22"/>
        </w:rPr>
        <w:t>の取締役会会長に選出される</w:t>
      </w:r>
    </w:p>
    <w:p w14:paraId="1F44498D" w14:textId="77777777" w:rsidR="004D63E1" w:rsidRDefault="00810F60">
      <w:pPr>
        <w:numPr>
          <w:ilvl w:val="1"/>
          <w:numId w:val="6"/>
        </w:numPr>
        <w:spacing w:before="60" w:after="60" w:line="312" w:lineRule="auto"/>
        <w:ind w:left="740" w:hanging="320"/>
        <w:jc w:val="left"/>
        <w:rPr>
          <w:rFonts w:ascii="Microsoft YaHei" w:eastAsia="Microsoft YaHei" w:hAnsi="Microsoft YaHei" w:cs="Microsoft YaHei"/>
          <w:color w:val="333333"/>
          <w:sz w:val="22"/>
        </w:rPr>
      </w:pPr>
      <w:r>
        <w:rPr>
          <w:rFonts w:ascii="FZLTHK--GBK1-0" w:eastAsia="FZLTHK--GBK1-0" w:hAnsi="FZLTHK--GBK1-0" w:cs="FZLTHK--GBK1-0"/>
          <w:sz w:val="20"/>
          <w:szCs w:val="20"/>
        </w:rPr>
        <w:t>王晔晖</w:t>
      </w:r>
      <w:r>
        <w:rPr>
          <w:rFonts w:ascii="Microsoft YaHei" w:eastAsia="Microsoft YaHei" w:hAnsi="Microsoft YaHei" w:cs="Microsoft YaHei"/>
          <w:color w:val="000000"/>
          <w:sz w:val="22"/>
        </w:rPr>
        <w:t xml:space="preserve">: Linux Foundation </w:t>
      </w:r>
      <w:r>
        <w:rPr>
          <w:rFonts w:ascii="Microsoft YaHei" w:eastAsia="Microsoft YaHei" w:hAnsi="Microsoft YaHei" w:cs="Microsoft YaHei"/>
          <w:color w:val="000000"/>
          <w:sz w:val="22"/>
        </w:rPr>
        <w:t>の</w:t>
      </w:r>
      <w:r>
        <w:rPr>
          <w:rFonts w:ascii="Microsoft YaHei" w:eastAsia="Microsoft YaHei" w:hAnsi="Microsoft YaHei" w:cs="Microsoft YaHei"/>
          <w:color w:val="000000"/>
          <w:sz w:val="22"/>
        </w:rPr>
        <w:t xml:space="preserve"> CHAOSS </w:t>
      </w:r>
      <w:r>
        <w:rPr>
          <w:rFonts w:ascii="Microsoft YaHei" w:eastAsia="Microsoft YaHei" w:hAnsi="Microsoft YaHei" w:cs="Microsoft YaHei"/>
          <w:color w:val="000000"/>
          <w:sz w:val="22"/>
        </w:rPr>
        <w:t>プロジェクトの</w:t>
      </w:r>
      <w:r>
        <w:rPr>
          <w:rFonts w:ascii="Microsoft YaHei" w:eastAsia="Microsoft YaHei" w:hAnsi="Microsoft YaHei" w:cs="Microsoft YaHei"/>
          <w:color w:val="000000"/>
          <w:sz w:val="22"/>
        </w:rPr>
        <w:t xml:space="preserve"> Board of Directors </w:t>
      </w:r>
      <w:r>
        <w:rPr>
          <w:rFonts w:ascii="Microsoft YaHei" w:eastAsia="Microsoft YaHei" w:hAnsi="Microsoft YaHei" w:cs="Microsoft YaHei"/>
          <w:color w:val="000000"/>
          <w:sz w:val="22"/>
        </w:rPr>
        <w:t>に選出される。</w:t>
      </w:r>
    </w:p>
    <w:p w14:paraId="19C65E92" w14:textId="77777777" w:rsidR="004D63E1" w:rsidRDefault="00810F60">
      <w:pPr>
        <w:numPr>
          <w:ilvl w:val="1"/>
          <w:numId w:val="6"/>
        </w:numPr>
        <w:spacing w:before="60" w:after="60" w:line="312" w:lineRule="auto"/>
        <w:ind w:left="77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单致豪：</w:t>
      </w:r>
      <w:r>
        <w:rPr>
          <w:rFonts w:ascii="Microsoft YaHei" w:eastAsia="Microsoft YaHei" w:hAnsi="Microsoft YaHei" w:cs="Microsoft YaHei"/>
          <w:color w:val="333333"/>
          <w:sz w:val="22"/>
        </w:rPr>
        <w:t>TARS</w:t>
      </w:r>
      <w:r>
        <w:rPr>
          <w:rFonts w:ascii="Microsoft YaHei" w:eastAsia="Microsoft YaHei" w:hAnsi="Microsoft YaHei" w:cs="Microsoft YaHei"/>
          <w:color w:val="333333"/>
          <w:sz w:val="22"/>
        </w:rPr>
        <w:t>財団理事長、</w:t>
      </w:r>
      <w:r>
        <w:rPr>
          <w:rFonts w:ascii="Microsoft YaHei" w:eastAsia="Microsoft YaHei" w:hAnsi="Microsoft YaHei" w:cs="Microsoft YaHei"/>
          <w:color w:val="333333"/>
          <w:sz w:val="22"/>
        </w:rPr>
        <w:t>FinOps</w:t>
      </w:r>
      <w:r>
        <w:rPr>
          <w:rFonts w:ascii="Microsoft YaHei" w:eastAsia="Microsoft YaHei" w:hAnsi="Microsoft YaHei" w:cs="Microsoft YaHei"/>
          <w:color w:val="333333"/>
          <w:sz w:val="22"/>
        </w:rPr>
        <w:t>財団理事、</w:t>
      </w:r>
      <w:r>
        <w:rPr>
          <w:rFonts w:ascii="Microsoft YaHei" w:eastAsia="Microsoft YaHei" w:hAnsi="Microsoft YaHei" w:cs="Microsoft YaHei"/>
          <w:color w:val="333333"/>
          <w:sz w:val="22"/>
        </w:rPr>
        <w:t>LF Research</w:t>
      </w:r>
      <w:r>
        <w:rPr>
          <w:rFonts w:ascii="Microsoft YaHei" w:eastAsia="Microsoft YaHei" w:hAnsi="Microsoft YaHei" w:cs="Microsoft YaHei"/>
          <w:color w:val="333333"/>
          <w:sz w:val="22"/>
        </w:rPr>
        <w:t>理事に就任</w:t>
      </w:r>
    </w:p>
    <w:p w14:paraId="6A26D14A"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6E38044F" w14:textId="77777777" w:rsidR="004D63E1" w:rsidRDefault="00810F60">
      <w:pPr>
        <w:pStyle w:val="3"/>
        <w:numPr>
          <w:ilvl w:val="0"/>
          <w:numId w:val="25"/>
        </w:numPr>
        <w:ind w:left="616" w:hanging="616"/>
        <w:rPr>
          <w:rFonts w:ascii="Microsoft YaHei" w:eastAsia="Microsoft YaHei" w:hAnsi="Microsoft YaHei" w:cs="Microsoft YaHei"/>
        </w:rPr>
      </w:pPr>
      <w:bookmarkStart w:id="201" w:name="_Toc98205755"/>
      <w:r>
        <w:rPr>
          <w:rFonts w:ascii="Microsoft YaHei" w:eastAsia="Microsoft YaHei" w:hAnsi="Microsoft YaHei" w:cs="Microsoft YaHei"/>
        </w:rPr>
        <w:lastRenderedPageBreak/>
        <w:t>輝き続けるオープンソース・ニューベンチャーズ</w:t>
      </w:r>
      <w:bookmarkEnd w:id="201"/>
    </w:p>
    <w:p w14:paraId="760A3146"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2020</w:t>
      </w:r>
      <w:r>
        <w:rPr>
          <w:rFonts w:ascii="Microsoft YaHei" w:eastAsia="Microsoft YaHei" w:hAnsi="Microsoft YaHei" w:cs="Microsoft YaHei"/>
          <w:color w:val="333333"/>
          <w:sz w:val="22"/>
        </w:rPr>
        <w:t>年末から</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末にかけて、国内外でオープンソースプロジェクトをベースにしたスタートアップ企業がかつてないほど多く誕生し、オープンソースプロジェクトをベースにした営利企業が資金調達や株式公開をすることも珍しくなく、オープンソースコミュニティやオープンソースソフトウェアのビジネス価値が資本に認められ、資金調達額や評価額・資本金は新たな天井を打ち続けています。以下は、資金を調達して株式公開したオープンソースのスタートアップ企業です。</w:t>
      </w:r>
    </w:p>
    <w:p w14:paraId="00113DE6" w14:textId="77777777" w:rsidR="004D63E1" w:rsidRDefault="004D63E1">
      <w:pPr>
        <w:jc w:val="left"/>
        <w:rPr>
          <w:rFonts w:ascii="Microsoft YaHei" w:eastAsia="Microsoft YaHei" w:hAnsi="Microsoft YaHei" w:cs="Microsoft YaHei"/>
          <w:color w:val="333333"/>
          <w:sz w:val="22"/>
        </w:rPr>
      </w:pPr>
    </w:p>
    <w:p w14:paraId="30805096" w14:textId="77777777" w:rsidR="004D63E1" w:rsidRDefault="00810F60">
      <w:pPr>
        <w:pStyle w:val="4"/>
        <w:rPr>
          <w:rFonts w:ascii="Microsoft YaHei" w:eastAsia="Microsoft YaHei" w:hAnsi="Microsoft YaHei" w:cs="Microsoft YaHei"/>
        </w:rPr>
      </w:pPr>
      <w:bookmarkStart w:id="202" w:name="_Toc98205756"/>
      <w:r>
        <w:rPr>
          <w:rFonts w:ascii="Microsoft YaHei" w:eastAsia="Microsoft YaHei" w:hAnsi="Microsoft YaHei" w:cs="Microsoft YaHei"/>
        </w:rPr>
        <w:t>海外</w:t>
      </w:r>
      <w:bookmarkEnd w:id="202"/>
    </w:p>
    <w:p w14:paraId="45A04E87" w14:textId="77777777" w:rsidR="004D63E1" w:rsidRDefault="00810F60">
      <w:pPr>
        <w:numPr>
          <w:ilvl w:val="0"/>
          <w:numId w:val="4"/>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6</w:t>
      </w:r>
      <w:r>
        <w:rPr>
          <w:rFonts w:ascii="Microsoft YaHei" w:eastAsia="Microsoft YaHei" w:hAnsi="Microsoft YaHei" w:cs="Microsoft YaHei"/>
          <w:color w:val="333333"/>
          <w:sz w:val="22"/>
        </w:rPr>
        <w:t>月には、オープンソースの製品分析ツール「</w:t>
      </w:r>
      <w:proofErr w:type="spellStart"/>
      <w:r>
        <w:rPr>
          <w:rFonts w:ascii="Microsoft YaHei" w:eastAsia="Microsoft YaHei" w:hAnsi="Microsoft YaHei" w:cs="Microsoft YaHei"/>
          <w:color w:val="333333"/>
          <w:sz w:val="22"/>
        </w:rPr>
        <w:t>PostHog</w:t>
      </w:r>
      <w:proofErr w:type="spellEnd"/>
      <w:r>
        <w:rPr>
          <w:rFonts w:ascii="Microsoft YaHei" w:eastAsia="Microsoft YaHei" w:hAnsi="Microsoft YaHei" w:cs="Microsoft YaHei"/>
          <w:color w:val="333333"/>
          <w:sz w:val="22"/>
        </w:rPr>
        <w:t>」が</w:t>
      </w:r>
      <w:r>
        <w:rPr>
          <w:rFonts w:ascii="Microsoft YaHei" w:eastAsia="Microsoft YaHei" w:hAnsi="Microsoft YaHei" w:cs="Microsoft YaHei"/>
          <w:color w:val="333333"/>
          <w:sz w:val="22"/>
        </w:rPr>
        <w:t>1,500</w:t>
      </w:r>
      <w:r>
        <w:rPr>
          <w:rFonts w:ascii="Microsoft YaHei" w:eastAsia="Microsoft YaHei" w:hAnsi="Microsoft YaHei" w:cs="Microsoft YaHei"/>
          <w:color w:val="333333"/>
          <w:sz w:val="22"/>
        </w:rPr>
        <w:t>万ドルの資金を調達した</w:t>
      </w:r>
    </w:p>
    <w:p w14:paraId="31F175D3" w14:textId="77777777" w:rsidR="004D63E1" w:rsidRDefault="00810F60">
      <w:pPr>
        <w:numPr>
          <w:ilvl w:val="0"/>
          <w:numId w:val="4"/>
        </w:numPr>
        <w:spacing w:before="60" w:after="60" w:line="312" w:lineRule="auto"/>
        <w:ind w:left="336" w:hanging="336"/>
        <w:jc w:val="left"/>
        <w:rPr>
          <w:rFonts w:ascii="Microsoft YaHei" w:eastAsia="Microsoft YaHei" w:hAnsi="Microsoft YaHei" w:cs="Microsoft YaHei"/>
          <w:color w:val="333333"/>
          <w:sz w:val="22"/>
        </w:rPr>
      </w:pPr>
      <w:hyperlink r:id="rId154">
        <w:r>
          <w:rPr>
            <w:rFonts w:ascii="Microsoft YaHei" w:eastAsia="Microsoft YaHei" w:hAnsi="Microsoft YaHei" w:cs="Microsoft YaHei"/>
            <w:color w:val="1E6FFF"/>
            <w:sz w:val="22"/>
            <w:u w:val="single"/>
          </w:rPr>
          <w:t>GitLab</w:t>
        </w:r>
        <w:r>
          <w:rPr>
            <w:rFonts w:ascii="Microsoft YaHei" w:eastAsia="Microsoft YaHei" w:hAnsi="Microsoft YaHei" w:cs="Microsoft YaHei"/>
            <w:color w:val="1E6FFF"/>
            <w:sz w:val="22"/>
            <w:u w:val="single"/>
          </w:rPr>
          <w:t>社がナスダック証券取引所に上場</w:t>
        </w:r>
      </w:hyperlink>
      <w:r>
        <w:rPr>
          <w:rFonts w:ascii="Microsoft YaHei" w:eastAsia="Microsoft YaHei" w:hAnsi="Microsoft YaHei" w:cs="Microsoft YaHei"/>
          <w:color w:val="333333"/>
          <w:sz w:val="22"/>
        </w:rPr>
        <w:t>(2021-10-15)</w:t>
      </w:r>
    </w:p>
    <w:p w14:paraId="1741DEE5" w14:textId="77777777" w:rsidR="004D63E1" w:rsidRDefault="00810F60">
      <w:pPr>
        <w:numPr>
          <w:ilvl w:val="0"/>
          <w:numId w:val="4"/>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Red Hat Summit</w:t>
      </w:r>
      <w:r>
        <w:rPr>
          <w:rFonts w:ascii="Microsoft YaHei" w:eastAsia="Microsoft YaHei" w:hAnsi="Microsoft YaHei" w:cs="Microsoft YaHei"/>
          <w:color w:val="333333"/>
          <w:sz w:val="22"/>
        </w:rPr>
        <w:t>、データ分析製品群を発表</w:t>
      </w:r>
    </w:p>
    <w:p w14:paraId="5510B65B" w14:textId="77777777" w:rsidR="004D63E1" w:rsidRDefault="00810F60">
      <w:pPr>
        <w:numPr>
          <w:ilvl w:val="0"/>
          <w:numId w:val="4"/>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大規模なレイオフを行った</w:t>
      </w:r>
      <w:r>
        <w:rPr>
          <w:rFonts w:ascii="Microsoft YaHei" w:eastAsia="Microsoft YaHei" w:hAnsi="Microsoft YaHei" w:cs="Microsoft YaHei"/>
          <w:color w:val="333333"/>
          <w:sz w:val="22"/>
        </w:rPr>
        <w:t>Eclipse</w:t>
      </w:r>
      <w:r>
        <w:rPr>
          <w:rFonts w:ascii="Microsoft YaHei" w:eastAsia="Microsoft YaHei" w:hAnsi="Microsoft YaHei" w:cs="Microsoft YaHei"/>
          <w:color w:val="333333"/>
          <w:sz w:val="22"/>
        </w:rPr>
        <w:t>、経営が立ち行かなくなりプロジェクトを</w:t>
      </w:r>
      <w:r>
        <w:rPr>
          <w:rFonts w:ascii="Microsoft YaHei" w:eastAsia="Microsoft YaHei" w:hAnsi="Microsoft YaHei" w:cs="Microsoft YaHei"/>
          <w:color w:val="333333"/>
          <w:sz w:val="22"/>
        </w:rPr>
        <w:t>Linux Foundation</w:t>
      </w:r>
      <w:r>
        <w:rPr>
          <w:rFonts w:ascii="Microsoft YaHei" w:eastAsia="Microsoft YaHei" w:hAnsi="Microsoft YaHei" w:cs="Microsoft YaHei"/>
          <w:color w:val="333333"/>
          <w:sz w:val="22"/>
        </w:rPr>
        <w:t>に寄付</w:t>
      </w:r>
    </w:p>
    <w:p w14:paraId="7D309F9D" w14:textId="77777777" w:rsidR="004D63E1" w:rsidRDefault="00810F60">
      <w:pPr>
        <w:numPr>
          <w:ilvl w:val="0"/>
          <w:numId w:val="4"/>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Databricks</w:t>
      </w:r>
      <w:r>
        <w:rPr>
          <w:rFonts w:ascii="Microsoft YaHei" w:eastAsia="Microsoft YaHei" w:hAnsi="Microsoft YaHei" w:cs="Microsoft YaHei"/>
          <w:color w:val="333333"/>
          <w:sz w:val="22"/>
        </w:rPr>
        <w:t>社の評価額は</w:t>
      </w:r>
      <w:r>
        <w:rPr>
          <w:rFonts w:ascii="Microsoft YaHei" w:eastAsia="Microsoft YaHei" w:hAnsi="Microsoft YaHei" w:cs="Microsoft YaHei"/>
          <w:color w:val="333333"/>
          <w:sz w:val="22"/>
        </w:rPr>
        <w:t>380</w:t>
      </w:r>
      <w:r>
        <w:rPr>
          <w:rFonts w:ascii="Microsoft YaHei" w:eastAsia="Microsoft YaHei" w:hAnsi="Microsoft YaHei" w:cs="Microsoft YaHei"/>
          <w:color w:val="333333"/>
          <w:sz w:val="22"/>
        </w:rPr>
        <w:t>億ドル、</w:t>
      </w:r>
      <w:r>
        <w:rPr>
          <w:rFonts w:ascii="Microsoft YaHei" w:eastAsia="Microsoft YaHei" w:hAnsi="Microsoft YaHei" w:cs="Microsoft YaHei"/>
          <w:color w:val="333333"/>
          <w:sz w:val="22"/>
        </w:rPr>
        <w:t>202</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年に</w:t>
      </w:r>
      <w:r>
        <w:rPr>
          <w:rFonts w:ascii="Microsoft YaHei" w:eastAsia="Microsoft YaHei" w:hAnsi="Microsoft YaHei" w:cs="Microsoft YaHei"/>
          <w:color w:val="333333"/>
          <w:sz w:val="22"/>
        </w:rPr>
        <w:t>IPO</w:t>
      </w:r>
      <w:r>
        <w:rPr>
          <w:rFonts w:ascii="Microsoft YaHei" w:eastAsia="Microsoft YaHei" w:hAnsi="Microsoft YaHei" w:cs="Microsoft YaHei"/>
          <w:color w:val="333333"/>
          <w:sz w:val="22"/>
        </w:rPr>
        <w:t>を予定</w:t>
      </w:r>
    </w:p>
    <w:p w14:paraId="4D685314" w14:textId="77777777" w:rsidR="004D63E1" w:rsidRDefault="00810F60">
      <w:pPr>
        <w:numPr>
          <w:ilvl w:val="0"/>
          <w:numId w:val="4"/>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SUSE</w:t>
      </w:r>
      <w:r>
        <w:rPr>
          <w:rFonts w:ascii="Microsoft YaHei" w:eastAsia="Microsoft YaHei" w:hAnsi="Microsoft YaHei" w:cs="Microsoft YaHei"/>
          <w:color w:val="333333"/>
          <w:sz w:val="22"/>
        </w:rPr>
        <w:t>社がフランクフルト証券取引所に上場</w:t>
      </w:r>
    </w:p>
    <w:p w14:paraId="364808A6" w14:textId="77777777" w:rsidR="004D63E1" w:rsidRDefault="00810F60">
      <w:pPr>
        <w:numPr>
          <w:ilvl w:val="0"/>
          <w:numId w:val="4"/>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Docker</w:t>
      </w:r>
      <w:r>
        <w:rPr>
          <w:rFonts w:ascii="Microsoft YaHei" w:eastAsia="Microsoft YaHei" w:hAnsi="Microsoft YaHei" w:cs="Microsoft YaHei"/>
          <w:color w:val="333333"/>
          <w:sz w:val="22"/>
        </w:rPr>
        <w:t>社が</w:t>
      </w:r>
      <w:r>
        <w:rPr>
          <w:rFonts w:ascii="Microsoft YaHei" w:eastAsia="Microsoft YaHei" w:hAnsi="Microsoft YaHei" w:cs="Microsoft YaHei"/>
          <w:color w:val="333333"/>
          <w:sz w:val="22"/>
        </w:rPr>
        <w:t>2300</w:t>
      </w:r>
      <w:r>
        <w:rPr>
          <w:rFonts w:ascii="Microsoft YaHei" w:eastAsia="Microsoft YaHei" w:hAnsi="Microsoft YaHei" w:cs="Microsoft YaHei"/>
          <w:color w:val="333333"/>
          <w:sz w:val="22"/>
        </w:rPr>
        <w:t>万ドルを調達、マイクロソフトとの提携で開発ツール会社に変身</w:t>
      </w:r>
    </w:p>
    <w:p w14:paraId="04808EBE" w14:textId="77777777" w:rsidR="004D63E1" w:rsidRDefault="00810F60">
      <w:pPr>
        <w:numPr>
          <w:ilvl w:val="0"/>
          <w:numId w:val="4"/>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11</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11</w:t>
      </w:r>
      <w:r>
        <w:rPr>
          <w:rFonts w:ascii="Microsoft YaHei" w:eastAsia="Microsoft YaHei" w:hAnsi="Microsoft YaHei" w:cs="Microsoft YaHei"/>
          <w:color w:val="333333"/>
          <w:sz w:val="22"/>
        </w:rPr>
        <w:t>日、オープンソースツール「</w:t>
      </w:r>
      <w:proofErr w:type="spellStart"/>
      <w:r>
        <w:rPr>
          <w:rFonts w:ascii="Microsoft YaHei" w:eastAsia="Microsoft YaHei" w:hAnsi="Microsoft YaHei" w:cs="Microsoft YaHei"/>
          <w:color w:val="333333"/>
          <w:sz w:val="22"/>
        </w:rPr>
        <w:t>CloudQuery</w:t>
      </w:r>
      <w:proofErr w:type="spellEnd"/>
      <w:r>
        <w:rPr>
          <w:rFonts w:ascii="Microsoft YaHei" w:eastAsia="Microsoft YaHei" w:hAnsi="Microsoft YaHei" w:cs="Microsoft YaHei"/>
          <w:color w:val="333333"/>
          <w:sz w:val="22"/>
        </w:rPr>
        <w:t>」が</w:t>
      </w:r>
      <w:r>
        <w:rPr>
          <w:rFonts w:ascii="Microsoft YaHei" w:eastAsia="Microsoft YaHei" w:hAnsi="Microsoft YaHei" w:cs="Microsoft YaHei"/>
          <w:color w:val="333333"/>
          <w:sz w:val="22"/>
        </w:rPr>
        <w:t>350</w:t>
      </w:r>
      <w:r>
        <w:rPr>
          <w:rFonts w:ascii="Microsoft YaHei" w:eastAsia="Microsoft YaHei" w:hAnsi="Microsoft YaHei" w:cs="Microsoft YaHei"/>
          <w:color w:val="333333"/>
          <w:sz w:val="22"/>
        </w:rPr>
        <w:t>万ドルのシードラウンドを実施</w:t>
      </w:r>
    </w:p>
    <w:p w14:paraId="52F0B89C" w14:textId="77777777" w:rsidR="004D63E1" w:rsidRDefault="00810F60">
      <w:pPr>
        <w:numPr>
          <w:ilvl w:val="0"/>
          <w:numId w:val="4"/>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11</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30</w:t>
      </w:r>
      <w:r>
        <w:rPr>
          <w:rFonts w:ascii="Microsoft YaHei" w:eastAsia="Microsoft YaHei" w:hAnsi="Microsoft YaHei" w:cs="Microsoft YaHei"/>
          <w:color w:val="333333"/>
          <w:sz w:val="22"/>
        </w:rPr>
        <w:t>日、</w:t>
      </w:r>
      <w:r>
        <w:rPr>
          <w:rFonts w:ascii="Microsoft YaHei" w:eastAsia="Microsoft YaHei" w:hAnsi="Microsoft YaHei" w:cs="Microsoft YaHei"/>
          <w:color w:val="333333"/>
          <w:sz w:val="22"/>
        </w:rPr>
        <w:t>Upbound</w:t>
      </w:r>
      <w:r>
        <w:rPr>
          <w:rFonts w:ascii="Microsoft YaHei" w:eastAsia="Microsoft YaHei" w:hAnsi="Microsoft YaHei" w:cs="Microsoft YaHei"/>
          <w:color w:val="333333"/>
          <w:sz w:val="22"/>
        </w:rPr>
        <w:t>社がオープンソースのマルチクラウド管理プロジェクト「</w:t>
      </w:r>
      <w:proofErr w:type="spellStart"/>
      <w:r>
        <w:rPr>
          <w:rFonts w:ascii="Microsoft YaHei" w:eastAsia="Microsoft YaHei" w:hAnsi="Microsoft YaHei" w:cs="Microsoft YaHei"/>
          <w:color w:val="333333"/>
          <w:sz w:val="22"/>
        </w:rPr>
        <w:t>Crossplane</w:t>
      </w:r>
      <w:proofErr w:type="spellEnd"/>
      <w:r>
        <w:rPr>
          <w:rFonts w:ascii="Microsoft YaHei" w:eastAsia="Microsoft YaHei" w:hAnsi="Microsoft YaHei" w:cs="Microsoft YaHei"/>
          <w:color w:val="333333"/>
          <w:sz w:val="22"/>
        </w:rPr>
        <w:t>」に</w:t>
      </w:r>
      <w:r>
        <w:rPr>
          <w:rFonts w:ascii="Microsoft YaHei" w:eastAsia="Microsoft YaHei" w:hAnsi="Microsoft YaHei" w:cs="Microsoft YaHei"/>
          <w:color w:val="333333"/>
          <w:sz w:val="22"/>
        </w:rPr>
        <w:t>6,000</w:t>
      </w:r>
      <w:r>
        <w:rPr>
          <w:rFonts w:ascii="Microsoft YaHei" w:eastAsia="Microsoft YaHei" w:hAnsi="Microsoft YaHei" w:cs="Microsoft YaHei"/>
          <w:color w:val="333333"/>
          <w:sz w:val="22"/>
        </w:rPr>
        <w:t>万ドルを投資</w:t>
      </w:r>
    </w:p>
    <w:p w14:paraId="77E70B3D" w14:textId="77777777" w:rsidR="004D63E1" w:rsidRDefault="00810F60">
      <w:pPr>
        <w:numPr>
          <w:ilvl w:val="0"/>
          <w:numId w:val="4"/>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クラウドインフラに特化したソフトウェア企業である</w:t>
      </w:r>
      <w:hyperlink r:id="rId155">
        <w:r>
          <w:rPr>
            <w:rFonts w:ascii="Microsoft YaHei" w:eastAsia="Microsoft YaHei" w:hAnsi="Microsoft YaHei" w:cs="Microsoft YaHei"/>
            <w:color w:val="1E6FFF"/>
            <w:sz w:val="22"/>
            <w:u w:val="single"/>
          </w:rPr>
          <w:t>Hashicorp</w:t>
        </w:r>
      </w:hyperlink>
      <w:r>
        <w:rPr>
          <w:rFonts w:ascii="Microsoft YaHei" w:eastAsia="Microsoft YaHei" w:hAnsi="Microsoft YaHei" w:cs="Microsoft YaHei"/>
          <w:color w:val="333333"/>
          <w:sz w:val="22"/>
        </w:rPr>
        <w:t>社は、</w:t>
      </w:r>
      <w:r>
        <w:rPr>
          <w:rFonts w:ascii="Microsoft YaHei" w:eastAsia="Microsoft YaHei" w:hAnsi="Microsoft YaHei" w:cs="Microsoft YaHei"/>
          <w:color w:val="333333"/>
          <w:sz w:val="22"/>
        </w:rPr>
        <w:t>12</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9</w:t>
      </w:r>
      <w:r>
        <w:rPr>
          <w:rFonts w:ascii="Microsoft YaHei" w:eastAsia="Microsoft YaHei" w:hAnsi="Microsoft YaHei" w:cs="Microsoft YaHei"/>
          <w:color w:val="333333"/>
          <w:sz w:val="22"/>
        </w:rPr>
        <w:t>日に</w:t>
      </w:r>
      <w:r>
        <w:rPr>
          <w:rFonts w:ascii="Microsoft YaHei" w:eastAsia="Microsoft YaHei" w:hAnsi="Microsoft YaHei" w:cs="Microsoft YaHei"/>
          <w:color w:val="333333"/>
          <w:sz w:val="22"/>
        </w:rPr>
        <w:t>NASDAQ</w:t>
      </w:r>
      <w:r>
        <w:rPr>
          <w:rFonts w:ascii="Microsoft YaHei" w:eastAsia="Microsoft YaHei" w:hAnsi="Microsoft YaHei" w:cs="Microsoft YaHei"/>
          <w:color w:val="333333"/>
          <w:sz w:val="22"/>
        </w:rPr>
        <w:t>に上場し、時価総額は</w:t>
      </w:r>
      <w:r>
        <w:rPr>
          <w:rFonts w:ascii="Microsoft YaHei" w:eastAsia="Microsoft YaHei" w:hAnsi="Microsoft YaHei" w:cs="Microsoft YaHei"/>
          <w:color w:val="333333"/>
          <w:sz w:val="22"/>
        </w:rPr>
        <w:t>150</w:t>
      </w:r>
      <w:r>
        <w:rPr>
          <w:rFonts w:ascii="Microsoft YaHei" w:eastAsia="Microsoft YaHei" w:hAnsi="Microsoft YaHei" w:cs="Microsoft YaHei"/>
          <w:color w:val="333333"/>
          <w:sz w:val="22"/>
        </w:rPr>
        <w:t>億ドルを超えました。</w:t>
      </w:r>
    </w:p>
    <w:p w14:paraId="75A729CE" w14:textId="77777777" w:rsidR="004D63E1" w:rsidRDefault="00810F60">
      <w:pPr>
        <w:numPr>
          <w:ilvl w:val="0"/>
          <w:numId w:val="4"/>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12</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16</w:t>
      </w:r>
      <w:r>
        <w:rPr>
          <w:rFonts w:ascii="Microsoft YaHei" w:eastAsia="Microsoft YaHei" w:hAnsi="Microsoft YaHei" w:cs="Microsoft YaHei"/>
          <w:color w:val="333333"/>
          <w:sz w:val="22"/>
        </w:rPr>
        <w:t>日、</w:t>
      </w:r>
      <w:r>
        <w:rPr>
          <w:rFonts w:ascii="Microsoft YaHei" w:eastAsia="Microsoft YaHei" w:hAnsi="Microsoft YaHei" w:cs="Microsoft YaHei"/>
          <w:color w:val="333333"/>
          <w:sz w:val="22"/>
        </w:rPr>
        <w:t>Cockroach Labs</w:t>
      </w:r>
      <w:r>
        <w:rPr>
          <w:rFonts w:ascii="Microsoft YaHei" w:eastAsia="Microsoft YaHei" w:hAnsi="Microsoft YaHei" w:cs="Microsoft YaHei"/>
          <w:color w:val="333333"/>
          <w:sz w:val="22"/>
        </w:rPr>
        <w:t>社</w:t>
      </w:r>
      <w:r>
        <w:fldChar w:fldCharType="begin"/>
      </w:r>
      <w:r>
        <w:instrText xml:space="preserve"> HYPERLINK "https://www.infoq.cn/article/k8AvdRYaOglUdYtXvxR3" \h </w:instrText>
      </w:r>
      <w:r>
        <w:fldChar w:fldCharType="separate"/>
      </w:r>
      <w:r>
        <w:rPr>
          <w:rFonts w:ascii="Microsoft YaHei" w:eastAsia="Microsoft YaHei" w:hAnsi="Microsoft YaHei" w:cs="Microsoft YaHei"/>
          <w:color w:val="1E6FFF"/>
          <w:sz w:val="22"/>
          <w:u w:val="single"/>
        </w:rPr>
        <w:t>はシリーズ</w:t>
      </w:r>
      <w:r>
        <w:rPr>
          <w:rFonts w:ascii="Microsoft YaHei" w:eastAsia="Microsoft YaHei" w:hAnsi="Microsoft YaHei" w:cs="Microsoft YaHei"/>
          <w:color w:val="1E6FFF"/>
          <w:sz w:val="22"/>
          <w:u w:val="single"/>
        </w:rPr>
        <w:t>F</w:t>
      </w:r>
      <w:r>
        <w:rPr>
          <w:rFonts w:ascii="Microsoft YaHei" w:eastAsia="Microsoft YaHei" w:hAnsi="Microsoft YaHei" w:cs="Microsoft YaHei"/>
          <w:color w:val="1E6FFF"/>
          <w:sz w:val="22"/>
          <w:u w:val="single"/>
        </w:rPr>
        <w:t>でさらに</w:t>
      </w:r>
      <w:r>
        <w:rPr>
          <w:rFonts w:ascii="Microsoft YaHei" w:eastAsia="Microsoft YaHei" w:hAnsi="Microsoft YaHei" w:cs="Microsoft YaHei"/>
          <w:color w:val="1E6FFF"/>
          <w:sz w:val="22"/>
          <w:u w:val="single"/>
        </w:rPr>
        <w:t>2</w:t>
      </w:r>
      <w:r>
        <w:rPr>
          <w:rFonts w:ascii="Microsoft YaHei" w:eastAsia="Microsoft YaHei" w:hAnsi="Microsoft YaHei" w:cs="Microsoft YaHei"/>
          <w:color w:val="1E6FFF"/>
          <w:sz w:val="22"/>
          <w:u w:val="single"/>
        </w:rPr>
        <w:t>億</w:t>
      </w:r>
      <w:r>
        <w:rPr>
          <w:rFonts w:ascii="Microsoft YaHei" w:eastAsia="Microsoft YaHei" w:hAnsi="Microsoft YaHei" w:cs="Microsoft YaHei"/>
          <w:color w:val="1E6FFF"/>
          <w:sz w:val="22"/>
          <w:u w:val="single"/>
        </w:rPr>
        <w:t>7,300</w:t>
      </w:r>
      <w:r>
        <w:rPr>
          <w:rFonts w:ascii="Microsoft YaHei" w:eastAsia="Microsoft YaHei" w:hAnsi="Microsoft YaHei" w:cs="Microsoft YaHei"/>
          <w:color w:val="1E6FFF"/>
          <w:sz w:val="22"/>
          <w:u w:val="single"/>
        </w:rPr>
        <w:t>万ドルの資金を調達し</w:t>
      </w:r>
      <w:r>
        <w:rPr>
          <w:rFonts w:ascii="Microsoft YaHei" w:eastAsia="Microsoft YaHei" w:hAnsi="Microsoft YaHei" w:cs="Microsoft YaHei"/>
          <w:color w:val="1E6FFF"/>
          <w:sz w:val="22"/>
          <w:u w:val="single"/>
        </w:rPr>
        <w:fldChar w:fldCharType="end"/>
      </w:r>
      <w:r>
        <w:rPr>
          <w:rFonts w:ascii="Microsoft YaHei" w:eastAsia="Microsoft YaHei" w:hAnsi="Microsoft YaHei" w:cs="Microsoft YaHei"/>
          <w:color w:val="333333"/>
          <w:sz w:val="22"/>
        </w:rPr>
        <w:t>、今年</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月に</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億</w:t>
      </w:r>
      <w:r>
        <w:rPr>
          <w:rFonts w:ascii="Microsoft YaHei" w:eastAsia="Microsoft YaHei" w:hAnsi="Microsoft YaHei" w:cs="Microsoft YaHei"/>
          <w:color w:val="333333"/>
          <w:sz w:val="22"/>
        </w:rPr>
        <w:t>6,000</w:t>
      </w:r>
      <w:r>
        <w:rPr>
          <w:rFonts w:ascii="Microsoft YaHei" w:eastAsia="Microsoft YaHei" w:hAnsi="Microsoft YaHei" w:cs="Microsoft YaHei"/>
          <w:color w:val="333333"/>
          <w:sz w:val="22"/>
        </w:rPr>
        <w:t>万ドルの資金を調達した後、すでに</w:t>
      </w:r>
      <w:r>
        <w:rPr>
          <w:rFonts w:ascii="Microsoft YaHei" w:eastAsia="Microsoft YaHei" w:hAnsi="Microsoft YaHei" w:cs="Microsoft YaHei"/>
          <w:color w:val="333333"/>
          <w:sz w:val="22"/>
        </w:rPr>
        <w:t>50</w:t>
      </w:r>
      <w:r>
        <w:rPr>
          <w:rFonts w:ascii="Microsoft YaHei" w:eastAsia="Microsoft YaHei" w:hAnsi="Microsoft YaHei" w:cs="Microsoft YaHei"/>
          <w:color w:val="333333"/>
          <w:sz w:val="22"/>
        </w:rPr>
        <w:t>億ドルの評価を受け</w:t>
      </w:r>
      <w:r>
        <w:rPr>
          <w:rFonts w:ascii="Microsoft YaHei" w:eastAsia="Microsoft YaHei" w:hAnsi="Microsoft YaHei" w:cs="Microsoft YaHei"/>
          <w:color w:val="333333"/>
          <w:sz w:val="22"/>
        </w:rPr>
        <w:lastRenderedPageBreak/>
        <w:t>ています。</w:t>
      </w:r>
    </w:p>
    <w:p w14:paraId="28FBAD69" w14:textId="77777777" w:rsidR="004D63E1" w:rsidRDefault="00810F60">
      <w:pPr>
        <w:pStyle w:val="4"/>
        <w:rPr>
          <w:rFonts w:ascii="Microsoft YaHei" w:eastAsia="Microsoft YaHei" w:hAnsi="Microsoft YaHei" w:cs="Microsoft YaHei"/>
        </w:rPr>
      </w:pPr>
      <w:bookmarkStart w:id="203" w:name="_Toc98205757"/>
      <w:r>
        <w:rPr>
          <w:rFonts w:ascii="Microsoft YaHei" w:eastAsia="Microsoft YaHei" w:hAnsi="Microsoft YaHei" w:cs="Microsoft YaHei"/>
        </w:rPr>
        <w:t>国内</w:t>
      </w:r>
      <w:bookmarkEnd w:id="203"/>
    </w:p>
    <w:p w14:paraId="5A386C6F" w14:textId="77777777" w:rsidR="004D63E1" w:rsidRDefault="00810F60">
      <w:pPr>
        <w:numPr>
          <w:ilvl w:val="0"/>
          <w:numId w:val="9"/>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白鲸开源（</w:t>
      </w:r>
      <w:r>
        <w:rPr>
          <w:rFonts w:ascii="Microsoft YaHei" w:eastAsia="Microsoft YaHei" w:hAnsi="Microsoft YaHei" w:cs="Microsoft YaHei"/>
          <w:color w:val="333333"/>
          <w:sz w:val="22"/>
        </w:rPr>
        <w:t xml:space="preserve">Apache </w:t>
      </w:r>
      <w:proofErr w:type="spellStart"/>
      <w:r>
        <w:rPr>
          <w:rFonts w:ascii="Microsoft YaHei" w:eastAsia="Microsoft YaHei" w:hAnsi="Microsoft YaHei" w:cs="Microsoft YaHei"/>
          <w:color w:val="333333"/>
          <w:sz w:val="22"/>
        </w:rPr>
        <w:t>Dolphi</w:t>
      </w:r>
      <w:r>
        <w:rPr>
          <w:rFonts w:ascii="Microsoft YaHei" w:eastAsia="Microsoft YaHei" w:hAnsi="Microsoft YaHei" w:cs="Microsoft YaHei"/>
          <w:color w:val="333333"/>
          <w:sz w:val="22"/>
        </w:rPr>
        <w:t>nScheduler</w:t>
      </w:r>
      <w:proofErr w:type="spellEnd"/>
      <w:r>
        <w:rPr>
          <w:rFonts w:ascii="Microsoft YaHei" w:eastAsia="Microsoft YaHei" w:hAnsi="Microsoft YaHei" w:cs="Microsoft YaHei"/>
          <w:color w:val="333333"/>
          <w:sz w:val="22"/>
        </w:rPr>
        <w:t>ベース）が数百万ドルのエンジェルファンドラウンドを獲得</w:t>
      </w:r>
    </w:p>
    <w:p w14:paraId="41A4CF9E" w14:textId="77777777" w:rsidR="004D63E1" w:rsidRDefault="00810F60">
      <w:pPr>
        <w:numPr>
          <w:ilvl w:val="0"/>
          <w:numId w:val="9"/>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北京思斐の</w:t>
      </w:r>
      <w:proofErr w:type="spellStart"/>
      <w:r>
        <w:rPr>
          <w:rFonts w:ascii="Microsoft YaHei" w:eastAsia="Microsoft YaHei" w:hAnsi="Microsoft YaHei" w:cs="Microsoft YaHei"/>
          <w:color w:val="333333"/>
          <w:sz w:val="22"/>
        </w:rPr>
        <w:t>SphereEx</w:t>
      </w:r>
      <w:proofErr w:type="spellEnd"/>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 xml:space="preserve">Apache </w:t>
      </w:r>
      <w:proofErr w:type="spellStart"/>
      <w:r>
        <w:rPr>
          <w:rFonts w:ascii="Microsoft YaHei" w:eastAsia="Microsoft YaHei" w:hAnsi="Microsoft YaHei" w:cs="Microsoft YaHei"/>
          <w:color w:val="333333"/>
          <w:sz w:val="22"/>
        </w:rPr>
        <w:t>ShardingSphere</w:t>
      </w:r>
      <w:proofErr w:type="spellEnd"/>
      <w:r>
        <w:rPr>
          <w:rFonts w:ascii="Microsoft YaHei" w:eastAsia="Microsoft YaHei" w:hAnsi="Microsoft YaHei" w:cs="Microsoft YaHei"/>
          <w:color w:val="333333"/>
          <w:sz w:val="22"/>
        </w:rPr>
        <w:t>プロジェクトをベースとする）が数百万ドルのエンジェル資金調達ラウンドを終了</w:t>
      </w:r>
    </w:p>
    <w:p w14:paraId="6ABDAC73" w14:textId="77777777" w:rsidR="004D63E1" w:rsidRDefault="00810F60">
      <w:pPr>
        <w:numPr>
          <w:ilvl w:val="0"/>
          <w:numId w:val="9"/>
        </w:numPr>
        <w:spacing w:before="60" w:after="60" w:line="312" w:lineRule="auto"/>
        <w:ind w:left="352" w:hanging="352"/>
        <w:jc w:val="left"/>
        <w:rPr>
          <w:rFonts w:ascii="Microsoft YaHei" w:eastAsia="Microsoft YaHei" w:hAnsi="Microsoft YaHei" w:cs="Microsoft YaHei"/>
          <w:color w:val="333333"/>
          <w:sz w:val="22"/>
        </w:rPr>
      </w:pPr>
      <w:proofErr w:type="spellStart"/>
      <w:r>
        <w:rPr>
          <w:rFonts w:ascii="Microsoft YaHei" w:eastAsia="Microsoft YaHei" w:hAnsi="Microsoft YaHei" w:cs="Microsoft YaHei"/>
          <w:color w:val="333333"/>
          <w:sz w:val="22"/>
        </w:rPr>
        <w:t>Engula</w:t>
      </w:r>
      <w:proofErr w:type="spellEnd"/>
      <w:r>
        <w:rPr>
          <w:rFonts w:ascii="Microsoft YaHei" w:eastAsia="Microsoft YaHei" w:hAnsi="Microsoft YaHei" w:cs="Microsoft YaHei"/>
          <w:color w:val="333333"/>
          <w:sz w:val="22"/>
        </w:rPr>
        <w:t>がエンゼル・ラウンドの投資を受ける</w:t>
      </w:r>
    </w:p>
    <w:p w14:paraId="098D9FA2" w14:textId="77777777" w:rsidR="004D63E1" w:rsidRDefault="00810F60">
      <w:pPr>
        <w:numPr>
          <w:ilvl w:val="0"/>
          <w:numId w:val="9"/>
        </w:numPr>
        <w:spacing w:before="60" w:after="60" w:line="312" w:lineRule="auto"/>
        <w:ind w:left="352" w:hanging="352"/>
        <w:jc w:val="left"/>
        <w:rPr>
          <w:rFonts w:ascii="Microsoft YaHei" w:eastAsia="Microsoft YaHei" w:hAnsi="Microsoft YaHei" w:cs="Microsoft YaHei"/>
          <w:color w:val="333333"/>
          <w:sz w:val="22"/>
        </w:rPr>
      </w:pPr>
      <w:proofErr w:type="spellStart"/>
      <w:r>
        <w:rPr>
          <w:rFonts w:ascii="Microsoft YaHei" w:eastAsia="Microsoft YaHei" w:hAnsi="Microsoft YaHei" w:cs="Microsoft YaHei"/>
          <w:color w:val="333333"/>
          <w:sz w:val="22"/>
        </w:rPr>
        <w:t>Authing</w:t>
      </w:r>
      <w:proofErr w:type="spellEnd"/>
      <w:r>
        <w:rPr>
          <w:rFonts w:ascii="Microsoft YaHei" w:eastAsia="Microsoft YaHei" w:hAnsi="Microsoft YaHei" w:cs="Microsoft YaHei"/>
          <w:color w:val="333333"/>
          <w:sz w:val="22"/>
        </w:rPr>
        <w:t>社が</w:t>
      </w:r>
      <w:r>
        <w:rPr>
          <w:rFonts w:ascii="Microsoft YaHei" w:eastAsia="Microsoft YaHei" w:hAnsi="Microsoft YaHei" w:cs="Microsoft YaHei"/>
          <w:color w:val="333333"/>
          <w:sz w:val="22"/>
        </w:rPr>
        <w:t>500</w:t>
      </w:r>
      <w:r>
        <w:rPr>
          <w:rFonts w:ascii="Microsoft YaHei" w:eastAsia="Microsoft YaHei" w:hAnsi="Microsoft YaHei" w:cs="Microsoft YaHei"/>
          <w:color w:val="333333"/>
          <w:sz w:val="22"/>
        </w:rPr>
        <w:t>万ドルのプレ</w:t>
      </w:r>
      <w:r>
        <w:rPr>
          <w:rFonts w:ascii="Microsoft YaHei" w:eastAsia="Microsoft YaHei" w:hAnsi="Microsoft YaHei" w:cs="Microsoft YaHei"/>
          <w:color w:val="333333"/>
          <w:sz w:val="22"/>
        </w:rPr>
        <w:t>A</w:t>
      </w:r>
      <w:r>
        <w:rPr>
          <w:rFonts w:ascii="Microsoft YaHei" w:eastAsia="Microsoft YaHei" w:hAnsi="Microsoft YaHei" w:cs="Microsoft YaHei"/>
          <w:color w:val="333333"/>
          <w:sz w:val="22"/>
        </w:rPr>
        <w:t>ラウンドの資金調達と</w:t>
      </w:r>
      <w:r>
        <w:rPr>
          <w:rFonts w:ascii="Microsoft YaHei" w:eastAsia="Microsoft YaHei" w:hAnsi="Microsoft YaHei" w:cs="Microsoft YaHei"/>
          <w:color w:val="333333"/>
          <w:sz w:val="22"/>
        </w:rPr>
        <w:t>2300</w:t>
      </w:r>
      <w:r>
        <w:rPr>
          <w:rFonts w:ascii="Microsoft YaHei" w:eastAsia="Microsoft YaHei" w:hAnsi="Microsoft YaHei" w:cs="Microsoft YaHei"/>
          <w:color w:val="333333"/>
          <w:sz w:val="22"/>
        </w:rPr>
        <w:t>万ドルのシリーズ</w:t>
      </w:r>
      <w:r>
        <w:rPr>
          <w:rFonts w:ascii="Microsoft YaHei" w:eastAsia="Microsoft YaHei" w:hAnsi="Microsoft YaHei" w:cs="Microsoft YaHei"/>
          <w:color w:val="333333"/>
          <w:sz w:val="22"/>
        </w:rPr>
        <w:t>A</w:t>
      </w:r>
      <w:r>
        <w:rPr>
          <w:rFonts w:ascii="Microsoft YaHei" w:eastAsia="Microsoft YaHei" w:hAnsi="Microsoft YaHei" w:cs="Microsoft YaHei"/>
          <w:color w:val="333333"/>
          <w:sz w:val="22"/>
        </w:rPr>
        <w:t>ラウンドを終了</w:t>
      </w:r>
    </w:p>
    <w:p w14:paraId="1931B3E4" w14:textId="77777777" w:rsidR="004D63E1" w:rsidRDefault="00810F60">
      <w:pPr>
        <w:numPr>
          <w:ilvl w:val="0"/>
          <w:numId w:val="9"/>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深圳支流科技</w:t>
      </w:r>
      <w:r>
        <w:rPr>
          <w:rFonts w:ascii="Microsoft YaHei" w:eastAsia="Microsoft YaHei" w:hAnsi="Microsoft YaHei" w:cs="Microsoft YaHei"/>
          <w:color w:val="333333"/>
          <w:sz w:val="22"/>
        </w:rPr>
        <w:t xml:space="preserve"> API7</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Apache APISIX</w:t>
      </w:r>
      <w:r>
        <w:rPr>
          <w:rFonts w:ascii="Microsoft YaHei" w:eastAsia="Microsoft YaHei" w:hAnsi="Microsoft YaHei" w:cs="Microsoft YaHei"/>
          <w:color w:val="333333"/>
          <w:sz w:val="22"/>
        </w:rPr>
        <w:t>プロジェクトをベースとする）が数百万米ドルのプレ</w:t>
      </w:r>
      <w:r>
        <w:rPr>
          <w:rFonts w:ascii="Microsoft YaHei" w:eastAsia="Microsoft YaHei" w:hAnsi="Microsoft YaHei" w:cs="Microsoft YaHei"/>
          <w:color w:val="333333"/>
          <w:sz w:val="22"/>
        </w:rPr>
        <w:t>A</w:t>
      </w:r>
      <w:r>
        <w:rPr>
          <w:rFonts w:ascii="Microsoft YaHei" w:eastAsia="Microsoft YaHei" w:hAnsi="Microsoft YaHei" w:cs="Microsoft YaHei"/>
          <w:color w:val="333333"/>
          <w:sz w:val="22"/>
        </w:rPr>
        <w:t>およびシリーズ</w:t>
      </w:r>
      <w:r>
        <w:rPr>
          <w:rFonts w:ascii="Microsoft YaHei" w:eastAsia="Microsoft YaHei" w:hAnsi="Microsoft YaHei" w:cs="Microsoft YaHei"/>
          <w:color w:val="333333"/>
          <w:sz w:val="22"/>
        </w:rPr>
        <w:t>A</w:t>
      </w:r>
      <w:r>
        <w:rPr>
          <w:rFonts w:ascii="Microsoft YaHei" w:eastAsia="Microsoft YaHei" w:hAnsi="Microsoft YaHei" w:cs="Microsoft YaHei"/>
          <w:color w:val="333333"/>
          <w:sz w:val="22"/>
        </w:rPr>
        <w:t>資金調達ラウンドを終了</w:t>
      </w:r>
    </w:p>
    <w:p w14:paraId="22CEE17C" w14:textId="77777777" w:rsidR="004D63E1" w:rsidRDefault="00810F60">
      <w:pPr>
        <w:numPr>
          <w:ilvl w:val="0"/>
          <w:numId w:val="9"/>
        </w:numPr>
        <w:spacing w:before="60" w:after="60" w:line="312" w:lineRule="auto"/>
        <w:ind w:left="352" w:hanging="352"/>
        <w:jc w:val="left"/>
        <w:rPr>
          <w:rFonts w:ascii="Microsoft YaHei" w:eastAsia="Microsoft YaHei" w:hAnsi="Microsoft YaHei" w:cs="Microsoft YaHei"/>
          <w:color w:val="333333"/>
          <w:sz w:val="22"/>
        </w:rPr>
      </w:pPr>
      <w:proofErr w:type="spellStart"/>
      <w:r>
        <w:rPr>
          <w:rFonts w:ascii="Microsoft YaHei" w:eastAsia="Microsoft YaHei" w:hAnsi="Microsoft YaHei" w:cs="Microsoft YaHei"/>
          <w:color w:val="333333"/>
          <w:sz w:val="22"/>
        </w:rPr>
        <w:t>StreamNative</w:t>
      </w:r>
      <w:proofErr w:type="spellEnd"/>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Apache Pulsar</w:t>
      </w:r>
      <w:r>
        <w:rPr>
          <w:rFonts w:ascii="Microsoft YaHei" w:eastAsia="Microsoft YaHei" w:hAnsi="Microsoft YaHei" w:cs="Microsoft YaHei"/>
          <w:color w:val="333333"/>
          <w:sz w:val="22"/>
        </w:rPr>
        <w:t>プロジェクトがベース）が</w:t>
      </w:r>
      <w:r>
        <w:rPr>
          <w:rFonts w:ascii="Microsoft YaHei" w:eastAsia="Microsoft YaHei" w:hAnsi="Microsoft YaHei" w:cs="Microsoft YaHei"/>
          <w:color w:val="333333"/>
          <w:sz w:val="22"/>
        </w:rPr>
        <w:t>2,300</w:t>
      </w:r>
      <w:r>
        <w:rPr>
          <w:rFonts w:ascii="Microsoft YaHei" w:eastAsia="Microsoft YaHei" w:hAnsi="Microsoft YaHei" w:cs="Microsoft YaHei"/>
          <w:color w:val="333333"/>
          <w:sz w:val="22"/>
        </w:rPr>
        <w:t>万ドルのシリーズ</w:t>
      </w:r>
      <w:r>
        <w:rPr>
          <w:rFonts w:ascii="Microsoft YaHei" w:eastAsia="Microsoft YaHei" w:hAnsi="Microsoft YaHei" w:cs="Microsoft YaHei"/>
          <w:color w:val="333333"/>
          <w:sz w:val="22"/>
        </w:rPr>
        <w:t>A</w:t>
      </w:r>
      <w:r>
        <w:rPr>
          <w:rFonts w:ascii="Microsoft YaHei" w:eastAsia="Microsoft YaHei" w:hAnsi="Microsoft YaHei" w:cs="Microsoft YaHei"/>
          <w:color w:val="333333"/>
          <w:sz w:val="22"/>
        </w:rPr>
        <w:t>資金調達ラウンドを終了</w:t>
      </w:r>
      <w:r>
        <w:rPr>
          <w:rFonts w:ascii="Microsoft YaHei" w:eastAsia="Microsoft YaHei" w:hAnsi="Microsoft YaHei" w:cs="Microsoft YaHei"/>
          <w:color w:val="333333"/>
          <w:sz w:val="22"/>
        </w:rPr>
        <w:t xml:space="preserve"> </w:t>
      </w:r>
    </w:p>
    <w:p w14:paraId="75AD199A" w14:textId="77777777" w:rsidR="004D63E1" w:rsidRDefault="00810F60">
      <w:pPr>
        <w:numPr>
          <w:ilvl w:val="0"/>
          <w:numId w:val="9"/>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极纳科技</w:t>
      </w:r>
      <w:proofErr w:type="spellStart"/>
      <w:r>
        <w:rPr>
          <w:rFonts w:ascii="Microsoft YaHei" w:eastAsia="Microsoft YaHei" w:hAnsi="Microsoft YaHei" w:cs="Microsoft YaHei"/>
          <w:color w:val="333333"/>
          <w:sz w:val="22"/>
        </w:rPr>
        <w:t>Jina</w:t>
      </w:r>
      <w:proofErr w:type="spellEnd"/>
      <w:r>
        <w:rPr>
          <w:rFonts w:ascii="Microsoft YaHei" w:eastAsia="Microsoft YaHei" w:hAnsi="Microsoft YaHei" w:cs="Microsoft YaHei"/>
          <w:color w:val="333333"/>
          <w:sz w:val="22"/>
        </w:rPr>
        <w:t xml:space="preserve"> AI</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3,000</w:t>
      </w:r>
      <w:r>
        <w:rPr>
          <w:rFonts w:ascii="Microsoft YaHei" w:eastAsia="Microsoft YaHei" w:hAnsi="Microsoft YaHei" w:cs="Microsoft YaHei"/>
          <w:color w:val="333333"/>
          <w:sz w:val="22"/>
        </w:rPr>
        <w:t>万ドルのシリーズ</w:t>
      </w:r>
      <w:r>
        <w:rPr>
          <w:rFonts w:ascii="Microsoft YaHei" w:eastAsia="Microsoft YaHei" w:hAnsi="Microsoft YaHei" w:cs="Microsoft YaHei"/>
          <w:color w:val="333333"/>
          <w:sz w:val="22"/>
        </w:rPr>
        <w:t>A</w:t>
      </w:r>
      <w:r>
        <w:rPr>
          <w:rFonts w:ascii="Microsoft YaHei" w:eastAsia="Microsoft YaHei" w:hAnsi="Microsoft YaHei" w:cs="Microsoft YaHei"/>
          <w:color w:val="333333"/>
          <w:sz w:val="22"/>
        </w:rPr>
        <w:t>資金調達ラウンドを終了</w:t>
      </w:r>
    </w:p>
    <w:p w14:paraId="0CBC14B2" w14:textId="77777777" w:rsidR="004D63E1" w:rsidRDefault="00810F60">
      <w:pPr>
        <w:numPr>
          <w:ilvl w:val="0"/>
          <w:numId w:val="9"/>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一流科技</w:t>
      </w:r>
      <w:proofErr w:type="spellStart"/>
      <w:r>
        <w:rPr>
          <w:rFonts w:ascii="Microsoft YaHei" w:eastAsia="Microsoft YaHei" w:hAnsi="Microsoft YaHei" w:cs="Microsoft YaHei"/>
          <w:color w:val="333333"/>
          <w:sz w:val="22"/>
        </w:rPr>
        <w:t>OneFlow</w:t>
      </w:r>
      <w:proofErr w:type="spellEnd"/>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5,000</w:t>
      </w:r>
      <w:r>
        <w:rPr>
          <w:rFonts w:ascii="Microsoft YaHei" w:eastAsia="Microsoft YaHei" w:hAnsi="Microsoft YaHei" w:cs="Microsoft YaHei"/>
          <w:color w:val="333333"/>
          <w:sz w:val="22"/>
        </w:rPr>
        <w:t>万人民元のシリーズ</w:t>
      </w:r>
      <w:r>
        <w:rPr>
          <w:rFonts w:ascii="Microsoft YaHei" w:eastAsia="Microsoft YaHei" w:hAnsi="Microsoft YaHei" w:cs="Microsoft YaHei"/>
          <w:color w:val="333333"/>
          <w:sz w:val="22"/>
        </w:rPr>
        <w:t>A</w:t>
      </w:r>
      <w:r>
        <w:rPr>
          <w:rFonts w:ascii="Microsoft YaHei" w:eastAsia="Microsoft YaHei" w:hAnsi="Microsoft YaHei" w:cs="Microsoft YaHei"/>
          <w:color w:val="333333"/>
          <w:sz w:val="22"/>
        </w:rPr>
        <w:t>資金調達ラウンドを終了</w:t>
      </w:r>
    </w:p>
    <w:p w14:paraId="2672ABEF" w14:textId="77777777" w:rsidR="004D63E1" w:rsidRDefault="00810F60">
      <w:pPr>
        <w:numPr>
          <w:ilvl w:val="0"/>
          <w:numId w:val="9"/>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上海赜睿信息科技</w:t>
      </w:r>
      <w:r>
        <w:rPr>
          <w:rFonts w:ascii="Microsoft YaHei" w:eastAsia="Microsoft YaHei" w:hAnsi="Microsoft YaHei" w:cs="Microsoft YaHei"/>
          <w:color w:val="333333"/>
          <w:sz w:val="22"/>
        </w:rPr>
        <w:t xml:space="preserve"> </w:t>
      </w:r>
      <w:proofErr w:type="spellStart"/>
      <w:r>
        <w:rPr>
          <w:rFonts w:ascii="Microsoft YaHei" w:eastAsia="Microsoft YaHei" w:hAnsi="Microsoft YaHei" w:cs="Microsoft YaHei"/>
          <w:color w:val="333333"/>
          <w:sz w:val="22"/>
        </w:rPr>
        <w:t>Zilliz</w:t>
      </w:r>
      <w:proofErr w:type="spellEnd"/>
      <w:r>
        <w:rPr>
          <w:rFonts w:ascii="Microsoft YaHei" w:eastAsia="Microsoft YaHei" w:hAnsi="Microsoft YaHei" w:cs="Microsoft YaHei"/>
          <w:color w:val="333333"/>
          <w:sz w:val="22"/>
        </w:rPr>
        <w:t>社が</w:t>
      </w:r>
      <w:r>
        <w:rPr>
          <w:rFonts w:ascii="Microsoft YaHei" w:eastAsia="Microsoft YaHei" w:hAnsi="Microsoft YaHei" w:cs="Microsoft YaHei"/>
          <w:color w:val="333333"/>
          <w:sz w:val="22"/>
        </w:rPr>
        <w:t>4,300</w:t>
      </w:r>
      <w:r>
        <w:rPr>
          <w:rFonts w:ascii="Microsoft YaHei" w:eastAsia="Microsoft YaHei" w:hAnsi="Microsoft YaHei" w:cs="Microsoft YaHei"/>
          <w:color w:val="333333"/>
          <w:sz w:val="22"/>
        </w:rPr>
        <w:t>万ドルのシリーズ</w:t>
      </w:r>
      <w:r>
        <w:rPr>
          <w:rFonts w:ascii="Microsoft YaHei" w:eastAsia="Microsoft YaHei" w:hAnsi="Microsoft YaHei" w:cs="Microsoft YaHei"/>
          <w:color w:val="333333"/>
          <w:sz w:val="22"/>
        </w:rPr>
        <w:t>B</w:t>
      </w:r>
      <w:r>
        <w:rPr>
          <w:rFonts w:ascii="Microsoft YaHei" w:eastAsia="Microsoft YaHei" w:hAnsi="Microsoft YaHei" w:cs="Microsoft YaHei"/>
          <w:color w:val="333333"/>
          <w:sz w:val="22"/>
        </w:rPr>
        <w:t>資金調達ラウンドを終了</w:t>
      </w:r>
    </w:p>
    <w:p w14:paraId="183ABD4E" w14:textId="77777777" w:rsidR="004D63E1" w:rsidRDefault="00810F60">
      <w:pPr>
        <w:numPr>
          <w:ilvl w:val="0"/>
          <w:numId w:val="9"/>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涛思数据</w:t>
      </w:r>
      <w:proofErr w:type="spellStart"/>
      <w:r>
        <w:rPr>
          <w:rFonts w:ascii="Microsoft YaHei" w:eastAsia="Microsoft YaHei" w:hAnsi="Microsoft YaHei" w:cs="Microsoft YaHei"/>
          <w:color w:val="333333"/>
          <w:sz w:val="22"/>
        </w:rPr>
        <w:t>Tao</w:t>
      </w:r>
      <w:r>
        <w:rPr>
          <w:rFonts w:ascii="Microsoft YaHei" w:eastAsia="Microsoft YaHei" w:hAnsi="Microsoft YaHei" w:cs="Microsoft YaHei"/>
          <w:color w:val="333333"/>
          <w:sz w:val="22"/>
        </w:rPr>
        <w:t>sData</w:t>
      </w:r>
      <w:proofErr w:type="spellEnd"/>
      <w:r>
        <w:rPr>
          <w:rFonts w:ascii="Microsoft YaHei" w:eastAsia="Microsoft YaHei" w:hAnsi="Microsoft YaHei" w:cs="Microsoft YaHei"/>
          <w:color w:val="333333"/>
          <w:sz w:val="22"/>
        </w:rPr>
        <w:t>社が</w:t>
      </w:r>
      <w:r>
        <w:rPr>
          <w:rFonts w:ascii="Microsoft YaHei" w:eastAsia="Microsoft YaHei" w:hAnsi="Microsoft YaHei" w:cs="Microsoft YaHei"/>
          <w:color w:val="333333"/>
          <w:sz w:val="22"/>
        </w:rPr>
        <w:t>4700</w:t>
      </w:r>
      <w:r>
        <w:rPr>
          <w:rFonts w:ascii="Microsoft YaHei" w:eastAsia="Microsoft YaHei" w:hAnsi="Microsoft YaHei" w:cs="Microsoft YaHei"/>
          <w:color w:val="333333"/>
          <w:sz w:val="22"/>
        </w:rPr>
        <w:t>万ドルのシリーズ</w:t>
      </w:r>
      <w:r>
        <w:rPr>
          <w:rFonts w:ascii="Microsoft YaHei" w:eastAsia="Microsoft YaHei" w:hAnsi="Microsoft YaHei" w:cs="Microsoft YaHei"/>
          <w:color w:val="333333"/>
          <w:sz w:val="22"/>
        </w:rPr>
        <w:t>B</w:t>
      </w:r>
      <w:r>
        <w:rPr>
          <w:rFonts w:ascii="Microsoft YaHei" w:eastAsia="Microsoft YaHei" w:hAnsi="Microsoft YaHei" w:cs="Microsoft YaHei"/>
          <w:color w:val="333333"/>
          <w:sz w:val="22"/>
        </w:rPr>
        <w:t>ファイナンスを実施</w:t>
      </w:r>
    </w:p>
    <w:p w14:paraId="207D05C5" w14:textId="77777777" w:rsidR="004D63E1" w:rsidRDefault="00810F60">
      <w:pPr>
        <w:numPr>
          <w:ilvl w:val="0"/>
          <w:numId w:val="9"/>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上海跬智信息技术の</w:t>
      </w:r>
      <w:proofErr w:type="spellStart"/>
      <w:r>
        <w:rPr>
          <w:rFonts w:ascii="Microsoft YaHei" w:eastAsia="Microsoft YaHei" w:hAnsi="Microsoft YaHei" w:cs="Microsoft YaHei"/>
          <w:color w:val="333333"/>
          <w:sz w:val="22"/>
        </w:rPr>
        <w:t>Kyligence</w:t>
      </w:r>
      <w:proofErr w:type="spellEnd"/>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 xml:space="preserve">Apache </w:t>
      </w:r>
      <w:proofErr w:type="spellStart"/>
      <w:r>
        <w:rPr>
          <w:rFonts w:ascii="Microsoft YaHei" w:eastAsia="Microsoft YaHei" w:hAnsi="Microsoft YaHei" w:cs="Microsoft YaHei"/>
          <w:color w:val="333333"/>
          <w:sz w:val="22"/>
        </w:rPr>
        <w:t>Kylin</w:t>
      </w:r>
      <w:proofErr w:type="spellEnd"/>
      <w:r>
        <w:rPr>
          <w:rFonts w:ascii="Microsoft YaHei" w:eastAsia="Microsoft YaHei" w:hAnsi="Microsoft YaHei" w:cs="Microsoft YaHei"/>
          <w:color w:val="333333"/>
          <w:sz w:val="22"/>
        </w:rPr>
        <w:t>プロジェクトに基づく）が</w:t>
      </w:r>
      <w:r>
        <w:rPr>
          <w:rFonts w:ascii="Microsoft YaHei" w:eastAsia="Microsoft YaHei" w:hAnsi="Microsoft YaHei" w:cs="Microsoft YaHei"/>
          <w:color w:val="333333"/>
          <w:sz w:val="22"/>
        </w:rPr>
        <w:t>7,000</w:t>
      </w:r>
      <w:r>
        <w:rPr>
          <w:rFonts w:ascii="Microsoft YaHei" w:eastAsia="Microsoft YaHei" w:hAnsi="Microsoft YaHei" w:cs="Microsoft YaHei"/>
          <w:color w:val="333333"/>
          <w:sz w:val="22"/>
        </w:rPr>
        <w:t>万ドルのシリーズ</w:t>
      </w:r>
      <w:r>
        <w:rPr>
          <w:rFonts w:ascii="Microsoft YaHei" w:eastAsia="Microsoft YaHei" w:hAnsi="Microsoft YaHei" w:cs="Microsoft YaHei"/>
          <w:color w:val="333333"/>
          <w:sz w:val="22"/>
        </w:rPr>
        <w:t>C</w:t>
      </w:r>
      <w:r>
        <w:rPr>
          <w:rFonts w:ascii="Microsoft YaHei" w:eastAsia="Microsoft YaHei" w:hAnsi="Microsoft YaHei" w:cs="Microsoft YaHei"/>
          <w:color w:val="333333"/>
          <w:sz w:val="22"/>
        </w:rPr>
        <w:t>資金調達ラウンドを終了</w:t>
      </w:r>
    </w:p>
    <w:p w14:paraId="77532563" w14:textId="77777777" w:rsidR="004D63E1" w:rsidRDefault="00810F60">
      <w:pPr>
        <w:numPr>
          <w:ilvl w:val="0"/>
          <w:numId w:val="9"/>
        </w:numPr>
        <w:spacing w:before="60" w:after="60" w:line="312" w:lineRule="auto"/>
        <w:ind w:left="352" w:hanging="352"/>
        <w:jc w:val="left"/>
        <w:rPr>
          <w:rFonts w:ascii="Microsoft YaHei" w:eastAsia="Microsoft YaHei" w:hAnsi="Microsoft YaHei" w:cs="Microsoft YaHei"/>
          <w:color w:val="333333"/>
          <w:sz w:val="22"/>
        </w:rPr>
      </w:pPr>
      <w:proofErr w:type="spellStart"/>
      <w:r>
        <w:rPr>
          <w:rFonts w:ascii="Microsoft YaHei" w:eastAsia="Microsoft YaHei" w:hAnsi="Microsoft YaHei" w:cs="Microsoft YaHei"/>
          <w:color w:val="333333"/>
          <w:sz w:val="22"/>
        </w:rPr>
        <w:t>PingCAP</w:t>
      </w:r>
      <w:proofErr w:type="spellEnd"/>
      <w:r>
        <w:rPr>
          <w:rFonts w:ascii="Microsoft YaHei" w:eastAsia="Microsoft YaHei" w:hAnsi="Microsoft YaHei" w:cs="Microsoft YaHei"/>
          <w:color w:val="333333"/>
          <w:sz w:val="22"/>
        </w:rPr>
        <w:t>はこれまでに</w:t>
      </w:r>
      <w:r>
        <w:rPr>
          <w:rFonts w:ascii="Microsoft YaHei" w:eastAsia="Microsoft YaHei" w:hAnsi="Microsoft YaHei" w:cs="Microsoft YaHei"/>
          <w:color w:val="333333"/>
          <w:sz w:val="22"/>
        </w:rPr>
        <w:t>5</w:t>
      </w:r>
      <w:r>
        <w:rPr>
          <w:rFonts w:ascii="Microsoft YaHei" w:eastAsia="Microsoft YaHei" w:hAnsi="Microsoft YaHei" w:cs="Microsoft YaHei"/>
          <w:color w:val="333333"/>
          <w:sz w:val="22"/>
        </w:rPr>
        <w:t>回の資金調達を完了しており、直近では昨年</w:t>
      </w:r>
      <w:r>
        <w:rPr>
          <w:rFonts w:ascii="Microsoft YaHei" w:eastAsia="Microsoft YaHei" w:hAnsi="Microsoft YaHei" w:cs="Microsoft YaHei"/>
          <w:color w:val="333333"/>
          <w:sz w:val="22"/>
        </w:rPr>
        <w:t>11</w:t>
      </w:r>
      <w:r>
        <w:rPr>
          <w:rFonts w:ascii="Microsoft YaHei" w:eastAsia="Microsoft YaHei" w:hAnsi="Microsoft YaHei" w:cs="Microsoft YaHei"/>
          <w:color w:val="333333"/>
          <w:sz w:val="22"/>
        </w:rPr>
        <w:t>月に</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億</w:t>
      </w:r>
      <w:r>
        <w:rPr>
          <w:rFonts w:ascii="Microsoft YaHei" w:eastAsia="Microsoft YaHei" w:hAnsi="Microsoft YaHei" w:cs="Microsoft YaHei"/>
          <w:color w:val="333333"/>
          <w:sz w:val="22"/>
        </w:rPr>
        <w:t>7,000</w:t>
      </w:r>
      <w:r>
        <w:rPr>
          <w:rFonts w:ascii="Microsoft YaHei" w:eastAsia="Microsoft YaHei" w:hAnsi="Microsoft YaHei" w:cs="Microsoft YaHei"/>
          <w:color w:val="333333"/>
          <w:sz w:val="22"/>
        </w:rPr>
        <w:t>万ドルのシリーズ</w:t>
      </w:r>
      <w:r>
        <w:rPr>
          <w:rFonts w:ascii="Microsoft YaHei" w:eastAsia="Microsoft YaHei" w:hAnsi="Microsoft YaHei" w:cs="Microsoft YaHei"/>
          <w:color w:val="333333"/>
          <w:sz w:val="22"/>
        </w:rPr>
        <w:t>D</w:t>
      </w:r>
      <w:r>
        <w:rPr>
          <w:rFonts w:ascii="Microsoft YaHei" w:eastAsia="Microsoft YaHei" w:hAnsi="Microsoft YaHei" w:cs="Microsoft YaHei"/>
          <w:color w:val="333333"/>
          <w:sz w:val="22"/>
        </w:rPr>
        <w:t>ラウンドを実施し、資金調達額は</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億</w:t>
      </w:r>
      <w:r>
        <w:rPr>
          <w:rFonts w:ascii="Microsoft YaHei" w:eastAsia="Microsoft YaHei" w:hAnsi="Microsoft YaHei" w:cs="Microsoft YaHei"/>
          <w:color w:val="333333"/>
          <w:sz w:val="22"/>
        </w:rPr>
        <w:t>4,000</w:t>
      </w:r>
      <w:r>
        <w:rPr>
          <w:rFonts w:ascii="Microsoft YaHei" w:eastAsia="Microsoft YaHei" w:hAnsi="Microsoft YaHei" w:cs="Microsoft YaHei"/>
          <w:color w:val="333333"/>
          <w:sz w:val="22"/>
        </w:rPr>
        <w:t>万ドル、評価額は約</w:t>
      </w:r>
      <w:r>
        <w:rPr>
          <w:rFonts w:ascii="Microsoft YaHei" w:eastAsia="Microsoft YaHei" w:hAnsi="Microsoft YaHei" w:cs="Microsoft YaHei"/>
          <w:color w:val="333333"/>
          <w:sz w:val="22"/>
        </w:rPr>
        <w:t>30</w:t>
      </w:r>
      <w:r>
        <w:rPr>
          <w:rFonts w:ascii="Microsoft YaHei" w:eastAsia="Microsoft YaHei" w:hAnsi="Microsoft YaHei" w:cs="Microsoft YaHei"/>
          <w:color w:val="333333"/>
          <w:sz w:val="22"/>
        </w:rPr>
        <w:t>億ドルとなり、中国のオープンソース・スタートアップ企業にとって驚異的なマイルストーンとなりました。</w:t>
      </w:r>
    </w:p>
    <w:p w14:paraId="4BCE4A77" w14:textId="77777777" w:rsidR="004D63E1" w:rsidRDefault="00810F60">
      <w:pPr>
        <w:numPr>
          <w:ilvl w:val="0"/>
          <w:numId w:val="9"/>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鲸鲮科技、创新工场が主導する</w:t>
      </w:r>
      <w:r>
        <w:rPr>
          <w:rFonts w:ascii="Microsoft YaHei" w:eastAsia="Microsoft YaHei" w:hAnsi="Microsoft YaHei" w:cs="Microsoft YaHei"/>
          <w:color w:val="333333"/>
          <w:sz w:val="22"/>
        </w:rPr>
        <w:t>1,000</w:t>
      </w:r>
      <w:r>
        <w:rPr>
          <w:rFonts w:ascii="Microsoft YaHei" w:eastAsia="Microsoft YaHei" w:hAnsi="Microsoft YaHei" w:cs="Microsoft YaHei"/>
          <w:color w:val="333333"/>
          <w:sz w:val="22"/>
        </w:rPr>
        <w:t>万</w:t>
      </w:r>
      <w:r>
        <w:rPr>
          <w:rFonts w:ascii="Microsoft YaHei" w:eastAsia="Microsoft YaHei" w:hAnsi="Microsoft YaHei" w:cs="Microsoft YaHei"/>
          <w:color w:val="333333"/>
          <w:sz w:val="22"/>
        </w:rPr>
        <w:t>ドルのエンジェルラウンドに参加</w:t>
      </w:r>
    </w:p>
    <w:p w14:paraId="440B88AD"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09873FB3" w14:textId="77777777" w:rsidR="004D63E1" w:rsidRDefault="00810F60">
      <w:pPr>
        <w:pStyle w:val="3"/>
        <w:numPr>
          <w:ilvl w:val="0"/>
          <w:numId w:val="25"/>
        </w:numPr>
        <w:ind w:left="616" w:hanging="616"/>
        <w:rPr>
          <w:rFonts w:ascii="Microsoft YaHei" w:eastAsia="Microsoft YaHei" w:hAnsi="Microsoft YaHei" w:cs="Microsoft YaHei"/>
        </w:rPr>
      </w:pPr>
      <w:bookmarkStart w:id="204" w:name="_Toc98205758"/>
      <w:r>
        <w:rPr>
          <w:rFonts w:ascii="Microsoft YaHei" w:eastAsia="Microsoft YaHei" w:hAnsi="Microsoft YaHei" w:cs="Microsoft YaHei"/>
        </w:rPr>
        <w:lastRenderedPageBreak/>
        <w:t>オープンソース・オペレーティング・システムの新たなブーム</w:t>
      </w:r>
      <w:bookmarkEnd w:id="204"/>
    </w:p>
    <w:p w14:paraId="24A36A41"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2020</w:t>
      </w:r>
      <w:r>
        <w:rPr>
          <w:rFonts w:ascii="Microsoft YaHei" w:eastAsia="Microsoft YaHei" w:hAnsi="Microsoft YaHei" w:cs="Microsoft YaHei"/>
          <w:color w:val="333333"/>
          <w:sz w:val="22"/>
        </w:rPr>
        <w:t>年末にレッドハット社が「</w:t>
      </w:r>
      <w:r>
        <w:rPr>
          <w:rFonts w:ascii="Microsoft YaHei" w:eastAsia="Microsoft YaHei" w:hAnsi="Microsoft YaHei" w:cs="Microsoft YaHei"/>
          <w:color w:val="333333"/>
          <w:sz w:val="22"/>
        </w:rPr>
        <w:t>CentOS 8</w:t>
      </w:r>
      <w:r>
        <w:rPr>
          <w:rFonts w:ascii="Microsoft YaHei" w:eastAsia="Microsoft YaHei" w:hAnsi="Microsoft YaHei" w:cs="Microsoft YaHei"/>
          <w:color w:val="333333"/>
          <w:sz w:val="22"/>
        </w:rPr>
        <w:t>」のサポートを</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年末に終了すると発表したことで、世界中の</w:t>
      </w:r>
      <w:r>
        <w:rPr>
          <w:rFonts w:ascii="Microsoft YaHei" w:eastAsia="Microsoft YaHei" w:hAnsi="Microsoft YaHei" w:cs="Microsoft YaHei"/>
          <w:color w:val="333333"/>
          <w:sz w:val="22"/>
        </w:rPr>
        <w:t>OS</w:t>
      </w:r>
      <w:r>
        <w:rPr>
          <w:rFonts w:ascii="Microsoft YaHei" w:eastAsia="Microsoft YaHei" w:hAnsi="Microsoft YaHei" w:cs="Microsoft YaHei"/>
          <w:color w:val="333333"/>
          <w:sz w:val="22"/>
        </w:rPr>
        <w:t>開発に大きな影響を与え、世界中のユーザーが適切なシステムに乗り換えようとし始めました。</w:t>
      </w:r>
      <w:r>
        <w:rPr>
          <w:rFonts w:ascii="Microsoft YaHei" w:eastAsia="Microsoft YaHei" w:hAnsi="Microsoft YaHei" w:cs="Microsoft YaHei"/>
          <w:color w:val="333333"/>
          <w:sz w:val="22"/>
        </w:rPr>
        <w:t>CentOS</w:t>
      </w:r>
      <w:r>
        <w:rPr>
          <w:rFonts w:ascii="Microsoft YaHei" w:eastAsia="Microsoft YaHei" w:hAnsi="Microsoft YaHei" w:cs="Microsoft YaHei"/>
          <w:color w:val="333333"/>
          <w:sz w:val="22"/>
        </w:rPr>
        <w:t>が廃止された場合にユーザーが直面する可能性のあるリスクに対処することは、</w:t>
      </w:r>
      <w:r>
        <w:rPr>
          <w:rFonts w:ascii="Microsoft YaHei" w:eastAsia="Microsoft YaHei" w:hAnsi="Microsoft YaHei" w:cs="Microsoft YaHei"/>
          <w:color w:val="333333"/>
          <w:sz w:val="22"/>
        </w:rPr>
        <w:t>OS</w:t>
      </w:r>
      <w:r>
        <w:rPr>
          <w:rFonts w:ascii="Microsoft YaHei" w:eastAsia="Microsoft YaHei" w:hAnsi="Microsoft YaHei" w:cs="Microsoft YaHei"/>
          <w:color w:val="333333"/>
          <w:sz w:val="22"/>
        </w:rPr>
        <w:t>ベンダーや開発者にとって重要な課題となっています。</w:t>
      </w:r>
    </w:p>
    <w:p w14:paraId="2C300A3E"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4A05C311" w14:textId="77777777" w:rsidR="004D63E1" w:rsidRDefault="00810F60">
      <w:pPr>
        <w:spacing w:before="60" w:after="60" w:line="312" w:lineRule="auto"/>
        <w:jc w:val="left"/>
        <w:rPr>
          <w:rFonts w:ascii="Microsoft YaHei" w:eastAsia="Microsoft YaHei" w:hAnsi="Microsoft YaHei" w:cs="Microsoft YaHei"/>
          <w:color w:val="171A1D"/>
          <w:highlight w:val="white"/>
        </w:rPr>
      </w:pPr>
      <w:r>
        <w:rPr>
          <w:rFonts w:ascii="Microsoft YaHei" w:eastAsia="Microsoft YaHei" w:hAnsi="Microsoft YaHei" w:cs="Microsoft YaHei"/>
          <w:color w:val="333333"/>
          <w:sz w:val="22"/>
        </w:rPr>
        <w:t>また、このような背景から、</w:t>
      </w:r>
      <w:r>
        <w:rPr>
          <w:rFonts w:ascii="Microsoft YaHei" w:eastAsia="Microsoft YaHei" w:hAnsi="Microsoft YaHei" w:cs="Microsoft YaHei"/>
          <w:color w:val="333333"/>
          <w:sz w:val="22"/>
        </w:rPr>
        <w:t>2020</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9</w:t>
      </w:r>
      <w:r>
        <w:rPr>
          <w:rFonts w:ascii="Microsoft YaHei" w:eastAsia="Microsoft YaHei" w:hAnsi="Microsoft YaHei" w:cs="Microsoft YaHei"/>
          <w:color w:val="333333"/>
          <w:sz w:val="22"/>
        </w:rPr>
        <w:t>月、</w:t>
      </w:r>
      <w:proofErr w:type="spellStart"/>
      <w:r>
        <w:rPr>
          <w:rFonts w:ascii="Microsoft YaHei" w:eastAsia="Microsoft YaHei" w:hAnsi="Microsoft YaHei" w:cs="Microsoft YaHei"/>
          <w:color w:val="333333"/>
          <w:sz w:val="22"/>
        </w:rPr>
        <w:t>AliCloud</w:t>
      </w:r>
      <w:proofErr w:type="spellEnd"/>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Unisys</w:t>
      </w:r>
      <w:r>
        <w:rPr>
          <w:rFonts w:ascii="Microsoft YaHei" w:eastAsia="Microsoft YaHei" w:hAnsi="Microsoft YaHei" w:cs="Microsoft YaHei"/>
          <w:color w:val="333333"/>
          <w:sz w:val="22"/>
        </w:rPr>
        <w:t>、龙芯、中科方德などの</w:t>
      </w:r>
      <w:r>
        <w:rPr>
          <w:rFonts w:ascii="Microsoft YaHei" w:eastAsia="Microsoft YaHei" w:hAnsi="Microsoft YaHei" w:cs="Microsoft YaHei"/>
          <w:color w:val="333333"/>
          <w:sz w:val="22"/>
        </w:rPr>
        <w:t>OS</w:t>
      </w:r>
      <w:r>
        <w:rPr>
          <w:rFonts w:ascii="Microsoft YaHei" w:eastAsia="Microsoft YaHei" w:hAnsi="Microsoft YaHei" w:cs="Microsoft YaHei"/>
          <w:color w:val="333333"/>
          <w:sz w:val="22"/>
        </w:rPr>
        <w:t>、チップ、クラウドコンピューティング企業</w:t>
      </w:r>
      <w:r>
        <w:rPr>
          <w:rFonts w:ascii="Microsoft YaHei" w:eastAsia="Microsoft YaHei" w:hAnsi="Microsoft YaHei" w:cs="Microsoft YaHei"/>
          <w:color w:val="333333"/>
          <w:sz w:val="22"/>
        </w:rPr>
        <w:t>16</w:t>
      </w:r>
      <w:r>
        <w:rPr>
          <w:rFonts w:ascii="Microsoft YaHei" w:eastAsia="Microsoft YaHei" w:hAnsi="Microsoft YaHei" w:cs="Microsoft YaHei"/>
          <w:color w:val="333333"/>
          <w:sz w:val="22"/>
        </w:rPr>
        <w:t>社と共同で、</w:t>
      </w:r>
      <w:proofErr w:type="spellStart"/>
      <w:r>
        <w:rPr>
          <w:rFonts w:ascii="Microsoft YaHei" w:eastAsia="Microsoft YaHei" w:hAnsi="Microsoft YaHei" w:cs="Microsoft YaHei"/>
          <w:color w:val="333333"/>
          <w:sz w:val="22"/>
        </w:rPr>
        <w:t>OpenAno</w:t>
      </w:r>
      <w:r>
        <w:rPr>
          <w:rFonts w:ascii="Microsoft YaHei" w:eastAsia="Microsoft YaHei" w:hAnsi="Microsoft YaHei" w:cs="Microsoft YaHei"/>
          <w:color w:val="333333"/>
          <w:sz w:val="22"/>
        </w:rPr>
        <w:t>lis</w:t>
      </w:r>
      <w:proofErr w:type="spellEnd"/>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龙蜥</w:t>
      </w:r>
      <w:r>
        <w:rPr>
          <w:rFonts w:ascii="Microsoft YaHei" w:eastAsia="Microsoft YaHei" w:hAnsi="Microsoft YaHei" w:cs="Microsoft YaHei"/>
          <w:color w:val="333333"/>
          <w:sz w:val="22"/>
        </w:rPr>
        <w:t xml:space="preserve"> OS</w:t>
      </w:r>
      <w:r>
        <w:rPr>
          <w:rFonts w:ascii="Microsoft YaHei" w:eastAsia="Microsoft YaHei" w:hAnsi="Microsoft YaHei" w:cs="Microsoft YaHei"/>
          <w:color w:val="333333"/>
          <w:sz w:val="22"/>
        </w:rPr>
        <w:t>オープンソースコミュニティを立ち上げました。</w:t>
      </w:r>
      <w:r>
        <w:rPr>
          <w:rFonts w:ascii="Microsoft YaHei" w:eastAsia="Microsoft YaHei" w:hAnsi="Microsoft YaHei" w:cs="Microsoft YaHei"/>
          <w:color w:val="171A1D"/>
          <w:highlight w:val="white"/>
        </w:rPr>
        <w:t>2021</w:t>
      </w:r>
      <w:r>
        <w:rPr>
          <w:rFonts w:ascii="Microsoft YaHei" w:eastAsia="Microsoft YaHei" w:hAnsi="Microsoft YaHei" w:cs="Microsoft YaHei"/>
          <w:color w:val="171A1D"/>
          <w:highlight w:val="white"/>
        </w:rPr>
        <w:t>年</w:t>
      </w:r>
      <w:r>
        <w:rPr>
          <w:rFonts w:ascii="Microsoft YaHei" w:eastAsia="Microsoft YaHei" w:hAnsi="Microsoft YaHei" w:cs="Microsoft YaHei"/>
          <w:color w:val="171A1D"/>
          <w:highlight w:val="white"/>
        </w:rPr>
        <w:t>11</w:t>
      </w:r>
      <w:r>
        <w:rPr>
          <w:rFonts w:ascii="Microsoft YaHei" w:eastAsia="Microsoft YaHei" w:hAnsi="Microsoft YaHei" w:cs="Microsoft YaHei"/>
          <w:color w:val="171A1D"/>
          <w:highlight w:val="white"/>
        </w:rPr>
        <w:t>月</w:t>
      </w:r>
      <w:r>
        <w:rPr>
          <w:rFonts w:ascii="Microsoft YaHei" w:eastAsia="Microsoft YaHei" w:hAnsi="Microsoft YaHei" w:cs="Microsoft YaHei"/>
          <w:color w:val="171A1D"/>
          <w:highlight w:val="white"/>
        </w:rPr>
        <w:t>4</w:t>
      </w:r>
      <w:r>
        <w:rPr>
          <w:rFonts w:ascii="Microsoft YaHei" w:eastAsia="Microsoft YaHei" w:hAnsi="Microsoft YaHei" w:cs="Microsoft YaHei"/>
          <w:color w:val="171A1D"/>
          <w:highlight w:val="white"/>
        </w:rPr>
        <w:t>日、龙蜥</w:t>
      </w:r>
      <w:r>
        <w:rPr>
          <w:rFonts w:ascii="Microsoft YaHei" w:eastAsia="Microsoft YaHei" w:hAnsi="Microsoft YaHei" w:cs="Microsoft YaHei"/>
          <w:color w:val="171A1D"/>
          <w:highlight w:val="white"/>
        </w:rPr>
        <w:t xml:space="preserve"> OS</w:t>
      </w:r>
      <w:r>
        <w:rPr>
          <w:rFonts w:ascii="Microsoft YaHei" w:eastAsia="Microsoft YaHei" w:hAnsi="Microsoft YaHei" w:cs="Microsoft YaHei"/>
          <w:color w:val="171A1D"/>
          <w:highlight w:val="white"/>
        </w:rPr>
        <w:t>を开放原子开源基金会に寄贈し、インキュベーションを行うことが発表されました。</w:t>
      </w:r>
      <w:r>
        <w:rPr>
          <w:rFonts w:ascii="Microsoft YaHei" w:eastAsia="Microsoft YaHei" w:hAnsi="Microsoft YaHei" w:cs="Microsoft YaHei"/>
          <w:color w:val="333333"/>
          <w:sz w:val="22"/>
        </w:rPr>
        <w:t>現在、</w:t>
      </w:r>
      <w:r>
        <w:rPr>
          <w:rFonts w:ascii="Microsoft YaHei" w:eastAsia="Microsoft YaHei" w:hAnsi="Microsoft YaHei" w:cs="Microsoft YaHei"/>
          <w:color w:val="171A1D"/>
          <w:highlight w:val="white"/>
        </w:rPr>
        <w:t>龙蜥</w:t>
      </w:r>
      <w:r>
        <w:rPr>
          <w:rFonts w:ascii="Microsoft YaHei" w:eastAsia="Microsoft YaHei" w:hAnsi="Microsoft YaHei" w:cs="Microsoft YaHei"/>
          <w:color w:val="333333"/>
          <w:sz w:val="22"/>
        </w:rPr>
        <w:t>OS</w:t>
      </w:r>
      <w:r>
        <w:rPr>
          <w:rFonts w:ascii="Microsoft YaHei" w:eastAsia="Microsoft YaHei" w:hAnsi="Microsoft YaHei" w:cs="Microsoft YaHei"/>
          <w:color w:val="333333"/>
          <w:sz w:val="22"/>
        </w:rPr>
        <w:t>は</w:t>
      </w:r>
      <w:proofErr w:type="spellStart"/>
      <w:r>
        <w:rPr>
          <w:rFonts w:ascii="Microsoft YaHei" w:eastAsia="Microsoft YaHei" w:hAnsi="Microsoft YaHei" w:cs="Microsoft YaHei"/>
          <w:color w:val="333333"/>
          <w:sz w:val="22"/>
        </w:rPr>
        <w:t>AliCloud</w:t>
      </w:r>
      <w:proofErr w:type="spellEnd"/>
      <w:r>
        <w:rPr>
          <w:rFonts w:ascii="Microsoft YaHei" w:eastAsia="Microsoft YaHei" w:hAnsi="Microsoft YaHei" w:cs="Microsoft YaHei"/>
          <w:color w:val="333333"/>
          <w:sz w:val="22"/>
        </w:rPr>
        <w:t>上で本格的に展開されており、総計で数百万台のマシンがインストールされています。</w:t>
      </w:r>
      <w:proofErr w:type="spellStart"/>
      <w:r>
        <w:rPr>
          <w:rFonts w:ascii="Microsoft YaHei" w:eastAsia="Microsoft YaHei" w:hAnsi="Microsoft YaHei" w:cs="Microsoft YaHei"/>
          <w:color w:val="333333"/>
          <w:sz w:val="22"/>
        </w:rPr>
        <w:t>OpenAnolis</w:t>
      </w:r>
      <w:proofErr w:type="spellEnd"/>
      <w:r>
        <w:rPr>
          <w:rFonts w:ascii="Microsoft YaHei" w:eastAsia="Microsoft YaHei" w:hAnsi="Microsoft YaHei" w:cs="Microsoft YaHei"/>
          <w:color w:val="333333"/>
          <w:sz w:val="22"/>
        </w:rPr>
        <w:t>コミュニティには、すでに</w:t>
      </w:r>
      <w:r>
        <w:rPr>
          <w:rFonts w:ascii="Microsoft YaHei" w:eastAsia="Microsoft YaHei" w:hAnsi="Microsoft YaHei" w:cs="Microsoft YaHei"/>
          <w:color w:val="333333"/>
          <w:sz w:val="22"/>
        </w:rPr>
        <w:t>50</w:t>
      </w:r>
      <w:r>
        <w:rPr>
          <w:rFonts w:ascii="Microsoft YaHei" w:eastAsia="Microsoft YaHei" w:hAnsi="Microsoft YaHei" w:cs="Microsoft YaHei"/>
          <w:color w:val="333333"/>
          <w:sz w:val="22"/>
        </w:rPr>
        <w:t>社以上の企業が参加しています。</w:t>
      </w:r>
      <w:r>
        <w:rPr>
          <w:rFonts w:ascii="Microsoft YaHei" w:eastAsia="Microsoft YaHei" w:hAnsi="Microsoft YaHei" w:cs="Microsoft YaHei"/>
          <w:color w:val="171A1D"/>
          <w:highlight w:val="white"/>
        </w:rPr>
        <w:t>その中でも、</w:t>
      </w:r>
      <w:r>
        <w:rPr>
          <w:rFonts w:ascii="Microsoft YaHei" w:eastAsia="Microsoft YaHei" w:hAnsi="Microsoft YaHei" w:cs="Microsoft YaHei"/>
          <w:color w:val="171A1D"/>
          <w:highlight w:val="white"/>
        </w:rPr>
        <w:t>Unisys</w:t>
      </w:r>
      <w:r>
        <w:rPr>
          <w:rFonts w:ascii="Microsoft YaHei" w:eastAsia="Microsoft YaHei" w:hAnsi="Microsoft YaHei" w:cs="Microsoft YaHei"/>
          <w:color w:val="171A1D"/>
          <w:highlight w:val="white"/>
        </w:rPr>
        <w:t>と</w:t>
      </w:r>
      <w:r>
        <w:rPr>
          <w:rFonts w:ascii="Microsoft YaHei" w:eastAsia="Microsoft YaHei" w:hAnsi="Microsoft YaHei" w:cs="Microsoft YaHei"/>
          <w:color w:val="171A1D"/>
          <w:highlight w:val="white"/>
        </w:rPr>
        <w:t>China Mobile Cloud</w:t>
      </w:r>
      <w:r>
        <w:rPr>
          <w:rFonts w:ascii="Microsoft YaHei" w:eastAsia="Microsoft YaHei" w:hAnsi="Microsoft YaHei" w:cs="Microsoft YaHei"/>
          <w:color w:val="171A1D"/>
          <w:highlight w:val="white"/>
        </w:rPr>
        <w:t>は、龙蜥</w:t>
      </w:r>
      <w:r>
        <w:rPr>
          <w:rFonts w:ascii="Microsoft YaHei" w:eastAsia="Microsoft YaHei" w:hAnsi="Microsoft YaHei" w:cs="Microsoft YaHei"/>
          <w:color w:val="171A1D"/>
          <w:highlight w:val="white"/>
        </w:rPr>
        <w:t>OS</w:t>
      </w:r>
      <w:r>
        <w:rPr>
          <w:rFonts w:ascii="Microsoft YaHei" w:eastAsia="Microsoft YaHei" w:hAnsi="Microsoft YaHei" w:cs="Microsoft YaHei"/>
          <w:color w:val="171A1D"/>
          <w:highlight w:val="white"/>
        </w:rPr>
        <w:t>をベースにした商用版をリリースしています。また、龙蜥は、国家安全保障アルゴリズム</w:t>
      </w:r>
      <w:r>
        <w:rPr>
          <w:rFonts w:ascii="Microsoft YaHei" w:eastAsia="Microsoft YaHei" w:hAnsi="Microsoft YaHei" w:cs="Microsoft YaHei"/>
          <w:color w:val="171A1D"/>
          <w:highlight w:val="white"/>
        </w:rPr>
        <w:t>のフルソフトウェアスタックを</w:t>
      </w:r>
      <w:r>
        <w:rPr>
          <w:rFonts w:ascii="Microsoft YaHei" w:eastAsia="Microsoft YaHei" w:hAnsi="Microsoft YaHei" w:cs="Microsoft YaHei"/>
          <w:color w:val="171A1D"/>
          <w:highlight w:val="white"/>
        </w:rPr>
        <w:t>OS</w:t>
      </w:r>
      <w:r>
        <w:rPr>
          <w:rFonts w:ascii="Microsoft YaHei" w:eastAsia="Microsoft YaHei" w:hAnsi="Microsoft YaHei" w:cs="Microsoft YaHei"/>
          <w:color w:val="171A1D"/>
          <w:highlight w:val="white"/>
        </w:rPr>
        <w:t>レベルから提供する中国初の</w:t>
      </w:r>
      <w:r>
        <w:rPr>
          <w:rFonts w:ascii="Microsoft YaHei" w:eastAsia="Microsoft YaHei" w:hAnsi="Microsoft YaHei" w:cs="Microsoft YaHei"/>
          <w:color w:val="171A1D"/>
          <w:highlight w:val="white"/>
        </w:rPr>
        <w:t>OS</w:t>
      </w:r>
      <w:r>
        <w:rPr>
          <w:rFonts w:ascii="Microsoft YaHei" w:eastAsia="Microsoft YaHei" w:hAnsi="Microsoft YaHei" w:cs="Microsoft YaHei"/>
          <w:color w:val="171A1D"/>
          <w:highlight w:val="white"/>
        </w:rPr>
        <w:t>ソリューションであり、カーネルの</w:t>
      </w:r>
      <w:r>
        <w:rPr>
          <w:rFonts w:ascii="Microsoft YaHei" w:eastAsia="Microsoft YaHei" w:hAnsi="Microsoft YaHei" w:cs="Microsoft YaHei"/>
          <w:color w:val="171A1D"/>
          <w:highlight w:val="white"/>
        </w:rPr>
        <w:t>SM4</w:t>
      </w:r>
      <w:r>
        <w:rPr>
          <w:rFonts w:ascii="Microsoft YaHei" w:eastAsia="Microsoft YaHei" w:hAnsi="Microsoft YaHei" w:cs="Microsoft YaHei"/>
          <w:color w:val="171A1D"/>
          <w:highlight w:val="white"/>
        </w:rPr>
        <w:t>アルゴリズムを深く最適化することで、パフォーマンスを約</w:t>
      </w:r>
      <w:r>
        <w:rPr>
          <w:rFonts w:ascii="Microsoft YaHei" w:eastAsia="Microsoft YaHei" w:hAnsi="Microsoft YaHei" w:cs="Microsoft YaHei"/>
          <w:color w:val="171A1D"/>
          <w:highlight w:val="white"/>
        </w:rPr>
        <w:t>800%</w:t>
      </w:r>
      <w:r>
        <w:rPr>
          <w:rFonts w:ascii="Microsoft YaHei" w:eastAsia="Microsoft YaHei" w:hAnsi="Microsoft YaHei" w:cs="Microsoft YaHei"/>
          <w:color w:val="171A1D"/>
          <w:highlight w:val="white"/>
        </w:rPr>
        <w:t>向上させ、中国の国家安全保障アルゴリズムをコンプライアンスから本番アプリケーションへと移行させることができます。</w:t>
      </w:r>
    </w:p>
    <w:p w14:paraId="5A193525"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1418C1B5"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2019</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12</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31</w:t>
      </w:r>
      <w:r>
        <w:rPr>
          <w:rFonts w:ascii="Microsoft YaHei" w:eastAsia="Microsoft YaHei" w:hAnsi="Microsoft YaHei" w:cs="Microsoft YaHei"/>
          <w:color w:val="333333"/>
          <w:sz w:val="22"/>
        </w:rPr>
        <w:t>日、ファーウェイは</w:t>
      </w:r>
      <w:r>
        <w:rPr>
          <w:rFonts w:ascii="Microsoft YaHei" w:eastAsia="Microsoft YaHei" w:hAnsi="Microsoft YaHei" w:cs="Microsoft YaHei"/>
          <w:color w:val="333333"/>
          <w:sz w:val="22"/>
        </w:rPr>
        <w:t>10</w:t>
      </w:r>
      <w:r>
        <w:rPr>
          <w:rFonts w:ascii="Microsoft YaHei" w:eastAsia="Microsoft YaHei" w:hAnsi="Microsoft YaHei" w:cs="Microsoft YaHei"/>
          <w:color w:val="333333"/>
          <w:sz w:val="22"/>
        </w:rPr>
        <w:t>年前に自社開発した</w:t>
      </w:r>
      <w:r>
        <w:rPr>
          <w:rFonts w:ascii="Microsoft YaHei" w:eastAsia="Microsoft YaHei" w:hAnsi="Microsoft YaHei" w:cs="Microsoft YaHei"/>
          <w:color w:val="333333"/>
          <w:sz w:val="22"/>
        </w:rPr>
        <w:t>OS</w:t>
      </w:r>
      <w:r>
        <w:rPr>
          <w:rFonts w:ascii="Microsoft YaHei" w:eastAsia="Microsoft YaHei" w:hAnsi="Microsoft YaHei" w:cs="Microsoft YaHei"/>
          <w:color w:val="333333"/>
          <w:sz w:val="22"/>
        </w:rPr>
        <w:t>「</w:t>
      </w:r>
      <w:proofErr w:type="spellStart"/>
      <w:r>
        <w:rPr>
          <w:rFonts w:ascii="Microsoft YaHei" w:eastAsia="Microsoft YaHei" w:hAnsi="Microsoft YaHei" w:cs="Microsoft YaHei"/>
          <w:color w:val="333333"/>
          <w:sz w:val="22"/>
        </w:rPr>
        <w:t>EulerOS</w:t>
      </w:r>
      <w:proofErr w:type="spellEnd"/>
      <w:r>
        <w:rPr>
          <w:rFonts w:ascii="Microsoft YaHei" w:eastAsia="Microsoft YaHei" w:hAnsi="Microsoft YaHei" w:cs="Microsoft YaHei"/>
          <w:color w:val="333333"/>
          <w:sz w:val="22"/>
        </w:rPr>
        <w:t>」を「</w:t>
      </w:r>
      <w:proofErr w:type="spellStart"/>
      <w:r>
        <w:rPr>
          <w:rFonts w:ascii="Microsoft YaHei" w:eastAsia="Microsoft YaHei" w:hAnsi="Microsoft YaHei" w:cs="Microsoft YaHei"/>
          <w:color w:val="333333"/>
          <w:sz w:val="22"/>
        </w:rPr>
        <w:t>openEuler</w:t>
      </w:r>
      <w:proofErr w:type="spellEnd"/>
      <w:r>
        <w:rPr>
          <w:rFonts w:ascii="Microsoft YaHei" w:eastAsia="Microsoft YaHei" w:hAnsi="Microsoft YaHei" w:cs="Microsoft YaHei"/>
          <w:color w:val="333333"/>
          <w:sz w:val="22"/>
        </w:rPr>
        <w:t>」としてリブランディングし、ソースコード、イメージ、開発テスト環境をコミュニティに公開しました。過去</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年間のオープンソースで、</w:t>
      </w:r>
      <w:proofErr w:type="spellStart"/>
      <w:r>
        <w:rPr>
          <w:rFonts w:ascii="Microsoft YaHei" w:eastAsia="Microsoft YaHei" w:hAnsi="Microsoft YaHei" w:cs="Microsoft YaHei"/>
          <w:color w:val="333333"/>
          <w:sz w:val="22"/>
        </w:rPr>
        <w:t>op</w:t>
      </w:r>
      <w:r>
        <w:rPr>
          <w:rFonts w:ascii="Microsoft YaHei" w:eastAsia="Microsoft YaHei" w:hAnsi="Microsoft YaHei" w:cs="Microsoft YaHei"/>
          <w:color w:val="333333"/>
          <w:sz w:val="22"/>
        </w:rPr>
        <w:t>enEuler</w:t>
      </w:r>
      <w:proofErr w:type="spellEnd"/>
      <w:r>
        <w:rPr>
          <w:rFonts w:ascii="Microsoft YaHei" w:eastAsia="Microsoft YaHei" w:hAnsi="Microsoft YaHei" w:cs="Microsoft YaHei"/>
          <w:color w:val="333333"/>
          <w:sz w:val="22"/>
        </w:rPr>
        <w:t>はバージョン</w:t>
      </w:r>
      <w:r>
        <w:rPr>
          <w:rFonts w:ascii="Microsoft YaHei" w:eastAsia="Microsoft YaHei" w:hAnsi="Microsoft YaHei" w:cs="Microsoft YaHei"/>
          <w:color w:val="333333"/>
          <w:sz w:val="22"/>
        </w:rPr>
        <w:t>20.03 LTS</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20.09 Innovation</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21.03 Innovation</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21.09 Innovation</w:t>
      </w:r>
      <w:r>
        <w:rPr>
          <w:rFonts w:ascii="Microsoft YaHei" w:eastAsia="Microsoft YaHei" w:hAnsi="Microsoft YaHei" w:cs="Microsoft YaHei"/>
          <w:color w:val="333333"/>
          <w:sz w:val="22"/>
        </w:rPr>
        <w:t>の</w:t>
      </w:r>
      <w:r>
        <w:rPr>
          <w:rFonts w:ascii="Microsoft YaHei" w:eastAsia="Microsoft YaHei" w:hAnsi="Microsoft YaHei" w:cs="Microsoft YaHei"/>
          <w:color w:val="333333"/>
          <w:sz w:val="22"/>
        </w:rPr>
        <w:t>4</w:t>
      </w:r>
      <w:r>
        <w:rPr>
          <w:rFonts w:ascii="Microsoft YaHei" w:eastAsia="Microsoft YaHei" w:hAnsi="Microsoft YaHei" w:cs="Microsoft YaHei"/>
          <w:color w:val="333333"/>
          <w:sz w:val="22"/>
        </w:rPr>
        <w:t>つのバージョンをリリースしました。</w:t>
      </w:r>
      <w:proofErr w:type="spellStart"/>
      <w:r>
        <w:rPr>
          <w:rFonts w:ascii="Microsoft YaHei" w:eastAsia="Microsoft YaHei" w:hAnsi="Microsoft YaHei" w:cs="Microsoft YaHei"/>
          <w:color w:val="333333"/>
          <w:sz w:val="22"/>
        </w:rPr>
        <w:t>openEuler</w:t>
      </w:r>
      <w:proofErr w:type="spellEnd"/>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月に</w:t>
      </w:r>
      <w:r>
        <w:rPr>
          <w:rFonts w:ascii="Microsoft YaHei" w:eastAsia="Microsoft YaHei" w:hAnsi="Microsoft YaHei" w:cs="Microsoft YaHei"/>
          <w:color w:val="333333"/>
          <w:sz w:val="22"/>
        </w:rPr>
        <w:t>21.03 Innovation</w:t>
      </w:r>
      <w:r>
        <w:rPr>
          <w:rFonts w:ascii="Microsoft YaHei" w:eastAsia="Microsoft YaHei" w:hAnsi="Microsoft YaHei" w:cs="Microsoft YaHei"/>
          <w:color w:val="333333"/>
          <w:sz w:val="22"/>
        </w:rPr>
        <w:t>をリリースしてカーネルのホットアップグレードとメモリ階層管理に革新をもたらし、</w:t>
      </w:r>
      <w:r>
        <w:rPr>
          <w:rFonts w:ascii="Microsoft YaHei" w:eastAsia="Microsoft YaHei" w:hAnsi="Microsoft YaHei" w:cs="Microsoft YaHei"/>
          <w:color w:val="333333"/>
          <w:sz w:val="22"/>
        </w:rPr>
        <w:t>9</w:t>
      </w:r>
      <w:r>
        <w:rPr>
          <w:rFonts w:ascii="Microsoft YaHei" w:eastAsia="Microsoft YaHei" w:hAnsi="Microsoft YaHei" w:cs="Microsoft YaHei"/>
          <w:color w:val="333333"/>
          <w:sz w:val="22"/>
        </w:rPr>
        <w:t>月には</w:t>
      </w:r>
      <w:r>
        <w:fldChar w:fldCharType="begin"/>
      </w:r>
      <w:r>
        <w:instrText xml:space="preserve"> HYPERLINK "https://www.infoq.cn/article/G0jTHBV3ipirfQU8xZY3" \h </w:instrText>
      </w:r>
      <w:r>
        <w:fldChar w:fldCharType="separate"/>
      </w:r>
      <w:r>
        <w:rPr>
          <w:rFonts w:ascii="Microsoft YaHei" w:eastAsia="Microsoft YaHei" w:hAnsi="Microsoft YaHei" w:cs="Microsoft YaHei"/>
          <w:color w:val="1E6FFF"/>
          <w:sz w:val="22"/>
          <w:u w:val="single"/>
        </w:rPr>
        <w:t>21.09 Innovation</w:t>
      </w:r>
      <w:r>
        <w:rPr>
          <w:rFonts w:ascii="Microsoft YaHei" w:eastAsia="Microsoft YaHei" w:hAnsi="Microsoft YaHei" w:cs="Microsoft YaHei"/>
          <w:color w:val="1E6FFF"/>
          <w:sz w:val="22"/>
          <w:u w:val="single"/>
        </w:rPr>
        <w:t>を</w:t>
      </w:r>
      <w:r>
        <w:rPr>
          <w:rFonts w:ascii="Microsoft YaHei" w:eastAsia="Microsoft YaHei" w:hAnsi="Microsoft YaHei" w:cs="Microsoft YaHei"/>
          <w:color w:val="1E6FFF"/>
          <w:sz w:val="22"/>
          <w:u w:val="single"/>
        </w:rPr>
        <w:fldChar w:fldCharType="end"/>
      </w:r>
      <w:r>
        <w:rPr>
          <w:rFonts w:ascii="Microsoft YaHei" w:eastAsia="Microsoft YaHei" w:hAnsi="Microsoft YaHei" w:cs="Microsoft YaHei"/>
          <w:color w:val="333333"/>
          <w:sz w:val="22"/>
        </w:rPr>
        <w:t>リリースしました。サーバーやクラウドコンピューティングのシナリオが強化されただけでなく、エッジコンピューティングやエンベデッドのシナリオにも対応できるようになりました。</w:t>
      </w:r>
    </w:p>
    <w:p w14:paraId="14CBFA7F"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7055A763"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11</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 xml:space="preserve">Huawei </w:t>
      </w:r>
      <w:proofErr w:type="spellStart"/>
      <w:r>
        <w:rPr>
          <w:rFonts w:ascii="Microsoft YaHei" w:eastAsia="Microsoft YaHei" w:hAnsi="Microsoft YaHei" w:cs="Microsoft YaHei"/>
          <w:color w:val="333333"/>
          <w:sz w:val="22"/>
        </w:rPr>
        <w:t>openEuler</w:t>
      </w:r>
      <w:proofErr w:type="spellEnd"/>
      <w:r>
        <w:rPr>
          <w:rFonts w:ascii="Microsoft YaHei" w:eastAsia="Microsoft YaHei" w:hAnsi="Microsoft YaHei" w:cs="Microsoft YaHei"/>
          <w:color w:val="333333"/>
          <w:sz w:val="22"/>
        </w:rPr>
        <w:t>は正式に</w:t>
      </w:r>
      <w:r>
        <w:rPr>
          <w:rFonts w:ascii="Microsoft YaHei" w:eastAsia="Microsoft YaHei" w:hAnsi="Microsoft YaHei" w:cs="Microsoft YaHei"/>
          <w:color w:val="171A1D"/>
          <w:highlight w:val="white"/>
        </w:rPr>
        <w:t>开放原子开源基金会</w:t>
      </w:r>
      <w:r>
        <w:rPr>
          <w:rFonts w:ascii="Microsoft YaHei" w:eastAsia="Microsoft YaHei" w:hAnsi="Microsoft YaHei" w:cs="Microsoft YaHei"/>
          <w:color w:val="333333"/>
          <w:sz w:val="22"/>
        </w:rPr>
        <w:t>に寄贈されました。その後、インテルも正式にコントリビューター・ライセンス契約を締結し、</w:t>
      </w:r>
      <w:proofErr w:type="spellStart"/>
      <w:r>
        <w:rPr>
          <w:rFonts w:ascii="Microsoft YaHei" w:eastAsia="Microsoft YaHei" w:hAnsi="Microsoft YaHei" w:cs="Microsoft YaHei"/>
          <w:color w:val="333333"/>
          <w:sz w:val="22"/>
        </w:rPr>
        <w:t>openEuler</w:t>
      </w:r>
      <w:proofErr w:type="spellEnd"/>
      <w:r>
        <w:rPr>
          <w:rFonts w:ascii="Microsoft YaHei" w:eastAsia="Microsoft YaHei" w:hAnsi="Microsoft YaHei" w:cs="Microsoft YaHei"/>
          <w:color w:val="333333"/>
          <w:sz w:val="22"/>
        </w:rPr>
        <w:t>オープンソース・コミュニティに参加しました。現在、</w:t>
      </w:r>
      <w:proofErr w:type="spellStart"/>
      <w:r>
        <w:rPr>
          <w:rFonts w:ascii="Microsoft YaHei" w:eastAsia="Microsoft YaHei" w:hAnsi="Microsoft YaHei" w:cs="Microsoft YaHei"/>
          <w:color w:val="333333"/>
          <w:sz w:val="22"/>
        </w:rPr>
        <w:t>openEuler</w:t>
      </w:r>
      <w:proofErr w:type="spellEnd"/>
      <w:r>
        <w:rPr>
          <w:rFonts w:ascii="Microsoft YaHei" w:eastAsia="Microsoft YaHei" w:hAnsi="Microsoft YaHei" w:cs="Microsoft YaHei"/>
          <w:color w:val="333333"/>
          <w:sz w:val="22"/>
        </w:rPr>
        <w:t>コミュニティには</w:t>
      </w:r>
      <w:r>
        <w:rPr>
          <w:rFonts w:ascii="Microsoft YaHei" w:eastAsia="Microsoft YaHei" w:hAnsi="Microsoft YaHei" w:cs="Microsoft YaHei"/>
          <w:color w:val="333333"/>
          <w:sz w:val="22"/>
        </w:rPr>
        <w:t>300</w:t>
      </w:r>
      <w:r>
        <w:rPr>
          <w:rFonts w:ascii="Microsoft YaHei" w:eastAsia="Microsoft YaHei" w:hAnsi="Microsoft YaHei" w:cs="Microsoft YaHei"/>
          <w:color w:val="333333"/>
          <w:sz w:val="22"/>
        </w:rPr>
        <w:t>社以上の企業と</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万人近くのコミュニティ開発者が参加しています。</w:t>
      </w:r>
    </w:p>
    <w:p w14:paraId="21036539"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1A4EF0AF"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また</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2020</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9</w:t>
      </w:r>
      <w:r>
        <w:rPr>
          <w:rFonts w:ascii="Microsoft YaHei" w:eastAsia="Microsoft YaHei" w:hAnsi="Microsoft YaHei" w:cs="Microsoft YaHei"/>
          <w:color w:val="333333"/>
          <w:sz w:val="22"/>
        </w:rPr>
        <w:t>月、テンセントは</w:t>
      </w:r>
      <w:proofErr w:type="spellStart"/>
      <w:r>
        <w:rPr>
          <w:rFonts w:ascii="Microsoft YaHei" w:eastAsia="Microsoft YaHei" w:hAnsi="Microsoft YaHei" w:cs="Microsoft YaHei"/>
          <w:color w:val="333333"/>
          <w:sz w:val="22"/>
        </w:rPr>
        <w:t>TencentOS</w:t>
      </w:r>
      <w:proofErr w:type="spellEnd"/>
      <w:r>
        <w:rPr>
          <w:rFonts w:ascii="Microsoft YaHei" w:eastAsia="Microsoft YaHei" w:hAnsi="Microsoft YaHei" w:cs="Microsoft YaHei"/>
          <w:color w:val="333333"/>
          <w:sz w:val="22"/>
        </w:rPr>
        <w:t xml:space="preserve"> Tiny</w:t>
      </w:r>
      <w:r>
        <w:rPr>
          <w:rFonts w:ascii="Microsoft YaHei" w:eastAsia="Microsoft YaHei" w:hAnsi="Microsoft YaHei" w:cs="Microsoft YaHei"/>
          <w:color w:val="333333"/>
          <w:sz w:val="22"/>
        </w:rPr>
        <w:t>を</w:t>
      </w:r>
      <w:r>
        <w:rPr>
          <w:rFonts w:ascii="Microsoft YaHei" w:eastAsia="Microsoft YaHei" w:hAnsi="Microsoft YaHei" w:cs="Microsoft YaHei"/>
          <w:color w:val="171A1D"/>
          <w:highlight w:val="white"/>
        </w:rPr>
        <w:t>开放原子开源基金会</w:t>
      </w:r>
      <w:r>
        <w:rPr>
          <w:rFonts w:ascii="Microsoft YaHei" w:eastAsia="Microsoft YaHei" w:hAnsi="Microsoft YaHei" w:cs="Microsoft YaHei"/>
          <w:color w:val="333333"/>
          <w:sz w:val="22"/>
        </w:rPr>
        <w:t>に寄贈した。</w:t>
      </w:r>
      <w:r>
        <w:rPr>
          <w:rFonts w:ascii="Microsoft YaHei" w:eastAsia="Microsoft YaHei" w:hAnsi="Microsoft YaHei" w:cs="Microsoft YaHei"/>
          <w:color w:val="171A1D"/>
          <w:highlight w:val="white"/>
        </w:rPr>
        <w:t>开放原子开源基金会</w:t>
      </w:r>
      <w:r>
        <w:rPr>
          <w:rFonts w:ascii="Microsoft YaHei" w:eastAsia="Microsoft YaHei" w:hAnsi="Microsoft YaHei" w:cs="Microsoft YaHei"/>
          <w:color w:val="333333"/>
          <w:sz w:val="22"/>
        </w:rPr>
        <w:t>は現在、中国の</w:t>
      </w:r>
      <w:r>
        <w:rPr>
          <w:rFonts w:ascii="Microsoft YaHei" w:eastAsia="Microsoft YaHei" w:hAnsi="Microsoft YaHei" w:cs="Microsoft YaHei"/>
          <w:color w:val="333333"/>
          <w:sz w:val="22"/>
        </w:rPr>
        <w:t>5</w:t>
      </w:r>
      <w:r>
        <w:rPr>
          <w:rFonts w:ascii="Microsoft YaHei" w:eastAsia="Microsoft YaHei" w:hAnsi="Microsoft YaHei" w:cs="Microsoft YaHei"/>
          <w:color w:val="333333"/>
          <w:sz w:val="22"/>
        </w:rPr>
        <w:t>つのオープンソース</w:t>
      </w:r>
      <w:r>
        <w:rPr>
          <w:rFonts w:ascii="Microsoft YaHei" w:eastAsia="Microsoft YaHei" w:hAnsi="Microsoft YaHei" w:cs="Microsoft YaHei"/>
          <w:color w:val="333333"/>
          <w:sz w:val="22"/>
        </w:rPr>
        <w:t>OS</w:t>
      </w:r>
      <w:r>
        <w:rPr>
          <w:rFonts w:ascii="Microsoft YaHei" w:eastAsia="Microsoft YaHei" w:hAnsi="Microsoft YaHei" w:cs="Microsoft YaHei"/>
          <w:color w:val="333333"/>
          <w:sz w:val="22"/>
        </w:rPr>
        <w:t>プロジェクト（</w:t>
      </w:r>
      <w:r>
        <w:rPr>
          <w:rFonts w:ascii="Microsoft YaHei" w:eastAsia="Microsoft YaHei" w:hAnsi="Microsoft YaHei" w:cs="Microsoft YaHei"/>
          <w:color w:val="171A1D"/>
          <w:highlight w:val="white"/>
        </w:rPr>
        <w:t>龙蜥</w:t>
      </w:r>
      <w:r>
        <w:rPr>
          <w:rFonts w:ascii="Microsoft YaHei" w:eastAsia="Microsoft YaHei" w:hAnsi="Microsoft YaHei" w:cs="Microsoft YaHei"/>
          <w:color w:val="171A1D"/>
          <w:highlight w:val="white"/>
        </w:rPr>
        <w:t xml:space="preserve"> </w:t>
      </w:r>
      <w:r>
        <w:rPr>
          <w:rFonts w:ascii="Microsoft YaHei" w:eastAsia="Microsoft YaHei" w:hAnsi="Microsoft YaHei" w:cs="Microsoft YaHei"/>
          <w:color w:val="333333"/>
          <w:sz w:val="22"/>
        </w:rPr>
        <w:t>Anolis OS</w:t>
      </w:r>
      <w:r>
        <w:rPr>
          <w:rFonts w:ascii="Microsoft YaHei" w:eastAsia="Microsoft YaHei" w:hAnsi="Microsoft YaHei" w:cs="Microsoft YaHei"/>
          <w:color w:val="333333"/>
          <w:sz w:val="22"/>
        </w:rPr>
        <w:t>、</w:t>
      </w:r>
      <w:proofErr w:type="spellStart"/>
      <w:r>
        <w:rPr>
          <w:rFonts w:ascii="Microsoft YaHei" w:eastAsia="Microsoft YaHei" w:hAnsi="Microsoft YaHei" w:cs="Microsoft YaHei"/>
          <w:color w:val="333333"/>
          <w:sz w:val="22"/>
        </w:rPr>
        <w:t>openEuler</w:t>
      </w:r>
      <w:proofErr w:type="spellEnd"/>
      <w:r>
        <w:rPr>
          <w:rFonts w:ascii="Microsoft YaHei" w:eastAsia="Microsoft YaHei" w:hAnsi="Microsoft YaHei" w:cs="Microsoft YaHei"/>
          <w:color w:val="333333"/>
          <w:sz w:val="22"/>
        </w:rPr>
        <w:t>、</w:t>
      </w:r>
      <w:proofErr w:type="spellStart"/>
      <w:r>
        <w:rPr>
          <w:rFonts w:ascii="Microsoft YaHei" w:eastAsia="Microsoft YaHei" w:hAnsi="Microsoft YaHei" w:cs="Microsoft YaHei"/>
          <w:color w:val="333333"/>
          <w:sz w:val="22"/>
        </w:rPr>
        <w:t>OpenHarmony</w:t>
      </w:r>
      <w:proofErr w:type="spellEnd"/>
      <w:r>
        <w:rPr>
          <w:rFonts w:ascii="Microsoft YaHei" w:eastAsia="Microsoft YaHei" w:hAnsi="Microsoft YaHei" w:cs="Microsoft YaHei"/>
          <w:color w:val="333333"/>
          <w:sz w:val="22"/>
        </w:rPr>
        <w:t>、</w:t>
      </w:r>
      <w:proofErr w:type="spellStart"/>
      <w:r>
        <w:rPr>
          <w:rFonts w:ascii="Microsoft YaHei" w:eastAsia="Microsoft YaHei" w:hAnsi="Microsoft YaHei" w:cs="Microsoft YaHei"/>
          <w:color w:val="333333"/>
          <w:sz w:val="22"/>
        </w:rPr>
        <w:t>TecentOS</w:t>
      </w:r>
      <w:proofErr w:type="spellEnd"/>
      <w:r>
        <w:rPr>
          <w:rFonts w:ascii="Microsoft YaHei" w:eastAsia="Microsoft YaHei" w:hAnsi="Microsoft YaHei" w:cs="Microsoft YaHei"/>
          <w:color w:val="333333"/>
          <w:sz w:val="22"/>
        </w:rPr>
        <w:t xml:space="preserve"> Tiny</w:t>
      </w:r>
      <w:r>
        <w:rPr>
          <w:rFonts w:ascii="Microsoft YaHei" w:eastAsia="Microsoft YaHei" w:hAnsi="Microsoft YaHei" w:cs="Microsoft YaHei"/>
          <w:color w:val="333333"/>
          <w:sz w:val="22"/>
        </w:rPr>
        <w:t>、</w:t>
      </w:r>
      <w:proofErr w:type="spellStart"/>
      <w:r>
        <w:rPr>
          <w:rFonts w:ascii="Microsoft YaHei" w:eastAsia="Microsoft YaHei" w:hAnsi="Microsoft YaHei" w:cs="Microsoft YaHei"/>
          <w:color w:val="333333"/>
          <w:sz w:val="22"/>
        </w:rPr>
        <w:t>AliOS</w:t>
      </w:r>
      <w:proofErr w:type="spellEnd"/>
      <w:r>
        <w:rPr>
          <w:rFonts w:ascii="Microsoft YaHei" w:eastAsia="Microsoft YaHei" w:hAnsi="Microsoft YaHei" w:cs="Microsoft YaHei"/>
          <w:color w:val="333333"/>
          <w:sz w:val="22"/>
        </w:rPr>
        <w:t xml:space="preserve"> Things</w:t>
      </w:r>
      <w:r>
        <w:rPr>
          <w:rFonts w:ascii="Microsoft YaHei" w:eastAsia="Microsoft YaHei" w:hAnsi="Microsoft YaHei" w:cs="Microsoft YaHei"/>
          <w:color w:val="333333"/>
          <w:sz w:val="22"/>
        </w:rPr>
        <w:t>）に加え、</w:t>
      </w:r>
      <w:r>
        <w:rPr>
          <w:rFonts w:ascii="Microsoft YaHei" w:eastAsia="Microsoft YaHei" w:hAnsi="Microsoft YaHei" w:cs="Microsoft YaHei"/>
          <w:color w:val="333333"/>
          <w:sz w:val="22"/>
        </w:rPr>
        <w:t>Redis</w:t>
      </w:r>
      <w:r>
        <w:rPr>
          <w:rFonts w:ascii="Microsoft YaHei" w:eastAsia="Microsoft YaHei" w:hAnsi="Microsoft YaHei" w:cs="Microsoft YaHei"/>
          <w:color w:val="333333"/>
          <w:sz w:val="22"/>
        </w:rPr>
        <w:t>ライクなストレージシステム「</w:t>
      </w:r>
      <w:r>
        <w:rPr>
          <w:rFonts w:ascii="Microsoft YaHei" w:eastAsia="Microsoft YaHei" w:hAnsi="Microsoft YaHei" w:cs="Microsoft YaHei"/>
          <w:color w:val="333333"/>
          <w:sz w:val="22"/>
        </w:rPr>
        <w:t>PIKA</w:t>
      </w:r>
      <w:r>
        <w:rPr>
          <w:rFonts w:ascii="Microsoft YaHei" w:eastAsia="Microsoft YaHei" w:hAnsi="Microsoft YaHei" w:cs="Microsoft YaHei"/>
          <w:color w:val="333333"/>
          <w:sz w:val="22"/>
        </w:rPr>
        <w:t>」、クラウドネイティブな分散型データベース「</w:t>
      </w:r>
      <w:proofErr w:type="spellStart"/>
      <w:r>
        <w:rPr>
          <w:rFonts w:ascii="Microsoft YaHei" w:eastAsia="Microsoft YaHei" w:hAnsi="Microsoft YaHei" w:cs="Microsoft YaHei"/>
          <w:color w:val="333333"/>
          <w:sz w:val="22"/>
        </w:rPr>
        <w:t>ZNBase</w:t>
      </w:r>
      <w:proofErr w:type="spellEnd"/>
      <w:r>
        <w:rPr>
          <w:rFonts w:ascii="Microsoft YaHei" w:eastAsia="Microsoft YaHei" w:hAnsi="Microsoft YaHei" w:cs="Microsoft YaHei"/>
          <w:color w:val="333333"/>
          <w:sz w:val="22"/>
        </w:rPr>
        <w:t>」のインキュベーションを行っています。同社は、中国におけるオープンソース・インフラストラクチャ・ソフトウェアの本拠地と</w:t>
      </w:r>
      <w:r>
        <w:rPr>
          <w:rFonts w:ascii="Microsoft YaHei" w:eastAsia="Microsoft YaHei" w:hAnsi="Microsoft YaHei" w:cs="Microsoft YaHei"/>
          <w:color w:val="333333"/>
          <w:sz w:val="22"/>
        </w:rPr>
        <w:t>なっています。</w:t>
      </w:r>
    </w:p>
    <w:p w14:paraId="61742D28"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40F55197"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10</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28</w:t>
      </w:r>
      <w:r>
        <w:rPr>
          <w:rFonts w:ascii="Microsoft YaHei" w:eastAsia="Microsoft YaHei" w:hAnsi="Microsoft YaHei" w:cs="Microsoft YaHei"/>
          <w:color w:val="333333"/>
          <w:sz w:val="22"/>
        </w:rPr>
        <w:t>日、</w:t>
      </w:r>
      <w:r>
        <w:rPr>
          <w:rFonts w:ascii="Microsoft YaHei" w:eastAsia="Microsoft YaHei" w:hAnsi="Microsoft YaHei" w:cs="Microsoft YaHei"/>
          <w:color w:val="171A1D"/>
          <w:highlight w:val="white"/>
        </w:rPr>
        <w:t>开放原子开源基金会</w:t>
      </w:r>
      <w:r>
        <w:rPr>
          <w:rFonts w:ascii="Microsoft YaHei" w:eastAsia="Microsoft YaHei" w:hAnsi="Microsoft YaHei" w:cs="Microsoft YaHei"/>
          <w:color w:val="333333"/>
          <w:sz w:val="22"/>
        </w:rPr>
        <w:t>の</w:t>
      </w:r>
      <w:r>
        <w:rPr>
          <w:rFonts w:ascii="Microsoft YaHei" w:eastAsia="Microsoft YaHei" w:hAnsi="Microsoft YaHei" w:cs="Microsoft YaHei"/>
          <w:color w:val="333333"/>
          <w:sz w:val="22"/>
        </w:rPr>
        <w:t>Technical Oversight Committee(TOC)</w:t>
      </w:r>
      <w:r>
        <w:rPr>
          <w:rFonts w:ascii="Microsoft YaHei" w:eastAsia="Microsoft YaHei" w:hAnsi="Microsoft YaHei" w:cs="Microsoft YaHei"/>
          <w:color w:val="333333"/>
          <w:sz w:val="22"/>
        </w:rPr>
        <w:t>は、オープンソースプロジェクト「</w:t>
      </w:r>
      <w:proofErr w:type="spellStart"/>
      <w:r>
        <w:rPr>
          <w:rFonts w:ascii="Microsoft YaHei" w:eastAsia="Microsoft YaHei" w:hAnsi="Microsoft YaHei" w:cs="Microsoft YaHei"/>
          <w:color w:val="333333"/>
          <w:sz w:val="22"/>
        </w:rPr>
        <w:t>OpenCloudOS</w:t>
      </w:r>
      <w:proofErr w:type="spellEnd"/>
      <w:r>
        <w:rPr>
          <w:rFonts w:ascii="Microsoft YaHei" w:eastAsia="Microsoft YaHei" w:hAnsi="Microsoft YaHei" w:cs="Microsoft YaHei"/>
          <w:color w:val="333333"/>
          <w:sz w:val="22"/>
        </w:rPr>
        <w:t>」を</w:t>
      </w:r>
      <w:r>
        <w:rPr>
          <w:rFonts w:ascii="Microsoft YaHei" w:eastAsia="Microsoft YaHei" w:hAnsi="Microsoft YaHei" w:cs="Microsoft YaHei"/>
          <w:color w:val="171A1D"/>
          <w:highlight w:val="white"/>
        </w:rPr>
        <w:t>开放原子开源基金会</w:t>
      </w:r>
      <w:r>
        <w:rPr>
          <w:rFonts w:ascii="Microsoft YaHei" w:eastAsia="Microsoft YaHei" w:hAnsi="Microsoft YaHei" w:cs="Microsoft YaHei"/>
          <w:color w:val="333333"/>
          <w:sz w:val="22"/>
        </w:rPr>
        <w:t>でインキュベートすることを決議しました。</w:t>
      </w:r>
      <w:r>
        <w:rPr>
          <w:rFonts w:ascii="Microsoft YaHei" w:eastAsia="Microsoft YaHei" w:hAnsi="Microsoft YaHei" w:cs="Microsoft YaHei"/>
          <w:color w:val="333333"/>
          <w:sz w:val="22"/>
        </w:rPr>
        <w:t xml:space="preserve"> 12</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22</w:t>
      </w:r>
      <w:r>
        <w:rPr>
          <w:rFonts w:ascii="Microsoft YaHei" w:eastAsia="Microsoft YaHei" w:hAnsi="Microsoft YaHei" w:cs="Microsoft YaHei"/>
          <w:color w:val="333333"/>
          <w:sz w:val="22"/>
        </w:rPr>
        <w:t>日、国産のオープンソース</w:t>
      </w:r>
      <w:r>
        <w:rPr>
          <w:rFonts w:ascii="Microsoft YaHei" w:eastAsia="Microsoft YaHei" w:hAnsi="Microsoft YaHei" w:cs="Microsoft YaHei"/>
          <w:color w:val="333333"/>
          <w:sz w:val="22"/>
        </w:rPr>
        <w:t>OS</w:t>
      </w:r>
      <w:r>
        <w:rPr>
          <w:rFonts w:ascii="Microsoft YaHei" w:eastAsia="Microsoft YaHei" w:hAnsi="Microsoft YaHei" w:cs="Microsoft YaHei"/>
          <w:color w:val="333333"/>
          <w:sz w:val="22"/>
        </w:rPr>
        <w:t>「</w:t>
      </w:r>
      <w:proofErr w:type="spellStart"/>
      <w:r>
        <w:rPr>
          <w:rFonts w:ascii="Microsoft YaHei" w:eastAsia="Microsoft YaHei" w:hAnsi="Microsoft YaHei" w:cs="Microsoft YaHei"/>
          <w:color w:val="333333"/>
          <w:sz w:val="22"/>
        </w:rPr>
        <w:t>OpenCloudOS</w:t>
      </w:r>
      <w:proofErr w:type="spellEnd"/>
      <w:r>
        <w:rPr>
          <w:rFonts w:ascii="Microsoft YaHei" w:eastAsia="Microsoft YaHei" w:hAnsi="Microsoft YaHei" w:cs="Microsoft YaHei"/>
          <w:color w:val="333333"/>
          <w:sz w:val="22"/>
        </w:rPr>
        <w:t>」のオープンソースコミュニティが正式に発足しました。</w:t>
      </w:r>
      <w:r>
        <w:rPr>
          <w:rFonts w:ascii="Microsoft YaHei" w:eastAsia="Microsoft YaHei" w:hAnsi="Microsoft YaHei" w:cs="Microsoft YaHei"/>
          <w:color w:val="333333"/>
          <w:sz w:val="22"/>
        </w:rPr>
        <w:t>Tencent</w:t>
      </w:r>
      <w:r>
        <w:rPr>
          <w:rFonts w:ascii="Microsoft YaHei" w:eastAsia="Microsoft YaHei" w:hAnsi="Microsoft YaHei" w:cs="Microsoft YaHei"/>
          <w:color w:val="333333"/>
          <w:sz w:val="22"/>
        </w:rPr>
        <w:t>、宝德、北京初心、北京红旗、飞腾、浪潮、龙芯中科、</w:t>
      </w:r>
      <w:r>
        <w:rPr>
          <w:rFonts w:ascii="Microsoft YaHei" w:eastAsia="Microsoft YaHei" w:hAnsi="Microsoft YaHei" w:cs="Microsoft YaHei"/>
          <w:color w:val="333333"/>
          <w:sz w:val="22"/>
        </w:rPr>
        <w:t>OPPO</w:t>
      </w:r>
      <w:r>
        <w:rPr>
          <w:rFonts w:ascii="Microsoft YaHei" w:eastAsia="Microsoft YaHei" w:hAnsi="Microsoft YaHei" w:cs="Microsoft YaHei"/>
          <w:color w:val="333333"/>
          <w:sz w:val="22"/>
        </w:rPr>
        <w:t>、先进开源、中电科申泰、中科方德、兆芯等</w:t>
      </w:r>
      <w:r>
        <w:rPr>
          <w:rFonts w:ascii="Microsoft YaHei" w:eastAsia="Microsoft YaHei" w:hAnsi="Microsoft YaHei" w:cs="Microsoft YaHei"/>
          <w:color w:val="333333"/>
          <w:sz w:val="22"/>
        </w:rPr>
        <w:t>など、</w:t>
      </w:r>
      <w:r>
        <w:rPr>
          <w:rFonts w:ascii="Microsoft YaHei" w:eastAsia="Microsoft YaHei" w:hAnsi="Microsoft YaHei" w:cs="Microsoft YaHei"/>
          <w:color w:val="333333"/>
          <w:sz w:val="22"/>
        </w:rPr>
        <w:t>20</w:t>
      </w:r>
      <w:r>
        <w:rPr>
          <w:rFonts w:ascii="Microsoft YaHei" w:eastAsia="Microsoft YaHei" w:hAnsi="Microsoft YaHei" w:cs="Microsoft YaHei"/>
          <w:color w:val="333333"/>
          <w:sz w:val="22"/>
        </w:rPr>
        <w:t>社以上の</w:t>
      </w:r>
      <w:r>
        <w:rPr>
          <w:rFonts w:ascii="Microsoft YaHei" w:eastAsia="Microsoft YaHei" w:hAnsi="Microsoft YaHei" w:cs="Microsoft YaHei"/>
          <w:color w:val="333333"/>
          <w:sz w:val="22"/>
        </w:rPr>
        <w:t>OS</w:t>
      </w:r>
      <w:r>
        <w:rPr>
          <w:rFonts w:ascii="Microsoft YaHei" w:eastAsia="Microsoft YaHei" w:hAnsi="Microsoft YaHei" w:cs="Microsoft YaHei"/>
          <w:color w:val="333333"/>
          <w:sz w:val="22"/>
        </w:rPr>
        <w:t>エコベンダーとユーザーが最初の設立ユニットとなりました。</w:t>
      </w:r>
      <w:proofErr w:type="spellStart"/>
      <w:r>
        <w:rPr>
          <w:rFonts w:ascii="Microsoft YaHei" w:eastAsia="Microsoft YaHei" w:hAnsi="Microsoft YaHei" w:cs="Microsoft YaHei"/>
          <w:color w:val="333333"/>
          <w:sz w:val="22"/>
        </w:rPr>
        <w:t>OpenCloudOS</w:t>
      </w:r>
      <w:proofErr w:type="spellEnd"/>
      <w:r>
        <w:rPr>
          <w:rFonts w:ascii="Microsoft YaHei" w:eastAsia="Microsoft YaHei" w:hAnsi="Microsoft YaHei" w:cs="Microsoft YaHei"/>
          <w:color w:val="333333"/>
          <w:sz w:val="22"/>
        </w:rPr>
        <w:t>は、国内のオープンソース</w:t>
      </w:r>
      <w:r>
        <w:rPr>
          <w:rFonts w:ascii="Microsoft YaHei" w:eastAsia="Microsoft YaHei" w:hAnsi="Microsoft YaHei" w:cs="Microsoft YaHei"/>
          <w:color w:val="333333"/>
          <w:sz w:val="22"/>
        </w:rPr>
        <w:t>OS</w:t>
      </w:r>
      <w:r>
        <w:rPr>
          <w:rFonts w:ascii="Microsoft YaHei" w:eastAsia="Microsoft YaHei" w:hAnsi="Microsoft YaHei" w:cs="Microsoft YaHei"/>
          <w:color w:val="333333"/>
          <w:sz w:val="22"/>
        </w:rPr>
        <w:t>コミュニティとして、多くの参加ユニットの利点を集め、クラウドネイティブ、安定性、パフォーマンス、ハードウェアのサポートにおいて確固たる支持を得ており、すべてのハードウェアプラットフォームを平等かつ包括的にサポートできることが報告されています。</w:t>
      </w:r>
    </w:p>
    <w:p w14:paraId="1E47E393"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46F25073"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モバイル用オープンソース</w:t>
      </w:r>
      <w:r>
        <w:rPr>
          <w:rFonts w:ascii="Microsoft YaHei" w:eastAsia="Microsoft YaHei" w:hAnsi="Microsoft YaHei" w:cs="Microsoft YaHei"/>
          <w:color w:val="333333"/>
          <w:sz w:val="22"/>
        </w:rPr>
        <w:t>OS</w:t>
      </w:r>
      <w:r>
        <w:rPr>
          <w:rFonts w:ascii="Microsoft YaHei" w:eastAsia="Microsoft YaHei" w:hAnsi="Microsoft YaHei" w:cs="Microsoft YaHei"/>
          <w:color w:val="333333"/>
          <w:sz w:val="22"/>
        </w:rPr>
        <w:t>では、</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31</w:t>
      </w:r>
      <w:r>
        <w:rPr>
          <w:rFonts w:ascii="Microsoft YaHei" w:eastAsia="Microsoft YaHei" w:hAnsi="Microsoft YaHei" w:cs="Microsoft YaHei"/>
          <w:color w:val="333333"/>
          <w:sz w:val="22"/>
        </w:rPr>
        <w:t>日に「</w:t>
      </w:r>
      <w:proofErr w:type="spellStart"/>
      <w:r>
        <w:rPr>
          <w:rFonts w:ascii="Microsoft YaHei" w:eastAsia="Microsoft YaHei" w:hAnsi="Microsoft YaHei" w:cs="Microsoft YaHei"/>
          <w:color w:val="333333"/>
          <w:sz w:val="22"/>
        </w:rPr>
        <w:t>JingOS</w:t>
      </w:r>
      <w:proofErr w:type="spellEnd"/>
      <w:r>
        <w:rPr>
          <w:rFonts w:ascii="Microsoft YaHei" w:eastAsia="Microsoft YaHei" w:hAnsi="Microsoft YaHei" w:cs="Microsoft YaHei"/>
          <w:color w:val="333333"/>
          <w:sz w:val="22"/>
        </w:rPr>
        <w:t>」がダウンロード可能になりました。</w:t>
      </w:r>
      <w:r>
        <w:rPr>
          <w:rFonts w:ascii="Microsoft YaHei" w:eastAsia="Microsoft YaHei" w:hAnsi="Microsoft YaHei" w:cs="Microsoft YaHei"/>
          <w:color w:val="333333"/>
          <w:sz w:val="22"/>
        </w:rPr>
        <w:t xml:space="preserve"> Linux</w:t>
      </w:r>
      <w:r>
        <w:rPr>
          <w:rFonts w:ascii="Microsoft YaHei" w:eastAsia="Microsoft YaHei" w:hAnsi="Microsoft YaHei" w:cs="Microsoft YaHei"/>
          <w:color w:val="333333"/>
          <w:sz w:val="22"/>
        </w:rPr>
        <w:t>カーネルをベースにした</w:t>
      </w:r>
      <w:proofErr w:type="spellStart"/>
      <w:r>
        <w:rPr>
          <w:rFonts w:ascii="Microsoft YaHei" w:eastAsia="Microsoft YaHei" w:hAnsi="Microsoft YaHei" w:cs="Microsoft YaHei"/>
          <w:color w:val="333333"/>
          <w:sz w:val="22"/>
        </w:rPr>
        <w:t>JingOS</w:t>
      </w:r>
      <w:proofErr w:type="spellEnd"/>
      <w:r>
        <w:rPr>
          <w:rFonts w:ascii="Microsoft YaHei" w:eastAsia="Microsoft YaHei" w:hAnsi="Microsoft YaHei" w:cs="Microsoft YaHei"/>
          <w:color w:val="333333"/>
          <w:sz w:val="22"/>
        </w:rPr>
        <w:t>は、主にタブレット端末向けに開発された新世代の汎用モバイル</w:t>
      </w:r>
      <w:r>
        <w:rPr>
          <w:rFonts w:ascii="Microsoft YaHei" w:eastAsia="Microsoft YaHei" w:hAnsi="Microsoft YaHei" w:cs="Microsoft YaHei"/>
          <w:color w:val="333333"/>
          <w:sz w:val="22"/>
        </w:rPr>
        <w:t>OS</w:t>
      </w:r>
      <w:r>
        <w:rPr>
          <w:rFonts w:ascii="Microsoft YaHei" w:eastAsia="Microsoft YaHei" w:hAnsi="Microsoft YaHei" w:cs="Microsoft YaHei"/>
          <w:color w:val="333333"/>
          <w:sz w:val="22"/>
        </w:rPr>
        <w:t>で、ノート</w:t>
      </w:r>
      <w:r>
        <w:rPr>
          <w:rFonts w:ascii="Microsoft YaHei" w:eastAsia="Microsoft YaHei" w:hAnsi="Microsoft YaHei" w:cs="Microsoft YaHei"/>
          <w:color w:val="333333"/>
          <w:sz w:val="22"/>
        </w:rPr>
        <w:t>PC</w:t>
      </w:r>
      <w:r>
        <w:rPr>
          <w:rFonts w:ascii="Microsoft YaHei" w:eastAsia="Microsoft YaHei" w:hAnsi="Microsoft YaHei" w:cs="Microsoft YaHei"/>
          <w:color w:val="333333"/>
          <w:sz w:val="22"/>
        </w:rPr>
        <w:t>や携帯電話などの端末にも対応しており、</w:t>
      </w:r>
      <w:r>
        <w:rPr>
          <w:rFonts w:ascii="Microsoft YaHei" w:eastAsia="Microsoft YaHei" w:hAnsi="Microsoft YaHei" w:cs="Microsoft YaHei"/>
          <w:color w:val="333333"/>
          <w:sz w:val="22"/>
        </w:rPr>
        <w:t>115</w:t>
      </w:r>
      <w:r>
        <w:rPr>
          <w:rFonts w:ascii="Microsoft YaHei" w:eastAsia="Microsoft YaHei" w:hAnsi="Microsoft YaHei" w:cs="Microsoft YaHei"/>
          <w:color w:val="333333"/>
          <w:sz w:val="22"/>
        </w:rPr>
        <w:t>万行以上のオープンソースコードが追加されています。</w:t>
      </w:r>
      <w:proofErr w:type="spellStart"/>
      <w:r>
        <w:rPr>
          <w:rFonts w:ascii="Microsoft YaHei" w:eastAsia="Microsoft YaHei" w:hAnsi="Microsoft YaHei" w:cs="Microsoft YaHei"/>
          <w:color w:val="333333"/>
          <w:sz w:val="22"/>
        </w:rPr>
        <w:t>JingOS</w:t>
      </w:r>
      <w:proofErr w:type="spellEnd"/>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YC</w:t>
      </w:r>
      <w:r>
        <w:rPr>
          <w:rFonts w:ascii="Microsoft YaHei" w:eastAsia="Microsoft YaHei" w:hAnsi="Microsoft YaHei" w:cs="Microsoft YaHei"/>
          <w:color w:val="333333"/>
          <w:sz w:val="22"/>
        </w:rPr>
        <w:t>の</w:t>
      </w:r>
      <w:r>
        <w:rPr>
          <w:rFonts w:ascii="Microsoft YaHei" w:eastAsia="Microsoft YaHei" w:hAnsi="Microsoft YaHei" w:cs="Microsoft YaHei"/>
          <w:color w:val="333333"/>
          <w:sz w:val="22"/>
        </w:rPr>
        <w:t xml:space="preserve">Hacker </w:t>
      </w:r>
      <w:r>
        <w:rPr>
          <w:rFonts w:ascii="Microsoft YaHei" w:eastAsia="Microsoft YaHei" w:hAnsi="Microsoft YaHei" w:cs="Microsoft YaHei"/>
          <w:color w:val="333333"/>
          <w:sz w:val="22"/>
        </w:rPr>
        <w:lastRenderedPageBreak/>
        <w:t>News</w:t>
      </w:r>
      <w:r>
        <w:rPr>
          <w:rFonts w:ascii="Microsoft YaHei" w:eastAsia="Microsoft YaHei" w:hAnsi="Microsoft YaHei" w:cs="Microsoft YaHei"/>
          <w:color w:val="333333"/>
          <w:sz w:val="22"/>
        </w:rPr>
        <w:t>で</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回もヘッドラインを飾り、</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年上半期には世界のオープンソースコミュニティで最も人気のあるモバイル</w:t>
      </w:r>
      <w:r>
        <w:rPr>
          <w:rFonts w:ascii="Microsoft YaHei" w:eastAsia="Microsoft YaHei" w:hAnsi="Microsoft YaHei" w:cs="Microsoft YaHei"/>
          <w:color w:val="333333"/>
          <w:sz w:val="22"/>
        </w:rPr>
        <w:t>Linux OS</w:t>
      </w:r>
      <w:r>
        <w:rPr>
          <w:rFonts w:ascii="Microsoft YaHei" w:eastAsia="Microsoft YaHei" w:hAnsi="Microsoft YaHei" w:cs="Microsoft YaHei"/>
          <w:color w:val="333333"/>
          <w:sz w:val="22"/>
        </w:rPr>
        <w:t>となりました。</w:t>
      </w:r>
    </w:p>
    <w:p w14:paraId="590521A5"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34E896ED" w14:textId="77777777" w:rsidR="004D63E1" w:rsidRDefault="00810F60">
      <w:pPr>
        <w:pStyle w:val="3"/>
        <w:numPr>
          <w:ilvl w:val="0"/>
          <w:numId w:val="25"/>
        </w:numPr>
        <w:ind w:left="616" w:hanging="616"/>
        <w:rPr>
          <w:rFonts w:ascii="Microsoft YaHei" w:eastAsia="Microsoft YaHei" w:hAnsi="Microsoft YaHei" w:cs="Microsoft YaHei"/>
        </w:rPr>
      </w:pPr>
      <w:bookmarkStart w:id="205" w:name="_Toc98205759"/>
      <w:r>
        <w:rPr>
          <w:rFonts w:ascii="Microsoft YaHei" w:eastAsia="Microsoft YaHei" w:hAnsi="Microsoft YaHei" w:cs="Microsoft YaHei"/>
        </w:rPr>
        <w:t>Rust</w:t>
      </w:r>
      <w:r>
        <w:rPr>
          <w:rFonts w:ascii="Microsoft YaHei" w:eastAsia="Microsoft YaHei" w:hAnsi="Microsoft YaHei" w:cs="Microsoft YaHei"/>
        </w:rPr>
        <w:t>新たな旅立ちに向けて</w:t>
      </w:r>
      <w:bookmarkEnd w:id="205"/>
    </w:p>
    <w:p w14:paraId="59F2CFB9"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Rust</w:t>
      </w:r>
      <w:r>
        <w:rPr>
          <w:rFonts w:ascii="Microsoft YaHei" w:eastAsia="Microsoft YaHei" w:hAnsi="Microsoft YaHei" w:cs="Microsoft YaHei"/>
          <w:color w:val="333333"/>
          <w:sz w:val="22"/>
        </w:rPr>
        <w:t>は、オープンソースの汎用システムレベルプログラミング言語で、優れたメモリ安全機構と</w:t>
      </w:r>
      <w:r>
        <w:rPr>
          <w:rFonts w:ascii="Microsoft YaHei" w:eastAsia="Microsoft YaHei" w:hAnsi="Microsoft YaHei" w:cs="Microsoft YaHei"/>
          <w:color w:val="333333"/>
          <w:sz w:val="22"/>
        </w:rPr>
        <w:t>C</w:t>
      </w:r>
      <w:r>
        <w:rPr>
          <w:rFonts w:ascii="Microsoft YaHei" w:eastAsia="Microsoft YaHei" w:hAnsi="Microsoft YaHei" w:cs="Microsoft YaHei"/>
          <w:color w:val="333333"/>
          <w:sz w:val="22"/>
        </w:rPr>
        <w:t>言語に対するパフォーマンス</w:t>
      </w:r>
      <w:r>
        <w:rPr>
          <w:rFonts w:ascii="Microsoft YaHei" w:eastAsia="Microsoft YaHei" w:hAnsi="Microsoft YaHei" w:cs="Microsoft YaHei"/>
          <w:color w:val="333333"/>
          <w:sz w:val="22"/>
        </w:rPr>
        <w:t>の優位性から、開発者の注目を集めてきました。</w:t>
      </w:r>
      <w:r>
        <w:rPr>
          <w:rFonts w:ascii="Microsoft YaHei" w:eastAsia="Microsoft YaHei" w:hAnsi="Microsoft YaHei" w:cs="Microsoft YaHei"/>
          <w:color w:val="333333"/>
          <w:sz w:val="22"/>
        </w:rPr>
        <w:t xml:space="preserve"> 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Rust</w:t>
      </w:r>
      <w:r>
        <w:rPr>
          <w:rFonts w:ascii="Microsoft YaHei" w:eastAsia="Microsoft YaHei" w:hAnsi="Microsoft YaHei" w:cs="Microsoft YaHei"/>
          <w:color w:val="333333"/>
          <w:sz w:val="22"/>
        </w:rPr>
        <w:t>はその「乱気流」を後にして、いくつかの次元で大きな前進を遂げました。</w:t>
      </w:r>
    </w:p>
    <w:p w14:paraId="5317CCF0" w14:textId="77777777" w:rsidR="004D63E1" w:rsidRDefault="00810F60">
      <w:pPr>
        <w:pStyle w:val="3"/>
        <w:rPr>
          <w:rFonts w:ascii="Microsoft YaHei" w:eastAsia="Microsoft YaHei" w:hAnsi="Microsoft YaHei" w:cs="Microsoft YaHei"/>
          <w:color w:val="4CC2EE"/>
        </w:rPr>
      </w:pPr>
      <w:bookmarkStart w:id="206" w:name="_Toc98205760"/>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bookmarkEnd w:id="206"/>
    </w:p>
    <w:p w14:paraId="531E0022" w14:textId="77777777" w:rsidR="004D63E1" w:rsidRDefault="00810F6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段夕华</w:t>
      </w:r>
      <w:r>
        <w:rPr>
          <w:rFonts w:ascii="Microsoft YaHei" w:eastAsia="Microsoft YaHei" w:hAnsi="Microsoft YaHei" w:cs="Microsoft YaHei"/>
          <w:b/>
          <w:color w:val="9D9D9D"/>
          <w:sz w:val="22"/>
        </w:rPr>
        <w:t xml:space="preserve">: </w:t>
      </w:r>
      <w:r>
        <w:rPr>
          <w:rFonts w:ascii="Microsoft YaHei" w:eastAsia="Microsoft YaHei" w:hAnsi="Microsoft YaHei" w:cs="Microsoft YaHei"/>
          <w:color w:val="9D9D9D"/>
          <w:sz w:val="22"/>
        </w:rPr>
        <w:t>Rust</w:t>
      </w:r>
      <w:r>
        <w:rPr>
          <w:rFonts w:ascii="Microsoft YaHei" w:eastAsia="Microsoft YaHei" w:hAnsi="Microsoft YaHei" w:cs="Microsoft YaHei"/>
          <w:color w:val="9D9D9D"/>
          <w:sz w:val="22"/>
        </w:rPr>
        <w:t>は、基本ソフトウェアとプライバシーコンピューティングの分野で大きな変化をもたらすでしょう。</w:t>
      </w:r>
    </w:p>
    <w:p w14:paraId="40F7F63D"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 </w:t>
      </w:r>
    </w:p>
    <w:p w14:paraId="03AE4C7E"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9</w:t>
      </w:r>
      <w:r>
        <w:rPr>
          <w:rFonts w:ascii="Microsoft YaHei" w:eastAsia="Microsoft YaHei" w:hAnsi="Microsoft YaHei" w:cs="Microsoft YaHei"/>
          <w:color w:val="333333"/>
          <w:sz w:val="22"/>
        </w:rPr>
        <w:t>日、</w:t>
      </w:r>
      <w:r>
        <w:rPr>
          <w:rFonts w:ascii="Microsoft YaHei" w:eastAsia="Microsoft YaHei" w:hAnsi="Microsoft YaHei" w:cs="Microsoft YaHei"/>
          <w:color w:val="333333"/>
          <w:sz w:val="22"/>
        </w:rPr>
        <w:t>Mozilla</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Amazon</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Huawei</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Google</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Microsoft</w:t>
      </w:r>
      <w:r>
        <w:rPr>
          <w:rFonts w:ascii="Microsoft YaHei" w:eastAsia="Microsoft YaHei" w:hAnsi="Microsoft YaHei" w:cs="Microsoft YaHei"/>
          <w:color w:val="333333"/>
          <w:sz w:val="22"/>
        </w:rPr>
        <w:t>の</w:t>
      </w:r>
      <w:r>
        <w:rPr>
          <w:rFonts w:ascii="Microsoft YaHei" w:eastAsia="Microsoft YaHei" w:hAnsi="Microsoft YaHei" w:cs="Microsoft YaHei"/>
          <w:color w:val="333333"/>
          <w:sz w:val="22"/>
        </w:rPr>
        <w:t>5</w:t>
      </w:r>
      <w:r>
        <w:rPr>
          <w:rFonts w:ascii="Microsoft YaHei" w:eastAsia="Microsoft YaHei" w:hAnsi="Microsoft YaHei" w:cs="Microsoft YaHei"/>
          <w:color w:val="333333"/>
          <w:sz w:val="22"/>
        </w:rPr>
        <w:t>社により</w:t>
      </w:r>
      <w:r>
        <w:rPr>
          <w:rFonts w:ascii="Microsoft YaHei" w:eastAsia="Microsoft YaHei" w:hAnsi="Microsoft YaHei" w:cs="Microsoft YaHei"/>
          <w:color w:val="333333"/>
          <w:sz w:val="22"/>
        </w:rPr>
        <w:t xml:space="preserve">Rust </w:t>
      </w:r>
      <w:hyperlink r:id="rId156">
        <w:r>
          <w:rPr>
            <w:rFonts w:ascii="Microsoft YaHei" w:eastAsia="Microsoft YaHei" w:hAnsi="Microsoft YaHei" w:cs="Microsoft YaHei"/>
            <w:color w:val="1E6FFF"/>
            <w:sz w:val="22"/>
            <w:u w:val="single"/>
          </w:rPr>
          <w:t>Foundation</w:t>
        </w:r>
        <w:r>
          <w:rPr>
            <w:rFonts w:ascii="Microsoft YaHei" w:eastAsia="Microsoft YaHei" w:hAnsi="Microsoft YaHei" w:cs="Microsoft YaHei"/>
            <w:color w:val="1E6FFF"/>
            <w:sz w:val="22"/>
            <w:u w:val="single"/>
          </w:rPr>
          <w:t>が</w:t>
        </w:r>
      </w:hyperlink>
      <w:hyperlink r:id="rId157">
        <w:r>
          <w:rPr>
            <w:rFonts w:ascii="Microsoft YaHei" w:eastAsia="Microsoft YaHei" w:hAnsi="Microsoft YaHei" w:cs="Microsoft YaHei"/>
            <w:color w:val="1E6FFF"/>
            <w:sz w:val="22"/>
            <w:u w:val="single"/>
          </w:rPr>
          <w:t>設立さ</w:t>
        </w:r>
      </w:hyperlink>
      <w:r>
        <w:rPr>
          <w:rFonts w:ascii="Microsoft YaHei" w:eastAsia="Microsoft YaHei" w:hAnsi="Microsoft YaHei" w:cs="Microsoft YaHei"/>
          <w:color w:val="333333"/>
          <w:sz w:val="22"/>
        </w:rPr>
        <w:t>れました。設立プラチナメンバーとして</w:t>
      </w:r>
      <w:r>
        <w:rPr>
          <w:rFonts w:ascii="Microsoft YaHei" w:eastAsia="Microsoft YaHei" w:hAnsi="Microsoft YaHei" w:cs="Microsoft YaHei"/>
          <w:color w:val="333333"/>
          <w:sz w:val="22"/>
        </w:rPr>
        <w:t xml:space="preserve"> 5</w:t>
      </w:r>
      <w:r>
        <w:rPr>
          <w:rFonts w:ascii="Microsoft YaHei" w:eastAsia="Microsoft YaHei" w:hAnsi="Microsoft YaHei" w:cs="Microsoft YaHei"/>
          <w:color w:val="333333"/>
          <w:sz w:val="22"/>
        </w:rPr>
        <w:t>社は、ラスト・プロジェクトの開発・維持・促進のために、</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年間にわたり年間</w:t>
      </w:r>
      <w:r>
        <w:rPr>
          <w:rFonts w:ascii="Microsoft YaHei" w:eastAsia="Microsoft YaHei" w:hAnsi="Microsoft YaHei" w:cs="Microsoft YaHei"/>
          <w:color w:val="333333"/>
          <w:sz w:val="22"/>
        </w:rPr>
        <w:t>100</w:t>
      </w:r>
      <w:r>
        <w:rPr>
          <w:rFonts w:ascii="Microsoft YaHei" w:eastAsia="Microsoft YaHei" w:hAnsi="Microsoft YaHei" w:cs="Microsoft YaHei"/>
          <w:color w:val="333333"/>
          <w:sz w:val="22"/>
        </w:rPr>
        <w:t>万ドル以上の予算を確約しています。</w:t>
      </w:r>
    </w:p>
    <w:p w14:paraId="50B93871"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ラスト財団の設立により、資金を必要としないラスト技術の開発・普及が可能になったのです。</w:t>
      </w:r>
      <w:r>
        <w:rPr>
          <w:rFonts w:ascii="Microsoft YaHei" w:eastAsia="Microsoft YaHei" w:hAnsi="Microsoft YaHei" w:cs="Microsoft YaHei"/>
          <w:color w:val="333333"/>
          <w:sz w:val="22"/>
        </w:rPr>
        <w:t xml:space="preserve"> </w:t>
      </w:r>
      <w:r>
        <w:rPr>
          <w:rFonts w:ascii="Microsoft YaHei" w:eastAsia="Microsoft YaHei" w:hAnsi="Microsoft YaHei" w:cs="Microsoft YaHei"/>
          <w:color w:val="333333"/>
          <w:sz w:val="22"/>
        </w:rPr>
        <w:t>一方</w:t>
      </w:r>
      <w:r>
        <w:rPr>
          <w:rFonts w:ascii="Microsoft YaHei" w:eastAsia="Microsoft YaHei" w:hAnsi="Microsoft YaHei" w:cs="Microsoft YaHei"/>
          <w:color w:val="333333"/>
          <w:sz w:val="22"/>
        </w:rPr>
        <w:t>、財団の運営モデルは、一企業がコミュニティを独占することを防ぎ、ラストオープンソースコミュニティの開放性と多様性を確保するものです。</w:t>
      </w:r>
    </w:p>
    <w:p w14:paraId="6CB72981"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 </w:t>
      </w:r>
    </w:p>
    <w:p w14:paraId="49C02DA1"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Rust</w:t>
      </w:r>
      <w:r>
        <w:rPr>
          <w:rFonts w:ascii="Microsoft YaHei" w:eastAsia="Microsoft YaHei" w:hAnsi="Microsoft YaHei" w:cs="Microsoft YaHei"/>
          <w:color w:val="333333"/>
          <w:sz w:val="22"/>
        </w:rPr>
        <w:t>財団が設立された頃、シリコンバレーでは同時に</w:t>
      </w:r>
      <w:r>
        <w:fldChar w:fldCharType="begin"/>
      </w:r>
      <w:r>
        <w:instrText xml:space="preserve"> HYPERLINK "https://mp.weixin.qq.com/s?__biz=MjM5MDE0Mjc4MA==&amp;mid=2651064839&amp;idx=1&amp;sn=f729d96573ff4217079dad78e311d095&amp;chksm=bdb9f2548ace7b428aaf18e555a8181741</w:instrText>
      </w:r>
      <w:r>
        <w:instrText xml:space="preserve">01e534fce96fff49d49d76eb1ebe223912f9becce9&amp;token=1874145723&amp;lang=zh_CN" \l "rd" \h </w:instrText>
      </w:r>
      <w:r>
        <w:fldChar w:fldCharType="separate"/>
      </w:r>
      <w:r>
        <w:rPr>
          <w:rFonts w:ascii="Microsoft YaHei" w:eastAsia="Microsoft YaHei" w:hAnsi="Microsoft YaHei" w:cs="Microsoft YaHei"/>
          <w:color w:val="1E6FFF"/>
          <w:sz w:val="22"/>
          <w:u w:val="single"/>
        </w:rPr>
        <w:t>Rust</w:t>
      </w:r>
      <w:r>
        <w:rPr>
          <w:rFonts w:ascii="Microsoft YaHei" w:eastAsia="Microsoft YaHei" w:hAnsi="Microsoft YaHei" w:cs="Microsoft YaHei"/>
          <w:color w:val="1E6FFF"/>
          <w:sz w:val="22"/>
          <w:u w:val="single"/>
        </w:rPr>
        <w:t>の人材獲得合戦</w:t>
      </w:r>
      <w:r>
        <w:rPr>
          <w:rFonts w:ascii="Microsoft YaHei" w:eastAsia="Microsoft YaHei" w:hAnsi="Microsoft YaHei" w:cs="Microsoft YaHei"/>
          <w:color w:val="1E6FFF"/>
          <w:sz w:val="22"/>
          <w:u w:val="single"/>
        </w:rPr>
        <w:fldChar w:fldCharType="end"/>
      </w:r>
      <w:r>
        <w:rPr>
          <w:rFonts w:ascii="Microsoft YaHei" w:eastAsia="Microsoft YaHei" w:hAnsi="Microsoft YaHei" w:cs="Microsoft YaHei"/>
          <w:color w:val="333333"/>
          <w:sz w:val="22"/>
        </w:rPr>
        <w:t>が行われています。初代</w:t>
      </w:r>
      <w:r>
        <w:rPr>
          <w:rFonts w:ascii="Microsoft YaHei" w:eastAsia="Microsoft YaHei" w:hAnsi="Microsoft YaHei" w:cs="Microsoft YaHei"/>
          <w:color w:val="333333"/>
          <w:sz w:val="22"/>
        </w:rPr>
        <w:t>Rust</w:t>
      </w:r>
      <w:r>
        <w:rPr>
          <w:rFonts w:ascii="Microsoft YaHei" w:eastAsia="Microsoft YaHei" w:hAnsi="Microsoft YaHei" w:cs="Microsoft YaHei"/>
          <w:color w:val="333333"/>
          <w:sz w:val="22"/>
        </w:rPr>
        <w:t>チームの現役開発者の多くが、</w:t>
      </w:r>
      <w:r>
        <w:rPr>
          <w:rFonts w:ascii="Microsoft YaHei" w:eastAsia="Microsoft YaHei" w:hAnsi="Microsoft YaHei" w:cs="Microsoft YaHei"/>
          <w:color w:val="333333"/>
          <w:sz w:val="22"/>
        </w:rPr>
        <w:t>Google</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Microsoft</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Amazon</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Facebook</w:t>
      </w:r>
      <w:r>
        <w:rPr>
          <w:rFonts w:ascii="Microsoft YaHei" w:eastAsia="Microsoft YaHei" w:hAnsi="Microsoft YaHei" w:cs="Microsoft YaHei"/>
          <w:color w:val="333333"/>
          <w:sz w:val="22"/>
        </w:rPr>
        <w:t>などのハイテク企業に転職しており、</w:t>
      </w:r>
      <w:r>
        <w:rPr>
          <w:rFonts w:ascii="Microsoft YaHei" w:eastAsia="Microsoft YaHei" w:hAnsi="Microsoft YaHei" w:cs="Microsoft YaHei"/>
          <w:color w:val="333333"/>
          <w:sz w:val="22"/>
        </w:rPr>
        <w:t>Rust</w:t>
      </w:r>
      <w:r>
        <w:rPr>
          <w:rFonts w:ascii="Microsoft YaHei" w:eastAsia="Microsoft YaHei" w:hAnsi="Microsoft YaHei" w:cs="Microsoft YaHei"/>
          <w:color w:val="333333"/>
          <w:sz w:val="22"/>
        </w:rPr>
        <w:t>言語の将来性が明らかになっています。まず、</w:t>
      </w:r>
      <w:r>
        <w:rPr>
          <w:rFonts w:ascii="Microsoft YaHei" w:eastAsia="Microsoft YaHei" w:hAnsi="Microsoft YaHei" w:cs="Microsoft YaHei"/>
          <w:color w:val="333333"/>
          <w:sz w:val="22"/>
        </w:rPr>
        <w:t>Rust</w:t>
      </w:r>
      <w:r>
        <w:rPr>
          <w:rFonts w:ascii="Microsoft YaHei" w:eastAsia="Microsoft YaHei" w:hAnsi="Microsoft YaHei" w:cs="Microsoft YaHei"/>
          <w:color w:val="333333"/>
          <w:sz w:val="22"/>
        </w:rPr>
        <w:t>の開発者が商用企業に採用され、コミュニティに貢献し続けているという事実は、コミュニティと技術の持続性を保証す</w:t>
      </w:r>
      <w:r>
        <w:rPr>
          <w:rFonts w:ascii="Microsoft YaHei" w:eastAsia="Microsoft YaHei" w:hAnsi="Microsoft YaHei" w:cs="Microsoft YaHei"/>
          <w:color w:val="333333"/>
          <w:sz w:val="22"/>
        </w:rPr>
        <w:t>るものです。また、これらの開発者が商用企業が遭遇する技術的な問題を解決し、その改善をコミュニティに還元することは、大規模な商用シナリオにおける</w:t>
      </w:r>
      <w:r>
        <w:rPr>
          <w:rFonts w:ascii="Microsoft YaHei" w:eastAsia="Microsoft YaHei" w:hAnsi="Microsoft YaHei" w:cs="Microsoft YaHei"/>
          <w:color w:val="333333"/>
          <w:sz w:val="22"/>
        </w:rPr>
        <w:t>Rust</w:t>
      </w:r>
      <w:r>
        <w:rPr>
          <w:rFonts w:ascii="Microsoft YaHei" w:eastAsia="Microsoft YaHei" w:hAnsi="Microsoft YaHei" w:cs="Microsoft YaHei"/>
          <w:color w:val="333333"/>
          <w:sz w:val="22"/>
        </w:rPr>
        <w:t>の効率性と技術的な回復力を高めることになり、誰にとっても有益な状況</w:t>
      </w:r>
      <w:r>
        <w:rPr>
          <w:rFonts w:ascii="Microsoft YaHei" w:eastAsia="Microsoft YaHei" w:hAnsi="Microsoft YaHei" w:cs="Microsoft YaHei"/>
          <w:color w:val="333333"/>
          <w:sz w:val="22"/>
        </w:rPr>
        <w:lastRenderedPageBreak/>
        <w:t>となります。</w:t>
      </w:r>
    </w:p>
    <w:p w14:paraId="6CA34563"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 </w:t>
      </w:r>
    </w:p>
    <w:p w14:paraId="4EA9E73E"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11</w:t>
      </w:r>
      <w:r>
        <w:rPr>
          <w:rFonts w:ascii="Microsoft YaHei" w:eastAsia="Microsoft YaHei" w:hAnsi="Microsoft YaHei" w:cs="Microsoft YaHei"/>
          <w:color w:val="333333"/>
          <w:sz w:val="22"/>
        </w:rPr>
        <w:t>月時点で，</w:t>
      </w:r>
      <w:r>
        <w:rPr>
          <w:rFonts w:ascii="Microsoft YaHei" w:eastAsia="Microsoft YaHei" w:hAnsi="Microsoft YaHei" w:cs="Microsoft YaHei"/>
          <w:color w:val="333333"/>
          <w:sz w:val="22"/>
        </w:rPr>
        <w:t>ARM</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Sentry</w:t>
      </w:r>
      <w:r>
        <w:rPr>
          <w:rFonts w:ascii="Microsoft YaHei" w:eastAsia="Microsoft YaHei" w:hAnsi="Microsoft YaHei" w:cs="Microsoft YaHei"/>
          <w:color w:val="333333"/>
          <w:sz w:val="22"/>
        </w:rPr>
        <w:t>、</w:t>
      </w:r>
      <w:proofErr w:type="spellStart"/>
      <w:r>
        <w:rPr>
          <w:rFonts w:ascii="Microsoft YaHei" w:eastAsia="Microsoft YaHei" w:hAnsi="Microsoft YaHei" w:cs="Microsoft YaHei"/>
          <w:color w:val="333333"/>
          <w:sz w:val="22"/>
        </w:rPr>
        <w:t>Knóldus</w:t>
      </w:r>
      <w:proofErr w:type="spellEnd"/>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Spectral</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Automata</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 xml:space="preserve">Activision </w:t>
      </w:r>
      <w:r>
        <w:rPr>
          <w:rFonts w:ascii="Microsoft YaHei" w:eastAsia="Microsoft YaHei" w:hAnsi="Microsoft YaHei" w:cs="Microsoft YaHei"/>
          <w:color w:val="333333"/>
          <w:sz w:val="22"/>
        </w:rPr>
        <w:t>和</w:t>
      </w:r>
      <w:r>
        <w:rPr>
          <w:rFonts w:ascii="Microsoft YaHei" w:eastAsia="Microsoft YaHei" w:hAnsi="Microsoft YaHei" w:cs="Microsoft YaHei"/>
          <w:color w:val="333333"/>
          <w:sz w:val="22"/>
        </w:rPr>
        <w:t xml:space="preserve"> Toyota Connected </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Clever Cloud</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Ferrous Systems</w:t>
      </w:r>
      <w:r>
        <w:rPr>
          <w:rFonts w:ascii="Microsoft YaHei" w:eastAsia="Microsoft YaHei" w:hAnsi="Microsoft YaHei" w:cs="Microsoft YaHei"/>
          <w:color w:val="333333"/>
          <w:sz w:val="22"/>
        </w:rPr>
        <w:t>、</w:t>
      </w:r>
      <w:proofErr w:type="spellStart"/>
      <w:r>
        <w:rPr>
          <w:rFonts w:ascii="Microsoft YaHei" w:eastAsia="Microsoft YaHei" w:hAnsi="Microsoft YaHei" w:cs="Microsoft YaHei"/>
          <w:color w:val="333333"/>
          <w:sz w:val="22"/>
        </w:rPr>
        <w:t>Futurewei</w:t>
      </w:r>
      <w:proofErr w:type="spellEnd"/>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KDAB</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Open Source Sec</w:t>
      </w:r>
      <w:r>
        <w:rPr>
          <w:rFonts w:ascii="Microsoft YaHei" w:eastAsia="Microsoft YaHei" w:hAnsi="Microsoft YaHei" w:cs="Microsoft YaHei"/>
          <w:color w:val="333333"/>
          <w:sz w:val="22"/>
        </w:rPr>
        <w:t>urity</w:t>
      </w:r>
      <w:r>
        <w:rPr>
          <w:rFonts w:ascii="Microsoft YaHei" w:eastAsia="Microsoft YaHei" w:hAnsi="Microsoft YaHei" w:cs="Microsoft YaHei"/>
          <w:color w:val="333333"/>
          <w:sz w:val="22"/>
        </w:rPr>
        <w:t>、</w:t>
      </w:r>
      <w:proofErr w:type="spellStart"/>
      <w:r>
        <w:rPr>
          <w:rFonts w:ascii="Microsoft YaHei" w:eastAsia="Microsoft YaHei" w:hAnsi="Microsoft YaHei" w:cs="Microsoft YaHei"/>
          <w:color w:val="333333"/>
          <w:sz w:val="22"/>
        </w:rPr>
        <w:t>ParaState</w:t>
      </w:r>
      <w:proofErr w:type="spellEnd"/>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Tag1</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Zama</w:t>
      </w:r>
      <w:r>
        <w:rPr>
          <w:rFonts w:ascii="Microsoft YaHei" w:eastAsia="Microsoft YaHei" w:hAnsi="Microsoft YaHei" w:cs="Microsoft YaHei"/>
          <w:color w:val="333333"/>
          <w:sz w:val="22"/>
        </w:rPr>
        <w:t>などの</w:t>
      </w:r>
      <w:r>
        <w:fldChar w:fldCharType="begin"/>
      </w:r>
      <w:r>
        <w:instrText xml:space="preserve"> HYPERLINK "https://www.infoq.cn/article/j62YrjzoLBxxhOvUh2vx" \h </w:instrText>
      </w:r>
      <w:r>
        <w:fldChar w:fldCharType="separate"/>
      </w:r>
      <w:r>
        <w:rPr>
          <w:rFonts w:ascii="Microsoft YaHei" w:eastAsia="Microsoft YaHei" w:hAnsi="Microsoft YaHei" w:cs="Microsoft YaHei"/>
          <w:color w:val="1E6FFF"/>
          <w:sz w:val="22"/>
          <w:u w:val="single"/>
        </w:rPr>
        <w:t>、</w:t>
      </w:r>
      <w:r>
        <w:rPr>
          <w:rFonts w:ascii="Microsoft YaHei" w:eastAsia="Microsoft YaHei" w:hAnsi="Microsoft YaHei" w:cs="Microsoft YaHei"/>
          <w:color w:val="1E6FFF"/>
          <w:sz w:val="22"/>
          <w:u w:val="single"/>
        </w:rPr>
        <w:t>15</w:t>
      </w:r>
      <w:r>
        <w:rPr>
          <w:rFonts w:ascii="Microsoft YaHei" w:eastAsia="Microsoft YaHei" w:hAnsi="Microsoft YaHei" w:cs="Microsoft YaHei"/>
          <w:color w:val="1E6FFF"/>
          <w:sz w:val="22"/>
          <w:u w:val="single"/>
        </w:rPr>
        <w:t>社が</w:t>
      </w:r>
      <w:r>
        <w:rPr>
          <w:rFonts w:ascii="Microsoft YaHei" w:eastAsia="Microsoft YaHei" w:hAnsi="Microsoft YaHei" w:cs="Microsoft YaHei"/>
          <w:color w:val="1E6FFF"/>
          <w:sz w:val="22"/>
          <w:u w:val="single"/>
        </w:rPr>
        <w:t>Rust Foundation</w:t>
      </w:r>
      <w:r>
        <w:rPr>
          <w:rFonts w:ascii="Microsoft YaHei" w:eastAsia="Microsoft YaHei" w:hAnsi="Microsoft YaHei" w:cs="Microsoft YaHei"/>
          <w:color w:val="1E6FFF"/>
          <w:sz w:val="22"/>
          <w:u w:val="single"/>
        </w:rPr>
        <w:t>に参加しています。</w:t>
      </w:r>
      <w:r>
        <w:rPr>
          <w:rFonts w:ascii="Microsoft YaHei" w:eastAsia="Microsoft YaHei" w:hAnsi="Microsoft YaHei" w:cs="Microsoft YaHei"/>
          <w:color w:val="1E6FFF"/>
          <w:sz w:val="22"/>
          <w:u w:val="single"/>
        </w:rPr>
        <w:fldChar w:fldCharType="end"/>
      </w:r>
    </w:p>
    <w:p w14:paraId="67190E29"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 </w:t>
      </w:r>
    </w:p>
    <w:p w14:paraId="47413687"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商用企業からの強力なサポートに加えて、</w:t>
      </w:r>
      <w:r>
        <w:rPr>
          <w:rFonts w:ascii="Microsoft YaHei" w:eastAsia="Microsoft YaHei" w:hAnsi="Microsoft YaHei" w:cs="Microsoft YaHei"/>
          <w:color w:val="333333"/>
          <w:sz w:val="22"/>
        </w:rPr>
        <w:t>Linux</w:t>
      </w:r>
      <w:r>
        <w:rPr>
          <w:rFonts w:ascii="Microsoft YaHei" w:eastAsia="Microsoft YaHei" w:hAnsi="Microsoft YaHei" w:cs="Microsoft YaHei"/>
          <w:color w:val="333333"/>
          <w:sz w:val="22"/>
        </w:rPr>
        <w:t>コミュニティも</w:t>
      </w:r>
      <w:r>
        <w:rPr>
          <w:rFonts w:ascii="Microsoft YaHei" w:eastAsia="Microsoft YaHei" w:hAnsi="Microsoft YaHei" w:cs="Microsoft YaHei"/>
          <w:color w:val="333333"/>
          <w:sz w:val="22"/>
        </w:rPr>
        <w:t>Rust</w:t>
      </w:r>
      <w:r>
        <w:rPr>
          <w:rFonts w:ascii="Microsoft YaHei" w:eastAsia="Microsoft YaHei" w:hAnsi="Microsoft YaHei" w:cs="Microsoft YaHei"/>
          <w:color w:val="333333"/>
          <w:sz w:val="22"/>
        </w:rPr>
        <w:t>に対して積極的な態度を示しています。</w:t>
      </w:r>
    </w:p>
    <w:p w14:paraId="2BD5A7A5" w14:textId="77777777" w:rsidR="004D63E1" w:rsidRDefault="00810F60">
      <w:pPr>
        <w:numPr>
          <w:ilvl w:val="0"/>
          <w:numId w:val="7"/>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6</w:t>
      </w:r>
      <w:r>
        <w:rPr>
          <w:rFonts w:ascii="Microsoft YaHei" w:eastAsia="Microsoft YaHei" w:hAnsi="Microsoft YaHei" w:cs="Microsoft YaHei"/>
          <w:color w:val="333333"/>
          <w:sz w:val="22"/>
        </w:rPr>
        <w:t>月、</w:t>
      </w:r>
      <w:r>
        <w:fldChar w:fldCharType="begin"/>
      </w:r>
      <w:r>
        <w:instrText xml:space="preserve"> HYPERLINK "https://www.cnet.com/tech/mobile/google-backed-linu</w:instrText>
      </w:r>
      <w:r>
        <w:instrText xml:space="preserve">x-project-could-make-android-chrome-os-harder-to-hack" \h </w:instrText>
      </w:r>
      <w:r>
        <w:fldChar w:fldCharType="separate"/>
      </w:r>
      <w:r>
        <w:rPr>
          <w:rFonts w:ascii="Microsoft YaHei" w:eastAsia="Microsoft YaHei" w:hAnsi="Microsoft YaHei" w:cs="Microsoft YaHei"/>
          <w:color w:val="1E6FFF"/>
          <w:sz w:val="22"/>
          <w:u w:val="single"/>
        </w:rPr>
        <w:t>Google</w:t>
      </w:r>
      <w:r>
        <w:rPr>
          <w:rFonts w:ascii="Microsoft YaHei" w:eastAsia="Microsoft YaHei" w:hAnsi="Microsoft YaHei" w:cs="Microsoft YaHei"/>
          <w:color w:val="1E6FFF"/>
          <w:sz w:val="22"/>
          <w:u w:val="single"/>
        </w:rPr>
        <w:t>は</w:t>
      </w:r>
      <w:r>
        <w:rPr>
          <w:rFonts w:ascii="Microsoft YaHei" w:eastAsia="Microsoft YaHei" w:hAnsi="Microsoft YaHei" w:cs="Microsoft YaHei"/>
          <w:color w:val="1E6FFF"/>
          <w:sz w:val="22"/>
          <w:u w:val="single"/>
        </w:rPr>
        <w:t>Rust</w:t>
      </w:r>
      <w:r>
        <w:rPr>
          <w:rFonts w:ascii="Microsoft YaHei" w:eastAsia="Microsoft YaHei" w:hAnsi="Microsoft YaHei" w:cs="Microsoft YaHei"/>
          <w:color w:val="1E6FFF"/>
          <w:sz w:val="22"/>
          <w:u w:val="single"/>
        </w:rPr>
        <w:t>を</w:t>
      </w:r>
      <w:r>
        <w:rPr>
          <w:rFonts w:ascii="Microsoft YaHei" w:eastAsia="Microsoft YaHei" w:hAnsi="Microsoft YaHei" w:cs="Microsoft YaHei"/>
          <w:color w:val="1E6FFF"/>
          <w:sz w:val="22"/>
          <w:u w:val="single"/>
        </w:rPr>
        <w:t>Linux</w:t>
      </w:r>
      <w:r>
        <w:rPr>
          <w:rFonts w:ascii="Microsoft YaHei" w:eastAsia="Microsoft YaHei" w:hAnsi="Microsoft YaHei" w:cs="Microsoft YaHei"/>
          <w:color w:val="1E6FFF"/>
          <w:sz w:val="22"/>
          <w:u w:val="single"/>
        </w:rPr>
        <w:fldChar w:fldCharType="end"/>
      </w:r>
      <w:r>
        <w:rPr>
          <w:rFonts w:ascii="Microsoft YaHei" w:eastAsia="Microsoft YaHei" w:hAnsi="Microsoft YaHei" w:cs="Microsoft YaHei"/>
          <w:color w:val="333333"/>
          <w:sz w:val="22"/>
        </w:rPr>
        <w:t>カーネル</w:t>
      </w:r>
      <w:r>
        <w:fldChar w:fldCharType="begin"/>
      </w:r>
      <w:r>
        <w:instrText xml:space="preserve"> HYPERLINK "https://www.cnet.com/tech/mobile/google-backed-linux-project-could-make-android-chrome-os-harder-to-hack" \h </w:instrText>
      </w:r>
      <w:r>
        <w:fldChar w:fldCharType="separate"/>
      </w:r>
      <w:r>
        <w:rPr>
          <w:rFonts w:ascii="Microsoft YaHei" w:eastAsia="Microsoft YaHei" w:hAnsi="Microsoft YaHei" w:cs="Microsoft YaHei"/>
          <w:color w:val="1E6FFF"/>
          <w:sz w:val="22"/>
          <w:u w:val="single"/>
        </w:rPr>
        <w:t>に押し込み、</w:t>
      </w:r>
      <w:r>
        <w:rPr>
          <w:rFonts w:ascii="Microsoft YaHei" w:eastAsia="Microsoft YaHei" w:hAnsi="Microsoft YaHei" w:cs="Microsoft YaHei"/>
          <w:color w:val="1E6FFF"/>
          <w:sz w:val="22"/>
          <w:u w:val="single"/>
        </w:rPr>
        <w:fldChar w:fldCharType="end"/>
      </w:r>
      <w:hyperlink r:id="rId158">
        <w:r>
          <w:rPr>
            <w:rFonts w:ascii="Microsoft YaHei" w:eastAsia="Microsoft YaHei" w:hAnsi="Microsoft YaHei" w:cs="Microsoft YaHei"/>
            <w:color w:val="1E6FFF"/>
            <w:sz w:val="22"/>
            <w:u w:val="single"/>
          </w:rPr>
          <w:t>Rust for Linux</w:t>
        </w:r>
        <w:r>
          <w:rPr>
            <w:rFonts w:ascii="Microsoft YaHei" w:eastAsia="Microsoft YaHei" w:hAnsi="Microsoft YaHei" w:cs="Microsoft YaHei"/>
            <w:color w:val="1E6FFF"/>
            <w:sz w:val="22"/>
            <w:u w:val="single"/>
          </w:rPr>
          <w:t>プロジェクト</w:t>
        </w:r>
      </w:hyperlink>
      <w:r>
        <w:rPr>
          <w:rFonts w:ascii="Microsoft YaHei" w:eastAsia="Microsoft YaHei" w:hAnsi="Microsoft YaHei" w:cs="Microsoft YaHei"/>
          <w:color w:val="333333"/>
          <w:sz w:val="22"/>
        </w:rPr>
        <w:t>のリードデベロッパーであり、</w:t>
      </w:r>
      <w:r>
        <w:rPr>
          <w:rFonts w:ascii="Microsoft YaHei" w:eastAsia="Microsoft YaHei" w:hAnsi="Microsoft YaHei" w:cs="Microsoft YaHei"/>
          <w:color w:val="333333"/>
          <w:sz w:val="22"/>
        </w:rPr>
        <w:t>Linux</w:t>
      </w:r>
      <w:r>
        <w:rPr>
          <w:rFonts w:ascii="Microsoft YaHei" w:eastAsia="Microsoft YaHei" w:hAnsi="Microsoft YaHei" w:cs="Microsoft YaHei"/>
          <w:color w:val="333333"/>
          <w:sz w:val="22"/>
        </w:rPr>
        <w:t>カーネルの開発者でもある</w:t>
      </w:r>
      <w:r>
        <w:rPr>
          <w:rFonts w:ascii="Microsoft YaHei" w:eastAsia="Microsoft YaHei" w:hAnsi="Microsoft YaHei" w:cs="Microsoft YaHei"/>
          <w:color w:val="333333"/>
          <w:sz w:val="22"/>
        </w:rPr>
        <w:t>Miguel Ojeda</w:t>
      </w:r>
      <w:r>
        <w:rPr>
          <w:rFonts w:ascii="Microsoft YaHei" w:eastAsia="Microsoft YaHei" w:hAnsi="Microsoft YaHei" w:cs="Microsoft YaHei"/>
          <w:color w:val="333333"/>
          <w:sz w:val="22"/>
        </w:rPr>
        <w:t>と契約を結んだ。</w:t>
      </w:r>
      <w:r>
        <w:rPr>
          <w:rFonts w:ascii="Microsoft YaHei" w:eastAsia="Microsoft YaHei" w:hAnsi="Microsoft YaHei" w:cs="Microsoft YaHei"/>
          <w:color w:val="333333"/>
          <w:sz w:val="22"/>
        </w:rPr>
        <w:t xml:space="preserve"> </w:t>
      </w:r>
    </w:p>
    <w:p w14:paraId="3E8D2D2C" w14:textId="77777777" w:rsidR="004D63E1" w:rsidRDefault="00810F60">
      <w:pPr>
        <w:numPr>
          <w:ilvl w:val="0"/>
          <w:numId w:val="5"/>
        </w:numPr>
        <w:spacing w:before="60" w:after="60" w:line="312" w:lineRule="auto"/>
        <w:ind w:left="336" w:hanging="336"/>
        <w:jc w:val="left"/>
        <w:rPr>
          <w:rFonts w:ascii="Microsoft YaHei" w:eastAsia="Microsoft YaHei" w:hAnsi="Microsoft YaHei" w:cs="Microsoft YaHei"/>
          <w:color w:val="333333"/>
          <w:sz w:val="22"/>
        </w:rPr>
      </w:pPr>
      <w:hyperlink r:id="rId159">
        <w:r>
          <w:rPr>
            <w:rFonts w:ascii="Microsoft YaHei" w:eastAsia="Microsoft YaHei" w:hAnsi="Microsoft YaHei" w:cs="Microsoft YaHei"/>
            <w:color w:val="1E6FFF"/>
            <w:sz w:val="22"/>
            <w:u w:val="single"/>
          </w:rPr>
          <w:t>(a) 2021</w:t>
        </w:r>
        <w:r>
          <w:rPr>
            <w:rFonts w:ascii="Microsoft YaHei" w:eastAsia="Microsoft YaHei" w:hAnsi="Microsoft YaHei" w:cs="Microsoft YaHei"/>
            <w:color w:val="1E6FFF"/>
            <w:sz w:val="22"/>
            <w:u w:val="single"/>
          </w:rPr>
          <w:t>年</w:t>
        </w:r>
        <w:r>
          <w:rPr>
            <w:rFonts w:ascii="Microsoft YaHei" w:eastAsia="Microsoft YaHei" w:hAnsi="Microsoft YaHei" w:cs="Microsoft YaHei"/>
            <w:color w:val="1E6FFF"/>
            <w:sz w:val="22"/>
            <w:u w:val="single"/>
          </w:rPr>
          <w:t>7</w:t>
        </w:r>
        <w:r>
          <w:rPr>
            <w:rFonts w:ascii="Microsoft YaHei" w:eastAsia="Microsoft YaHei" w:hAnsi="Microsoft YaHei" w:cs="Microsoft YaHei"/>
            <w:color w:val="1E6FFF"/>
            <w:sz w:val="22"/>
            <w:u w:val="single"/>
          </w:rPr>
          <w:t>月</w:t>
        </w:r>
        <w:r>
          <w:rPr>
            <w:rFonts w:ascii="Microsoft YaHei" w:eastAsia="Microsoft YaHei" w:hAnsi="Microsoft YaHei" w:cs="Microsoft YaHei"/>
            <w:color w:val="1E6FFF"/>
            <w:sz w:val="22"/>
            <w:u w:val="single"/>
          </w:rPr>
          <w:t>4</w:t>
        </w:r>
        <w:r>
          <w:rPr>
            <w:rFonts w:ascii="Microsoft YaHei" w:eastAsia="Microsoft YaHei" w:hAnsi="Microsoft YaHei" w:cs="Microsoft YaHei"/>
            <w:color w:val="1E6FFF"/>
            <w:sz w:val="22"/>
            <w:u w:val="single"/>
          </w:rPr>
          <w:t>日</w:t>
        </w:r>
      </w:hyperlink>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Linux</w:t>
      </w:r>
      <w:r>
        <w:rPr>
          <w:rFonts w:ascii="Microsoft YaHei" w:eastAsia="Microsoft YaHei" w:hAnsi="Microsoft YaHei" w:cs="Microsoft YaHei"/>
          <w:color w:val="333333"/>
          <w:sz w:val="22"/>
        </w:rPr>
        <w:t>カーネルチームは、</w:t>
      </w:r>
      <w:r>
        <w:rPr>
          <w:rFonts w:ascii="Microsoft YaHei" w:eastAsia="Microsoft YaHei" w:hAnsi="Microsoft YaHei" w:cs="Microsoft YaHei"/>
          <w:color w:val="333333"/>
          <w:sz w:val="22"/>
        </w:rPr>
        <w:t>Ru</w:t>
      </w:r>
      <w:r>
        <w:rPr>
          <w:rFonts w:ascii="Microsoft YaHei" w:eastAsia="Microsoft YaHei" w:hAnsi="Microsoft YaHei" w:cs="Microsoft YaHei"/>
          <w:color w:val="333333"/>
          <w:sz w:val="22"/>
        </w:rPr>
        <w:t>st</w:t>
      </w:r>
      <w:r>
        <w:rPr>
          <w:rFonts w:ascii="Microsoft YaHei" w:eastAsia="Microsoft YaHei" w:hAnsi="Microsoft YaHei" w:cs="Microsoft YaHei"/>
          <w:color w:val="333333"/>
          <w:sz w:val="22"/>
        </w:rPr>
        <w:t>のサポートを追加する「</w:t>
      </w:r>
      <w:r>
        <w:rPr>
          <w:rFonts w:ascii="Microsoft YaHei" w:eastAsia="Microsoft YaHei" w:hAnsi="Microsoft YaHei" w:cs="Microsoft YaHei"/>
          <w:color w:val="333333"/>
          <w:sz w:val="22"/>
        </w:rPr>
        <w:t>v1</w:t>
      </w:r>
      <w:r>
        <w:rPr>
          <w:rFonts w:ascii="Microsoft YaHei" w:eastAsia="Microsoft YaHei" w:hAnsi="Microsoft YaHei" w:cs="Microsoft YaHei"/>
          <w:color w:val="333333"/>
          <w:sz w:val="22"/>
        </w:rPr>
        <w:t>」パッチをリリースしました。</w:t>
      </w:r>
      <w:r>
        <w:rPr>
          <w:rFonts w:ascii="Microsoft YaHei" w:eastAsia="Microsoft YaHei" w:hAnsi="Microsoft YaHei" w:cs="Microsoft YaHei"/>
          <w:color w:val="333333"/>
          <w:sz w:val="22"/>
        </w:rPr>
        <w:t xml:space="preserve"> </w:t>
      </w:r>
    </w:p>
    <w:p w14:paraId="490ACEB8" w14:textId="77777777" w:rsidR="004D63E1" w:rsidRDefault="00810F60">
      <w:pPr>
        <w:numPr>
          <w:ilvl w:val="0"/>
          <w:numId w:val="3"/>
        </w:numPr>
        <w:spacing w:before="60" w:after="60" w:line="312" w:lineRule="auto"/>
        <w:ind w:left="336" w:hanging="336"/>
        <w:jc w:val="left"/>
        <w:rPr>
          <w:rFonts w:ascii="Microsoft YaHei" w:eastAsia="Microsoft YaHei" w:hAnsi="Microsoft YaHei" w:cs="Microsoft YaHei"/>
          <w:color w:val="333333"/>
          <w:sz w:val="22"/>
        </w:rPr>
      </w:pPr>
      <w:hyperlink r:id="rId160">
        <w:r>
          <w:rPr>
            <w:rFonts w:ascii="Microsoft YaHei" w:eastAsia="Microsoft YaHei" w:hAnsi="Microsoft YaHei" w:cs="Microsoft YaHei"/>
            <w:color w:val="1E6FFF"/>
            <w:sz w:val="22"/>
            <w:u w:val="single"/>
          </w:rPr>
          <w:t>2021</w:t>
        </w:r>
        <w:r>
          <w:rPr>
            <w:rFonts w:ascii="Microsoft YaHei" w:eastAsia="Microsoft YaHei" w:hAnsi="Microsoft YaHei" w:cs="Microsoft YaHei"/>
            <w:color w:val="1E6FFF"/>
            <w:sz w:val="22"/>
            <w:u w:val="single"/>
          </w:rPr>
          <w:t>年</w:t>
        </w:r>
        <w:r>
          <w:rPr>
            <w:rFonts w:ascii="Microsoft YaHei" w:eastAsia="Microsoft YaHei" w:hAnsi="Microsoft YaHei" w:cs="Microsoft YaHei"/>
            <w:color w:val="1E6FFF"/>
            <w:sz w:val="22"/>
            <w:u w:val="single"/>
          </w:rPr>
          <w:t>12</w:t>
        </w:r>
        <w:r>
          <w:rPr>
            <w:rFonts w:ascii="Microsoft YaHei" w:eastAsia="Microsoft YaHei" w:hAnsi="Microsoft YaHei" w:cs="Microsoft YaHei"/>
            <w:color w:val="1E6FFF"/>
            <w:sz w:val="22"/>
            <w:u w:val="single"/>
          </w:rPr>
          <w:t>月</w:t>
        </w:r>
        <w:r>
          <w:rPr>
            <w:rFonts w:ascii="Microsoft YaHei" w:eastAsia="Microsoft YaHei" w:hAnsi="Microsoft YaHei" w:cs="Microsoft YaHei"/>
            <w:color w:val="1E6FFF"/>
            <w:sz w:val="22"/>
            <w:u w:val="single"/>
          </w:rPr>
          <w:t>6</w:t>
        </w:r>
        <w:r>
          <w:rPr>
            <w:rFonts w:ascii="Microsoft YaHei" w:eastAsia="Microsoft YaHei" w:hAnsi="Microsoft YaHei" w:cs="Microsoft YaHei"/>
            <w:color w:val="1E6FFF"/>
            <w:sz w:val="22"/>
            <w:u w:val="single"/>
          </w:rPr>
          <w:t>日</w:t>
        </w:r>
      </w:hyperlink>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Linux</w:t>
      </w:r>
      <w:r>
        <w:rPr>
          <w:rFonts w:ascii="Microsoft YaHei" w:eastAsia="Microsoft YaHei" w:hAnsi="Microsoft YaHei" w:cs="Microsoft YaHei"/>
          <w:color w:val="333333"/>
          <w:sz w:val="22"/>
        </w:rPr>
        <w:t>カーネルチームは、</w:t>
      </w:r>
      <w:r>
        <w:rPr>
          <w:rFonts w:ascii="Microsoft YaHei" w:eastAsia="Microsoft YaHei" w:hAnsi="Microsoft YaHei" w:cs="Microsoft YaHei"/>
          <w:color w:val="333333"/>
          <w:sz w:val="22"/>
        </w:rPr>
        <w:t>Rust</w:t>
      </w:r>
      <w:r>
        <w:rPr>
          <w:rFonts w:ascii="Microsoft YaHei" w:eastAsia="Microsoft YaHei" w:hAnsi="Microsoft YaHei" w:cs="Microsoft YaHei"/>
          <w:color w:val="333333"/>
          <w:sz w:val="22"/>
        </w:rPr>
        <w:t>をサポートする「</w:t>
      </w:r>
      <w:r>
        <w:rPr>
          <w:rFonts w:ascii="Microsoft YaHei" w:eastAsia="Microsoft YaHei" w:hAnsi="Microsoft YaHei" w:cs="Microsoft YaHei"/>
          <w:color w:val="333333"/>
          <w:sz w:val="22"/>
        </w:rPr>
        <w:t>v2</w:t>
      </w:r>
      <w:r>
        <w:rPr>
          <w:rFonts w:ascii="Microsoft YaHei" w:eastAsia="Microsoft YaHei" w:hAnsi="Microsoft YaHei" w:cs="Microsoft YaHei"/>
          <w:color w:val="333333"/>
          <w:sz w:val="22"/>
        </w:rPr>
        <w:t>」パッチをリリースしました。</w:t>
      </w:r>
    </w:p>
    <w:p w14:paraId="3EA94B9A"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 </w:t>
      </w:r>
    </w:p>
    <w:p w14:paraId="7FC615DA"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Miguel Ojeda</w:t>
      </w:r>
      <w:r>
        <w:rPr>
          <w:rFonts w:ascii="Microsoft YaHei" w:eastAsia="Microsoft YaHei" w:hAnsi="Microsoft YaHei" w:cs="Microsoft YaHei"/>
          <w:color w:val="333333"/>
          <w:sz w:val="22"/>
        </w:rPr>
        <w:t>は電子メールで、この新しい「</w:t>
      </w:r>
      <w:r>
        <w:rPr>
          <w:rFonts w:ascii="Microsoft YaHei" w:eastAsia="Microsoft YaHei" w:hAnsi="Microsoft YaHei" w:cs="Microsoft YaHei"/>
          <w:color w:val="333333"/>
          <w:sz w:val="22"/>
        </w:rPr>
        <w:t>v2</w:t>
      </w:r>
      <w:r>
        <w:rPr>
          <w:rFonts w:ascii="Microsoft YaHei" w:eastAsia="Microsoft YaHei" w:hAnsi="Microsoft YaHei" w:cs="Microsoft YaHei"/>
          <w:color w:val="333333"/>
          <w:sz w:val="22"/>
        </w:rPr>
        <w:t>」パッチによって、</w:t>
      </w:r>
      <w:r>
        <w:rPr>
          <w:rFonts w:ascii="Microsoft YaHei" w:eastAsia="Microsoft YaHei" w:hAnsi="Microsoft YaHei" w:cs="Microsoft YaHei"/>
          <w:color w:val="333333"/>
          <w:sz w:val="22"/>
        </w:rPr>
        <w:t>Linux</w:t>
      </w:r>
      <w:r>
        <w:rPr>
          <w:rFonts w:ascii="Microsoft YaHei" w:eastAsia="Microsoft YaHei" w:hAnsi="Microsoft YaHei" w:cs="Microsoft YaHei"/>
          <w:color w:val="333333"/>
          <w:sz w:val="22"/>
        </w:rPr>
        <w:t>カーネルに</w:t>
      </w:r>
      <w:r>
        <w:fldChar w:fldCharType="begin"/>
      </w:r>
      <w:r>
        <w:instrText xml:space="preserve"> HYPERLINK "https://www.infoq.cn/news/uYHDlEo68ycY5jNtWXKv" \h </w:instrText>
      </w:r>
      <w:r>
        <w:fldChar w:fldCharType="separate"/>
      </w:r>
      <w:r>
        <w:rPr>
          <w:rFonts w:ascii="Microsoft YaHei" w:eastAsia="Microsoft YaHei" w:hAnsi="Microsoft YaHei" w:cs="Microsoft YaHei"/>
          <w:color w:val="1E6FFF"/>
          <w:sz w:val="22"/>
          <w:u w:val="single"/>
        </w:rPr>
        <w:t>第二言語としての</w:t>
      </w:r>
      <w:r>
        <w:rPr>
          <w:rFonts w:ascii="Microsoft YaHei" w:eastAsia="Microsoft YaHei" w:hAnsi="Microsoft YaHei" w:cs="Microsoft YaHei"/>
          <w:color w:val="1E6FFF"/>
          <w:sz w:val="22"/>
          <w:u w:val="single"/>
        </w:rPr>
        <w:t>Rust</w:t>
      </w:r>
      <w:r>
        <w:rPr>
          <w:rFonts w:ascii="Microsoft YaHei" w:eastAsia="Microsoft YaHei" w:hAnsi="Microsoft YaHei" w:cs="Microsoft YaHei"/>
          <w:color w:val="1E6FFF"/>
          <w:sz w:val="22"/>
          <w:u w:val="single"/>
        </w:rPr>
        <w:t>のサポート</w:t>
      </w:r>
      <w:r>
        <w:rPr>
          <w:rFonts w:ascii="Microsoft YaHei" w:eastAsia="Microsoft YaHei" w:hAnsi="Microsoft YaHei" w:cs="Microsoft YaHei"/>
          <w:color w:val="1E6FFF"/>
          <w:sz w:val="22"/>
          <w:u w:val="single"/>
        </w:rPr>
        <w:fldChar w:fldCharType="end"/>
      </w:r>
      <w:r>
        <w:rPr>
          <w:rFonts w:ascii="Microsoft YaHei" w:eastAsia="Microsoft YaHei" w:hAnsi="Microsoft YaHei" w:cs="Microsoft YaHei"/>
          <w:color w:val="333333"/>
          <w:sz w:val="22"/>
        </w:rPr>
        <w:t>が追加されるほか、</w:t>
      </w:r>
      <w:r>
        <w:rPr>
          <w:rFonts w:ascii="Microsoft YaHei" w:eastAsia="Microsoft YaHei" w:hAnsi="Microsoft YaHei" w:cs="Microsoft YaHei"/>
          <w:color w:val="333333"/>
          <w:sz w:val="22"/>
        </w:rPr>
        <w:t>Rust</w:t>
      </w:r>
      <w:r>
        <w:rPr>
          <w:rFonts w:ascii="Microsoft YaHei" w:eastAsia="Microsoft YaHei" w:hAnsi="Microsoft YaHei" w:cs="Microsoft YaHei"/>
          <w:color w:val="333333"/>
          <w:sz w:val="22"/>
        </w:rPr>
        <w:t>のサポート全体にいくつかの改善が加えられると述べています。</w:t>
      </w:r>
      <w:r>
        <w:rPr>
          <w:rFonts w:ascii="Microsoft YaHei" w:eastAsia="Microsoft YaHei" w:hAnsi="Microsoft YaHei" w:cs="Microsoft YaHei"/>
          <w:color w:val="333333"/>
          <w:sz w:val="22"/>
        </w:rPr>
        <w:t>Rust for Linux</w:t>
      </w:r>
      <w:r>
        <w:rPr>
          <w:rFonts w:ascii="Microsoft YaHei" w:eastAsia="Microsoft YaHei" w:hAnsi="Microsoft YaHei" w:cs="Microsoft YaHei"/>
          <w:color w:val="333333"/>
          <w:sz w:val="22"/>
        </w:rPr>
        <w:t>プロジェクトは現在順調に進んでおり、開発者は</w:t>
      </w:r>
      <w:r>
        <w:rPr>
          <w:rFonts w:ascii="Microsoft YaHei" w:eastAsia="Microsoft YaHei" w:hAnsi="Microsoft YaHei" w:cs="Microsoft YaHei"/>
          <w:color w:val="333333"/>
          <w:sz w:val="22"/>
        </w:rPr>
        <w:t>2022</w:t>
      </w:r>
      <w:r>
        <w:rPr>
          <w:rFonts w:ascii="Microsoft YaHei" w:eastAsia="Microsoft YaHei" w:hAnsi="Microsoft YaHei" w:cs="Microsoft YaHei"/>
          <w:color w:val="333333"/>
          <w:sz w:val="22"/>
        </w:rPr>
        <w:t>年に</w:t>
      </w:r>
      <w:r>
        <w:rPr>
          <w:rFonts w:ascii="Microsoft YaHei" w:eastAsia="Microsoft YaHei" w:hAnsi="Microsoft YaHei" w:cs="Microsoft YaHei"/>
          <w:color w:val="333333"/>
          <w:sz w:val="22"/>
        </w:rPr>
        <w:t>Linux</w:t>
      </w:r>
      <w:r>
        <w:rPr>
          <w:rFonts w:ascii="Microsoft YaHei" w:eastAsia="Microsoft YaHei" w:hAnsi="Microsoft YaHei" w:cs="Microsoft YaHei"/>
          <w:color w:val="333333"/>
          <w:sz w:val="22"/>
        </w:rPr>
        <w:t>カーネルで</w:t>
      </w:r>
      <w:r>
        <w:rPr>
          <w:rFonts w:ascii="Microsoft YaHei" w:eastAsia="Microsoft YaHei" w:hAnsi="Microsoft YaHei" w:cs="Microsoft YaHei"/>
          <w:color w:val="333333"/>
          <w:sz w:val="22"/>
        </w:rPr>
        <w:t>Rust</w:t>
      </w:r>
      <w:r>
        <w:rPr>
          <w:rFonts w:ascii="Microsoft YaHei" w:eastAsia="Microsoft YaHei" w:hAnsi="Microsoft YaHei" w:cs="Microsoft YaHei"/>
          <w:color w:val="333333"/>
          <w:sz w:val="22"/>
        </w:rPr>
        <w:t>が完全にサポートされることを期待しています。</w:t>
      </w:r>
    </w:p>
    <w:p w14:paraId="6D415443"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7E4A8925" w14:textId="77777777" w:rsidR="004D63E1" w:rsidRDefault="00810F60">
      <w:pPr>
        <w:pStyle w:val="3"/>
        <w:numPr>
          <w:ilvl w:val="0"/>
          <w:numId w:val="25"/>
        </w:numPr>
        <w:ind w:left="616" w:hanging="616"/>
        <w:rPr>
          <w:rFonts w:ascii="Microsoft YaHei" w:eastAsia="Microsoft YaHei" w:hAnsi="Microsoft YaHei" w:cs="Microsoft YaHei"/>
        </w:rPr>
      </w:pPr>
      <w:bookmarkStart w:id="207" w:name="_Toc98205761"/>
      <w:r>
        <w:rPr>
          <w:rFonts w:ascii="Microsoft YaHei" w:eastAsia="Microsoft YaHei" w:hAnsi="Microsoft YaHei" w:cs="Microsoft YaHei"/>
        </w:rPr>
        <w:t>AI</w:t>
      </w:r>
      <w:r>
        <w:rPr>
          <w:rFonts w:ascii="Microsoft YaHei" w:eastAsia="Microsoft YaHei" w:hAnsi="Microsoft YaHei" w:cs="Microsoft YaHei"/>
        </w:rPr>
        <w:t>とローコードがオープンソースをどう変えるのか、注目です。</w:t>
      </w:r>
      <w:bookmarkEnd w:id="207"/>
    </w:p>
    <w:p w14:paraId="0C7C458F" w14:textId="77777777" w:rsidR="004D63E1" w:rsidRDefault="00810F60">
      <w:pPr>
        <w:numPr>
          <w:ilvl w:val="0"/>
          <w:numId w:val="2"/>
        </w:numPr>
      </w:pPr>
      <w:r>
        <w:t>2021</w:t>
      </w:r>
      <w:r>
        <w:t>年</w:t>
      </w:r>
      <w:r>
        <w:t>3</w:t>
      </w:r>
      <w:r>
        <w:t>月、テンセントのローコード・プラ</w:t>
      </w:r>
      <w:r>
        <w:t>ットフォーム「</w:t>
      </w:r>
      <w:proofErr w:type="spellStart"/>
      <w:r>
        <w:t>WeDa</w:t>
      </w:r>
      <w:proofErr w:type="spellEnd"/>
      <w:r>
        <w:t>」が正式にスタートした</w:t>
      </w:r>
    </w:p>
    <w:p w14:paraId="16852ED5" w14:textId="77777777" w:rsidR="004D63E1" w:rsidRDefault="00810F60">
      <w:pPr>
        <w:numPr>
          <w:ilvl w:val="0"/>
          <w:numId w:val="2"/>
        </w:numPr>
        <w:spacing w:before="60" w:after="60" w:line="312" w:lineRule="auto"/>
        <w:ind w:left="352" w:hanging="352"/>
        <w:jc w:val="left"/>
        <w:rPr>
          <w:rFonts w:ascii="Helvetica Neue" w:eastAsia="Helvetica Neue" w:hAnsi="Helvetica Neue" w:cs="Helvetica Neue"/>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月、マイクロソフトは、</w:t>
      </w:r>
      <w:sdt>
        <w:sdtPr>
          <w:tag w:val="goog_rdk_11"/>
          <w:id w:val="-257448233"/>
        </w:sdtPr>
        <w:sdtEndPr/>
        <w:sdtContent>
          <w:r>
            <w:rPr>
              <w:rFonts w:ascii="Arial Unicode MS" w:eastAsia="Arial Unicode MS" w:hAnsi="Arial Unicode MS" w:cs="Arial Unicode MS"/>
              <w:color w:val="333333"/>
              <w:sz w:val="22"/>
            </w:rPr>
            <w:t>Microsoft Excel</w:t>
          </w:r>
          <w:r>
            <w:rPr>
              <w:rFonts w:ascii="Arial Unicode MS" w:eastAsia="Arial Unicode MS" w:hAnsi="Arial Unicode MS" w:cs="Arial Unicode MS"/>
              <w:color w:val="333333"/>
              <w:sz w:val="22"/>
            </w:rPr>
            <w:t>をベースにしたローコードの数式言語である、新しいオープンソースのプログラミング言語</w:t>
          </w:r>
        </w:sdtContent>
      </w:sdt>
      <w:hyperlink r:id="rId161">
        <w:r>
          <w:rPr>
            <w:rFonts w:ascii="Helvetica Neue" w:eastAsia="Helvetica Neue" w:hAnsi="Helvetica Neue" w:cs="Helvetica Neue"/>
            <w:color w:val="1E6FFF"/>
            <w:sz w:val="22"/>
            <w:u w:val="single"/>
          </w:rPr>
          <w:t>「</w:t>
        </w:r>
        <w:r>
          <w:rPr>
            <w:rFonts w:ascii="Helvetica Neue" w:eastAsia="Helvetica Neue" w:hAnsi="Helvetica Neue" w:cs="Helvetica Neue"/>
            <w:color w:val="1E6FFF"/>
            <w:sz w:val="22"/>
            <w:u w:val="single"/>
          </w:rPr>
          <w:t>Power Fx</w:t>
        </w:r>
      </w:hyperlink>
      <w:sdt>
        <w:sdtPr>
          <w:tag w:val="goog_rdk_12"/>
          <w:id w:val="-485098442"/>
        </w:sdtPr>
        <w:sdtEndPr/>
        <w:sdtContent>
          <w:r>
            <w:rPr>
              <w:rFonts w:ascii="Arial Unicode MS" w:eastAsia="Arial Unicode MS" w:hAnsi="Arial Unicode MS" w:cs="Arial Unicode MS"/>
              <w:color w:val="333333"/>
              <w:sz w:val="22"/>
            </w:rPr>
            <w:t>」の提供開始</w:t>
          </w:r>
        </w:sdtContent>
      </w:sdt>
      <w:r>
        <w:rPr>
          <w:rFonts w:ascii="Microsoft YaHei" w:eastAsia="Microsoft YaHei" w:hAnsi="Microsoft YaHei" w:cs="Microsoft YaHei"/>
          <w:color w:val="333333"/>
          <w:sz w:val="22"/>
        </w:rPr>
        <w:t>を発表しました</w:t>
      </w:r>
      <w:sdt>
        <w:sdtPr>
          <w:tag w:val="goog_rdk_13"/>
          <w:id w:val="164763786"/>
        </w:sdtPr>
        <w:sdtEndPr/>
        <w:sdtContent>
          <w:r>
            <w:rPr>
              <w:rFonts w:ascii="Arial Unicode MS" w:eastAsia="Arial Unicode MS" w:hAnsi="Arial Unicode MS" w:cs="Arial Unicode MS"/>
              <w:color w:val="333333"/>
              <w:sz w:val="22"/>
            </w:rPr>
            <w:t>。この言語は、</w:t>
          </w:r>
          <w:r>
            <w:rPr>
              <w:rFonts w:ascii="Arial Unicode MS" w:eastAsia="Arial Unicode MS" w:hAnsi="Arial Unicode MS" w:cs="Arial Unicode MS"/>
              <w:color w:val="333333"/>
              <w:sz w:val="22"/>
            </w:rPr>
            <w:t>Microsoft Power Platform</w:t>
          </w:r>
          <w:r>
            <w:rPr>
              <w:rFonts w:ascii="Arial Unicode MS" w:eastAsia="Arial Unicode MS" w:hAnsi="Arial Unicode MS" w:cs="Arial Unicode MS"/>
              <w:color w:val="333333"/>
              <w:sz w:val="22"/>
            </w:rPr>
            <w:t>全体で利用できます。</w:t>
          </w:r>
        </w:sdtContent>
      </w:sdt>
    </w:p>
    <w:p w14:paraId="0E62577B" w14:textId="77777777" w:rsidR="004D63E1" w:rsidRDefault="00810F60">
      <w:pPr>
        <w:numPr>
          <w:ilvl w:val="0"/>
          <w:numId w:val="2"/>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lastRenderedPageBreak/>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6</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GitHub</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GitHub</w:t>
      </w:r>
      <w:r>
        <w:rPr>
          <w:rFonts w:ascii="Microsoft YaHei" w:eastAsia="Microsoft YaHei" w:hAnsi="Microsoft YaHei" w:cs="Microsoft YaHei"/>
          <w:color w:val="333333"/>
          <w:sz w:val="22"/>
        </w:rPr>
        <w:t>と</w:t>
      </w:r>
      <w:proofErr w:type="spellStart"/>
      <w:r>
        <w:rPr>
          <w:rFonts w:ascii="Microsoft YaHei" w:eastAsia="Microsoft YaHei" w:hAnsi="Microsoft YaHei" w:cs="Microsoft YaHei"/>
          <w:color w:val="333333"/>
          <w:sz w:val="22"/>
        </w:rPr>
        <w:t>OpenAI</w:t>
      </w:r>
      <w:proofErr w:type="spellEnd"/>
      <w:r>
        <w:rPr>
          <w:rFonts w:ascii="Microsoft YaHei" w:eastAsia="Microsoft YaHei" w:hAnsi="Microsoft YaHei" w:cs="Microsoft YaHei"/>
          <w:color w:val="333333"/>
          <w:sz w:val="22"/>
        </w:rPr>
        <w:t>が開発した人工知能ツール</w:t>
      </w:r>
      <w:proofErr w:type="spellStart"/>
      <w:r>
        <w:rPr>
          <w:rFonts w:ascii="Microsoft YaHei" w:eastAsia="Microsoft YaHei" w:hAnsi="Microsoft YaHei" w:cs="Microsoft YaHei"/>
          <w:color w:val="333333"/>
          <w:sz w:val="22"/>
        </w:rPr>
        <w:t>Copliot</w:t>
      </w:r>
      <w:proofErr w:type="spellEnd"/>
      <w:r>
        <w:rPr>
          <w:rFonts w:ascii="Microsoft YaHei" w:eastAsia="Microsoft YaHei" w:hAnsi="Microsoft YaHei" w:cs="Microsoft YaHei"/>
          <w:color w:val="333333"/>
          <w:sz w:val="22"/>
        </w:rPr>
        <w:t>を発表しました。</w:t>
      </w:r>
      <w:proofErr w:type="spellStart"/>
      <w:r>
        <w:rPr>
          <w:rFonts w:ascii="Microsoft YaHei" w:eastAsia="Microsoft YaHei" w:hAnsi="Microsoft YaHei" w:cs="Microsoft YaHei"/>
          <w:color w:val="333333"/>
          <w:sz w:val="22"/>
        </w:rPr>
        <w:t>Copliot</w:t>
      </w:r>
      <w:proofErr w:type="spellEnd"/>
      <w:r>
        <w:rPr>
          <w:rFonts w:ascii="Microsoft YaHei" w:eastAsia="Microsoft YaHei" w:hAnsi="Microsoft YaHei" w:cs="Microsoft YaHei"/>
          <w:color w:val="333333"/>
          <w:sz w:val="22"/>
        </w:rPr>
        <w:t>はコード補完を自動化することで、</w:t>
      </w:r>
      <w:r>
        <w:rPr>
          <w:rFonts w:ascii="Microsoft YaHei" w:eastAsia="Microsoft YaHei" w:hAnsi="Microsoft YaHei" w:cs="Microsoft YaHei"/>
          <w:color w:val="333333"/>
          <w:sz w:val="22"/>
        </w:rPr>
        <w:t>Visual Studio Code</w:t>
      </w:r>
      <w:r>
        <w:rPr>
          <w:rFonts w:ascii="Microsoft YaHei" w:eastAsia="Microsoft YaHei" w:hAnsi="Microsoft YaHei" w:cs="Microsoft YaHei"/>
          <w:color w:val="333333"/>
          <w:sz w:val="22"/>
        </w:rPr>
        <w:t>、</w:t>
      </w:r>
      <w:proofErr w:type="spellStart"/>
      <w:r>
        <w:rPr>
          <w:rFonts w:ascii="Microsoft YaHei" w:eastAsia="Microsoft YaHei" w:hAnsi="Microsoft YaHei" w:cs="Microsoft YaHei"/>
          <w:color w:val="333333"/>
          <w:sz w:val="22"/>
        </w:rPr>
        <w:t>Neovim</w:t>
      </w:r>
      <w:proofErr w:type="spellEnd"/>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JetBrains</w:t>
      </w:r>
      <w:r>
        <w:rPr>
          <w:rFonts w:ascii="Microsoft YaHei" w:eastAsia="Microsoft YaHei" w:hAnsi="Microsoft YaHei" w:cs="Microsoft YaHei"/>
          <w:color w:val="333333"/>
          <w:sz w:val="22"/>
        </w:rPr>
        <w:t>のユーザーを支援します。発表から</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週間も経たないうちに、</w:t>
      </w:r>
      <w:r>
        <w:rPr>
          <w:rFonts w:ascii="Microsoft YaHei" w:eastAsia="Microsoft YaHei" w:hAnsi="Microsoft YaHei" w:cs="Microsoft YaHei"/>
          <w:color w:val="333333"/>
          <w:sz w:val="22"/>
        </w:rPr>
        <w:t>GitHub Copilot</w:t>
      </w:r>
      <w:r>
        <w:rPr>
          <w:rFonts w:ascii="Microsoft YaHei" w:eastAsia="Microsoft YaHei" w:hAnsi="Microsoft YaHei" w:cs="Microsoft YaHei"/>
          <w:color w:val="333333"/>
          <w:sz w:val="22"/>
        </w:rPr>
        <w:t>は前例のない火花を散らす論争をしています。ある開発者は、「</w:t>
      </w:r>
      <w:r>
        <w:rPr>
          <w:rFonts w:ascii="Microsoft YaHei" w:eastAsia="Microsoft YaHei" w:hAnsi="Microsoft YaHei" w:cs="Microsoft YaHei"/>
          <w:color w:val="333333"/>
          <w:sz w:val="22"/>
        </w:rPr>
        <w:t>GitHub</w:t>
      </w:r>
      <w:r>
        <w:rPr>
          <w:rFonts w:ascii="Microsoft YaHei" w:eastAsia="Microsoft YaHei" w:hAnsi="Microsoft YaHei" w:cs="Microsoft YaHei"/>
          <w:color w:val="333333"/>
          <w:sz w:val="22"/>
        </w:rPr>
        <w:t>が著作権で保護されたソースコ</w:t>
      </w:r>
      <w:r>
        <w:rPr>
          <w:rFonts w:ascii="Microsoft YaHei" w:eastAsia="Microsoft YaHei" w:hAnsi="Microsoft YaHei" w:cs="Microsoft YaHei"/>
          <w:color w:val="333333"/>
          <w:sz w:val="22"/>
        </w:rPr>
        <w:t>ードを、</w:t>
      </w:r>
      <w:r>
        <w:rPr>
          <w:rFonts w:ascii="Microsoft YaHei" w:eastAsia="Microsoft YaHei" w:hAnsi="Microsoft YaHei" w:cs="Microsoft YaHei"/>
          <w:color w:val="333333"/>
          <w:sz w:val="22"/>
        </w:rPr>
        <w:t>Copilot</w:t>
      </w:r>
      <w:r>
        <w:rPr>
          <w:rFonts w:ascii="Microsoft YaHei" w:eastAsia="Microsoft YaHei" w:hAnsi="Microsoft YaHei" w:cs="Microsoft YaHei"/>
          <w:color w:val="333333"/>
          <w:sz w:val="22"/>
        </w:rPr>
        <w:t>製品のトレーニングデータとして無許可・無許諾で使用することには同意できません。本製品は、著作権で保護されたソースコードを、ソースコードライセンスを通知することなく、ユーザーのソフトウェアに入れているため、著作権者の作品を無許可かつ無断で悪用することになります。」と指摘しています。</w:t>
      </w:r>
    </w:p>
    <w:p w14:paraId="6DC2C2B4" w14:textId="77777777" w:rsidR="004D63E1" w:rsidRDefault="00810F60">
      <w:pPr>
        <w:pStyle w:val="3"/>
        <w:rPr>
          <w:rFonts w:ascii="Microsoft YaHei" w:eastAsia="Microsoft YaHei" w:hAnsi="Microsoft YaHei" w:cs="Microsoft YaHei"/>
          <w:color w:val="4CC2EE"/>
        </w:rPr>
      </w:pPr>
      <w:bookmarkStart w:id="208" w:name="_Toc98205762"/>
      <w:r>
        <w:rPr>
          <w:rFonts w:ascii="Microsoft YaHei" w:eastAsia="Microsoft YaHei" w:hAnsi="Microsoft YaHei" w:cs="Microsoft YaHei"/>
          <w:color w:val="4CC2EE"/>
        </w:rPr>
        <w:t>[</w:t>
      </w:r>
      <w:r>
        <w:rPr>
          <w:rFonts w:ascii="Microsoft YaHei" w:eastAsia="Microsoft YaHei" w:hAnsi="Microsoft YaHei" w:cs="Microsoft YaHei"/>
          <w:color w:val="4CC2EE"/>
        </w:rPr>
        <w:t>専門家のコメント］</w:t>
      </w:r>
      <w:bookmarkEnd w:id="208"/>
    </w:p>
    <w:p w14:paraId="63B455FF" w14:textId="77777777" w:rsidR="004D63E1" w:rsidRDefault="00810F60">
      <w:pPr>
        <w:spacing w:before="60" w:after="60" w:line="312" w:lineRule="auto"/>
        <w:ind w:left="420"/>
        <w:jc w:val="left"/>
        <w:rPr>
          <w:rFonts w:ascii="Microsoft YaHei" w:eastAsia="Microsoft YaHei" w:hAnsi="Microsoft YaHei" w:cs="Microsoft YaHei"/>
          <w:color w:val="9D9D9D"/>
          <w:sz w:val="22"/>
        </w:rPr>
      </w:pPr>
      <w:r>
        <w:rPr>
          <w:rFonts w:ascii="Microsoft YaHei" w:eastAsia="Microsoft YaHei" w:hAnsi="Microsoft YaHei" w:cs="Microsoft YaHei"/>
          <w:b/>
          <w:color w:val="9D9D9D"/>
          <w:sz w:val="22"/>
        </w:rPr>
        <w:t>段夕华：</w:t>
      </w:r>
      <w:r>
        <w:rPr>
          <w:rFonts w:ascii="Microsoft YaHei" w:eastAsia="Microsoft YaHei" w:hAnsi="Microsoft YaHei" w:cs="Microsoft YaHei"/>
          <w:color w:val="9D9D9D"/>
          <w:sz w:val="22"/>
        </w:rPr>
        <w:t>コンプライアンス上の課題に加えて、</w:t>
      </w:r>
      <w:r>
        <w:rPr>
          <w:rFonts w:ascii="Microsoft YaHei" w:eastAsia="Microsoft YaHei" w:hAnsi="Microsoft YaHei" w:cs="Microsoft YaHei"/>
          <w:color w:val="9D9D9D"/>
          <w:sz w:val="22"/>
        </w:rPr>
        <w:t>ML</w:t>
      </w:r>
      <w:r>
        <w:rPr>
          <w:rFonts w:ascii="Microsoft YaHei" w:eastAsia="Microsoft YaHei" w:hAnsi="Microsoft YaHei" w:cs="Microsoft YaHei"/>
          <w:color w:val="9D9D9D"/>
          <w:sz w:val="22"/>
        </w:rPr>
        <w:t>ベースの自動コード生成・補完の品質は、学習サンプルの品質に差があり、綿密なスクリーニングが行われていないため、現時点では大きな問題となり得ま</w:t>
      </w:r>
      <w:r>
        <w:rPr>
          <w:rFonts w:ascii="Microsoft YaHei" w:eastAsia="Microsoft YaHei" w:hAnsi="Microsoft YaHei" w:cs="Microsoft YaHei"/>
          <w:color w:val="9D9D9D"/>
          <w:sz w:val="22"/>
        </w:rPr>
        <w:t>すが、補完的なコードツールとして位置づけることで、違いが出てくるかもしれません。</w:t>
      </w:r>
    </w:p>
    <w:p w14:paraId="1853F2FA"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679D2467" w14:textId="77777777" w:rsidR="004D63E1" w:rsidRDefault="00810F60">
      <w:pPr>
        <w:numPr>
          <w:ilvl w:val="0"/>
          <w:numId w:val="2"/>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7</w:t>
      </w:r>
      <w:r>
        <w:rPr>
          <w:rFonts w:ascii="Microsoft YaHei" w:eastAsia="Microsoft YaHei" w:hAnsi="Microsoft YaHei" w:cs="Microsoft YaHei"/>
          <w:color w:val="333333"/>
          <w:sz w:val="22"/>
        </w:rPr>
        <w:t>月、</w:t>
      </w:r>
      <w:proofErr w:type="spellStart"/>
      <w:r>
        <w:rPr>
          <w:rFonts w:ascii="Microsoft YaHei" w:eastAsia="Microsoft YaHei" w:hAnsi="Microsoft YaHei" w:cs="Microsoft YaHei"/>
          <w:color w:val="333333"/>
          <w:sz w:val="22"/>
        </w:rPr>
        <w:t>OpenAI</w:t>
      </w:r>
      <w:proofErr w:type="spellEnd"/>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Python</w:t>
      </w:r>
      <w:r>
        <w:rPr>
          <w:rFonts w:ascii="Microsoft YaHei" w:eastAsia="Microsoft YaHei" w:hAnsi="Microsoft YaHei" w:cs="Microsoft YaHei"/>
          <w:color w:val="333333"/>
          <w:sz w:val="22"/>
        </w:rPr>
        <w:t>に似たオープンソースのプログラミング言語「</w:t>
      </w:r>
      <w:r>
        <w:fldChar w:fldCharType="begin"/>
      </w:r>
      <w:r>
        <w:instrText xml:space="preserve"> HYPERLINK "https://openai.com/blog/triton/" \h </w:instrText>
      </w:r>
      <w:r>
        <w:fldChar w:fldCharType="separate"/>
      </w:r>
      <w:r>
        <w:rPr>
          <w:rFonts w:ascii="Microsoft YaHei" w:eastAsia="Microsoft YaHei" w:hAnsi="Microsoft YaHei" w:cs="Microsoft YaHei"/>
          <w:color w:val="1E6FFF"/>
          <w:sz w:val="22"/>
          <w:u w:val="single"/>
        </w:rPr>
        <w:t>Triton</w:t>
      </w:r>
      <w:r>
        <w:rPr>
          <w:rFonts w:ascii="Microsoft YaHei" w:eastAsia="Microsoft YaHei" w:hAnsi="Microsoft YaHei" w:cs="Microsoft YaHei"/>
          <w:color w:val="1E6FFF"/>
          <w:sz w:val="22"/>
          <w:u w:val="single"/>
        </w:rPr>
        <w:fldChar w:fldCharType="end"/>
      </w:r>
      <w:r>
        <w:rPr>
          <w:rFonts w:ascii="Microsoft YaHei" w:eastAsia="Microsoft YaHei" w:hAnsi="Microsoft YaHei" w:cs="Microsoft YaHei"/>
          <w:color w:val="333333"/>
          <w:sz w:val="22"/>
        </w:rPr>
        <w:t>」を発表し、「</w:t>
      </w:r>
      <w:r>
        <w:rPr>
          <w:rFonts w:ascii="Microsoft YaHei" w:eastAsia="Microsoft YaHei" w:hAnsi="Microsoft YaHei" w:cs="Microsoft YaHei"/>
          <w:color w:val="333333"/>
          <w:sz w:val="22"/>
        </w:rPr>
        <w:t>Triton version 1.0</w:t>
      </w:r>
      <w:r>
        <w:rPr>
          <w:rFonts w:ascii="Microsoft YaHei" w:eastAsia="Microsoft YaHei" w:hAnsi="Microsoft YaHei" w:cs="Microsoft YaHei"/>
          <w:color w:val="333333"/>
          <w:sz w:val="22"/>
        </w:rPr>
        <w:t>」をリリースしました。目標は、</w:t>
      </w:r>
      <w:r>
        <w:rPr>
          <w:rFonts w:ascii="Microsoft YaHei" w:eastAsia="Microsoft YaHei" w:hAnsi="Microsoft YaHei" w:cs="Microsoft YaHei"/>
          <w:color w:val="333333"/>
          <w:sz w:val="22"/>
        </w:rPr>
        <w:t>Nvidia CUDA</w:t>
      </w:r>
      <w:r>
        <w:rPr>
          <w:rFonts w:ascii="Microsoft YaHei" w:eastAsia="Microsoft YaHei" w:hAnsi="Microsoft YaHei" w:cs="Microsoft YaHei"/>
          <w:color w:val="333333"/>
          <w:sz w:val="22"/>
        </w:rPr>
        <w:t>を置き換えることで、</w:t>
      </w:r>
      <w:r>
        <w:rPr>
          <w:rFonts w:ascii="Microsoft YaHei" w:eastAsia="Microsoft YaHei" w:hAnsi="Microsoft YaHei" w:cs="Microsoft YaHei"/>
          <w:color w:val="333333"/>
          <w:sz w:val="22"/>
        </w:rPr>
        <w:t>CUDA</w:t>
      </w:r>
      <w:r>
        <w:rPr>
          <w:rFonts w:ascii="Microsoft YaHei" w:eastAsia="Microsoft YaHei" w:hAnsi="Microsoft YaHei" w:cs="Microsoft YaHei"/>
          <w:color w:val="333333"/>
          <w:sz w:val="22"/>
        </w:rPr>
        <w:t>の経験がない研究者でも、ほとんどの場合、専門家が書けるコードの品質に匹敵する効率的な</w:t>
      </w:r>
      <w:r>
        <w:rPr>
          <w:rFonts w:ascii="Microsoft YaHei" w:eastAsia="Microsoft YaHei" w:hAnsi="Microsoft YaHei" w:cs="Microsoft YaHei"/>
          <w:color w:val="333333"/>
          <w:sz w:val="22"/>
        </w:rPr>
        <w:t>GPU</w:t>
      </w:r>
      <w:r>
        <w:rPr>
          <w:rFonts w:ascii="Microsoft YaHei" w:eastAsia="Microsoft YaHei" w:hAnsi="Microsoft YaHei" w:cs="Microsoft YaHei"/>
          <w:color w:val="333333"/>
          <w:sz w:val="22"/>
        </w:rPr>
        <w:t>コードを書</w:t>
      </w:r>
      <w:r>
        <w:rPr>
          <w:rFonts w:ascii="Microsoft YaHei" w:eastAsia="Microsoft YaHei" w:hAnsi="Microsoft YaHei" w:cs="Microsoft YaHei"/>
          <w:color w:val="333333"/>
          <w:sz w:val="22"/>
        </w:rPr>
        <w:t>くことができるようになります。</w:t>
      </w:r>
    </w:p>
    <w:p w14:paraId="128A7D7B" w14:textId="77777777" w:rsidR="004D63E1" w:rsidRDefault="00810F60">
      <w:pPr>
        <w:numPr>
          <w:ilvl w:val="0"/>
          <w:numId w:val="2"/>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すでに</w:t>
      </w: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11</w:t>
      </w:r>
      <w:r>
        <w:rPr>
          <w:rFonts w:ascii="Microsoft YaHei" w:eastAsia="Microsoft YaHei" w:hAnsi="Microsoft YaHei" w:cs="Microsoft YaHei"/>
          <w:color w:val="333333"/>
          <w:sz w:val="22"/>
        </w:rPr>
        <w:t>月には、「</w:t>
      </w:r>
      <w:r>
        <w:fldChar w:fldCharType="begin"/>
      </w:r>
      <w:r>
        <w:instrText xml:space="preserve"> HYPERLINK "https://medevel.com/19-open-source-low-code/" \h </w:instrText>
      </w:r>
      <w:r>
        <w:fldChar w:fldCharType="separate"/>
      </w:r>
      <w:r>
        <w:rPr>
          <w:rFonts w:ascii="Microsoft YaHei" w:eastAsia="Microsoft YaHei" w:hAnsi="Microsoft YaHei" w:cs="Microsoft YaHei"/>
          <w:color w:val="1E6FFF"/>
          <w:sz w:val="22"/>
          <w:u w:val="single"/>
        </w:rPr>
        <w:t>20</w:t>
      </w:r>
      <w:r>
        <w:rPr>
          <w:rFonts w:ascii="Microsoft YaHei" w:eastAsia="Microsoft YaHei" w:hAnsi="Microsoft YaHei" w:cs="Microsoft YaHei"/>
          <w:color w:val="1E6FFF"/>
          <w:sz w:val="22"/>
          <w:u w:val="single"/>
        </w:rPr>
        <w:t>の</w:t>
      </w:r>
      <w:r>
        <w:rPr>
          <w:rFonts w:ascii="Microsoft YaHei" w:eastAsia="Microsoft YaHei" w:hAnsi="Microsoft YaHei" w:cs="Microsoft YaHei"/>
          <w:color w:val="1E6FFF"/>
          <w:sz w:val="22"/>
          <w:u w:val="single"/>
        </w:rPr>
        <w:fldChar w:fldCharType="end"/>
      </w:r>
      <w:r>
        <w:rPr>
          <w:rFonts w:ascii="Microsoft YaHei" w:eastAsia="Microsoft YaHei" w:hAnsi="Microsoft YaHei" w:cs="Microsoft YaHei"/>
          <w:color w:val="333333"/>
          <w:sz w:val="22"/>
        </w:rPr>
        <w:t>オープンソース・ローコード・プラットフォーム」を報じた記事があり、ローコード・プラットフォームの主なメリットを</w:t>
      </w:r>
      <w:r>
        <w:rPr>
          <w:rFonts w:ascii="Microsoft YaHei" w:eastAsia="Microsoft YaHei" w:hAnsi="Microsoft YaHei" w:cs="Microsoft YaHei"/>
          <w:color w:val="333333"/>
          <w:sz w:val="22"/>
        </w:rPr>
        <w:t>6</w:t>
      </w:r>
      <w:r>
        <w:rPr>
          <w:rFonts w:ascii="Microsoft YaHei" w:eastAsia="Microsoft YaHei" w:hAnsi="Microsoft YaHei" w:cs="Microsoft YaHei"/>
          <w:color w:val="333333"/>
          <w:sz w:val="22"/>
        </w:rPr>
        <w:t>つにまとめている。</w:t>
      </w:r>
    </w:p>
    <w:p w14:paraId="65FC8709" w14:textId="77777777" w:rsidR="004D63E1" w:rsidRDefault="00810F60">
      <w:pPr>
        <w:numPr>
          <w:ilvl w:val="0"/>
          <w:numId w:val="2"/>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12</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 xml:space="preserve"> Microsoft</w:t>
      </w:r>
      <w:r>
        <w:rPr>
          <w:rFonts w:ascii="Microsoft YaHei" w:eastAsia="Microsoft YaHei" w:hAnsi="Microsoft YaHei" w:cs="Microsoft YaHei"/>
          <w:color w:val="333333"/>
          <w:sz w:val="22"/>
        </w:rPr>
        <w:t>の専門家がコードのバグを自動的に見つける新しい</w:t>
      </w:r>
      <w:r>
        <w:rPr>
          <w:rFonts w:ascii="Microsoft YaHei" w:eastAsia="Microsoft YaHei" w:hAnsi="Microsoft YaHei" w:cs="Microsoft YaHei"/>
          <w:color w:val="333333"/>
          <w:sz w:val="22"/>
        </w:rPr>
        <w:t>AI</w:t>
      </w:r>
      <w:r>
        <w:rPr>
          <w:rFonts w:ascii="Microsoft YaHei" w:eastAsia="Microsoft YaHei" w:hAnsi="Microsoft YaHei" w:cs="Microsoft YaHei"/>
          <w:color w:val="333333"/>
          <w:sz w:val="22"/>
        </w:rPr>
        <w:t>ツールを発表</w:t>
      </w:r>
      <w:r>
        <w:rPr>
          <w:rFonts w:ascii="Microsoft YaHei" w:eastAsia="Microsoft YaHei" w:hAnsi="Microsoft YaHei" w:cs="Microsoft YaHei"/>
          <w:color w:val="333333"/>
          <w:sz w:val="22"/>
        </w:rPr>
        <w:t xml:space="preserve"> </w:t>
      </w:r>
      <w:proofErr w:type="spellStart"/>
      <w:r>
        <w:rPr>
          <w:rFonts w:ascii="Microsoft YaHei" w:eastAsia="Microsoft YaHei" w:hAnsi="Microsoft YaHei" w:cs="Microsoft YaHei"/>
          <w:color w:val="333333"/>
          <w:sz w:val="22"/>
        </w:rPr>
        <w:t>mspoweruser</w:t>
      </w:r>
      <w:proofErr w:type="spellEnd"/>
      <w:r>
        <w:rPr>
          <w:rFonts w:ascii="Microsoft YaHei" w:eastAsia="Microsoft YaHei" w:hAnsi="Microsoft YaHei" w:cs="Microsoft YaHei"/>
          <w:color w:val="333333"/>
          <w:sz w:val="22"/>
        </w:rPr>
        <w:t>の発表によると、</w:t>
      </w:r>
      <w:r>
        <w:rPr>
          <w:rFonts w:ascii="Microsoft YaHei" w:eastAsia="Microsoft YaHei" w:hAnsi="Microsoft YaHei" w:cs="Microsoft YaHei"/>
          <w:color w:val="333333"/>
          <w:sz w:val="22"/>
        </w:rPr>
        <w:t>Microsoft</w:t>
      </w:r>
      <w:r>
        <w:rPr>
          <w:rFonts w:ascii="Microsoft YaHei" w:eastAsia="Microsoft YaHei" w:hAnsi="Microsoft YaHei" w:cs="Microsoft YaHei"/>
          <w:color w:val="333333"/>
          <w:sz w:val="22"/>
        </w:rPr>
        <w:t>の研究者が、深層学習アルゴリズムを使ってコードのバグを見つけ、開発者がプログラムをより正確かつ効率的にデバッグできるようにする新しい人工知能（</w:t>
      </w:r>
      <w:r>
        <w:rPr>
          <w:rFonts w:ascii="Microsoft YaHei" w:eastAsia="Microsoft YaHei" w:hAnsi="Microsoft YaHei" w:cs="Microsoft YaHei"/>
          <w:color w:val="333333"/>
          <w:sz w:val="22"/>
        </w:rPr>
        <w:t>AI</w:t>
      </w:r>
      <w:r>
        <w:rPr>
          <w:rFonts w:ascii="Microsoft YaHei" w:eastAsia="Microsoft YaHei" w:hAnsi="Microsoft YaHei" w:cs="Microsoft YaHei"/>
          <w:color w:val="333333"/>
          <w:sz w:val="22"/>
        </w:rPr>
        <w:t>）ツールを開発したという。このツールは、間違</w:t>
      </w:r>
      <w:r>
        <w:rPr>
          <w:rFonts w:ascii="Microsoft YaHei" w:eastAsia="Microsoft YaHei" w:hAnsi="Microsoft YaHei" w:cs="Microsoft YaHei"/>
          <w:color w:val="333333"/>
          <w:sz w:val="22"/>
        </w:rPr>
        <w:lastRenderedPageBreak/>
        <w:t>った記号「</w:t>
      </w:r>
      <w:r>
        <w:rPr>
          <w:rFonts w:ascii="Microsoft YaHei" w:eastAsia="Microsoft YaHei" w:hAnsi="Microsoft YaHei" w:cs="Microsoft YaHei"/>
          <w:color w:val="333333"/>
          <w:sz w:val="22"/>
        </w:rPr>
        <w:t>&lt;=</w:t>
      </w:r>
      <w:r>
        <w:rPr>
          <w:rFonts w:ascii="Microsoft YaHei" w:eastAsia="Microsoft YaHei" w:hAnsi="Microsoft YaHei" w:cs="Microsoft YaHei"/>
          <w:color w:val="333333"/>
          <w:sz w:val="22"/>
        </w:rPr>
        <w:t>」と「</w:t>
      </w:r>
      <w:r>
        <w:rPr>
          <w:rFonts w:ascii="Microsoft YaHei" w:eastAsia="Microsoft YaHei" w:hAnsi="Microsoft YaHei" w:cs="Microsoft YaHei"/>
          <w:color w:val="333333"/>
          <w:sz w:val="22"/>
        </w:rPr>
        <w:t>&lt;</w:t>
      </w:r>
      <w:r>
        <w:rPr>
          <w:rFonts w:ascii="Microsoft YaHei" w:eastAsia="Microsoft YaHei" w:hAnsi="Microsoft YaHei" w:cs="Microsoft YaHei"/>
          <w:color w:val="333333"/>
          <w:sz w:val="22"/>
        </w:rPr>
        <w:t>」、間違ったブール演算子「</w:t>
      </w:r>
      <w:r>
        <w:rPr>
          <w:rFonts w:ascii="Microsoft YaHei" w:eastAsia="Microsoft YaHei" w:hAnsi="Microsoft YaHei" w:cs="Microsoft YaHei"/>
          <w:color w:val="333333"/>
          <w:sz w:val="22"/>
        </w:rPr>
        <w:t>and</w:t>
      </w:r>
      <w:r>
        <w:rPr>
          <w:rFonts w:ascii="Microsoft YaHei" w:eastAsia="Microsoft YaHei" w:hAnsi="Microsoft YaHei" w:cs="Microsoft YaHei"/>
          <w:color w:val="333333"/>
          <w:sz w:val="22"/>
        </w:rPr>
        <w:t>」と「</w:t>
      </w:r>
      <w:r>
        <w:rPr>
          <w:rFonts w:ascii="Microsoft YaHei" w:eastAsia="Microsoft YaHei" w:hAnsi="Microsoft YaHei" w:cs="Microsoft YaHei"/>
          <w:color w:val="333333"/>
          <w:sz w:val="22"/>
        </w:rPr>
        <w:t>or</w:t>
      </w:r>
      <w:r>
        <w:rPr>
          <w:rFonts w:ascii="Microsoft YaHei" w:eastAsia="Microsoft YaHei" w:hAnsi="Microsoft YaHei" w:cs="Microsoft YaHei"/>
          <w:color w:val="333333"/>
          <w:sz w:val="22"/>
        </w:rPr>
        <w:t>」などの一般的なエラーを識別します。このシステムをテストするために、マイクロソフトは</w:t>
      </w:r>
      <w:r>
        <w:rPr>
          <w:rFonts w:ascii="Microsoft YaHei" w:eastAsia="Microsoft YaHei" w:hAnsi="Microsoft YaHei" w:cs="Microsoft YaHei"/>
          <w:color w:val="333333"/>
          <w:sz w:val="22"/>
        </w:rPr>
        <w:t>Python</w:t>
      </w:r>
      <w:r>
        <w:rPr>
          <w:rFonts w:ascii="Microsoft YaHei" w:eastAsia="Microsoft YaHei" w:hAnsi="Microsoft YaHei" w:cs="Microsoft YaHei"/>
          <w:color w:val="333333"/>
          <w:sz w:val="22"/>
        </w:rPr>
        <w:t>のコー</w:t>
      </w:r>
      <w:r>
        <w:rPr>
          <w:rFonts w:ascii="Microsoft YaHei" w:eastAsia="Microsoft YaHei" w:hAnsi="Microsoft YaHei" w:cs="Microsoft YaHei"/>
          <w:color w:val="333333"/>
          <w:sz w:val="22"/>
        </w:rPr>
        <w:t>ドを使用しました。学習されたモデルは、他の方法に比べてバグを発見する可能性が最大で</w:t>
      </w:r>
      <w:r>
        <w:rPr>
          <w:rFonts w:ascii="Microsoft YaHei" w:eastAsia="Microsoft YaHei" w:hAnsi="Microsoft YaHei" w:cs="Microsoft YaHei"/>
          <w:color w:val="333333"/>
          <w:sz w:val="22"/>
        </w:rPr>
        <w:t>30</w:t>
      </w:r>
      <w:r>
        <w:rPr>
          <w:rFonts w:ascii="Microsoft YaHei" w:eastAsia="Microsoft YaHei" w:hAnsi="Microsoft YaHei" w:cs="Microsoft YaHei"/>
          <w:color w:val="333333"/>
          <w:sz w:val="22"/>
        </w:rPr>
        <w:t>％高くなります。</w:t>
      </w:r>
      <w:r>
        <w:rPr>
          <w:rFonts w:ascii="Microsoft YaHei" w:eastAsia="Microsoft YaHei" w:hAnsi="Microsoft YaHei" w:cs="Microsoft YaHei"/>
          <w:color w:val="333333"/>
          <w:sz w:val="22"/>
        </w:rPr>
        <w:t>[</w:t>
      </w:r>
      <w:hyperlink r:id="rId162" w:anchor="rd">
        <w:r>
          <w:rPr>
            <w:rFonts w:ascii="Microsoft YaHei" w:eastAsia="Microsoft YaHei" w:hAnsi="Microsoft YaHei" w:cs="Microsoft YaHei"/>
            <w:color w:val="1E6FFF"/>
            <w:sz w:val="22"/>
            <w:u w:val="single"/>
          </w:rPr>
          <w:t>ソース</w:t>
        </w:r>
      </w:hyperlink>
      <w:r>
        <w:rPr>
          <w:rFonts w:ascii="Microsoft YaHei" w:eastAsia="Microsoft YaHei" w:hAnsi="Microsoft YaHei" w:cs="Microsoft YaHei"/>
          <w:color w:val="333333"/>
          <w:sz w:val="22"/>
        </w:rPr>
        <w:t>].</w:t>
      </w:r>
    </w:p>
    <w:p w14:paraId="23D55CAE" w14:textId="77777777" w:rsidR="004D63E1" w:rsidRDefault="00810F60">
      <w:pPr>
        <w:spacing w:before="60" w:after="60" w:line="312" w:lineRule="auto"/>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オープンソースがさまざまな技術を進化させていく中で、それらの技術がオープンソース技術やオープンソース開発手法の発展にどのように貢献していくのでしょうか？</w:t>
      </w:r>
    </w:p>
    <w:p w14:paraId="4B515514" w14:textId="77777777" w:rsidR="004D63E1" w:rsidRDefault="004D63E1">
      <w:pPr>
        <w:spacing w:before="60" w:after="60" w:line="312" w:lineRule="auto"/>
        <w:jc w:val="left"/>
        <w:rPr>
          <w:rFonts w:ascii="Microsoft YaHei" w:eastAsia="Microsoft YaHei" w:hAnsi="Microsoft YaHei" w:cs="Microsoft YaHei"/>
          <w:color w:val="333333"/>
          <w:sz w:val="22"/>
        </w:rPr>
      </w:pPr>
    </w:p>
    <w:p w14:paraId="0A39C041" w14:textId="77777777" w:rsidR="004D63E1" w:rsidRDefault="00810F60">
      <w:pPr>
        <w:pStyle w:val="2"/>
        <w:numPr>
          <w:ilvl w:val="0"/>
          <w:numId w:val="25"/>
        </w:numPr>
        <w:ind w:left="704" w:hanging="704"/>
        <w:rPr>
          <w:rFonts w:ascii="Microsoft YaHei" w:eastAsia="Microsoft YaHei" w:hAnsi="Microsoft YaHei" w:cs="Microsoft YaHei"/>
        </w:rPr>
      </w:pPr>
      <w:bookmarkStart w:id="209" w:name="_Toc98205763"/>
      <w:r>
        <w:rPr>
          <w:rFonts w:ascii="Microsoft YaHei" w:eastAsia="Microsoft YaHei" w:hAnsi="Microsoft YaHei" w:cs="Microsoft YaHei"/>
        </w:rPr>
        <w:t>RISC-V</w:t>
      </w:r>
      <w:r>
        <w:rPr>
          <w:rFonts w:ascii="Microsoft YaHei" w:eastAsia="Microsoft YaHei" w:hAnsi="Microsoft YaHei" w:cs="Microsoft YaHei"/>
        </w:rPr>
        <w:t>の結果を受けて、オープンソース・ハードウェアがますます熱を帯びる</w:t>
      </w:r>
      <w:bookmarkEnd w:id="209"/>
    </w:p>
    <w:p w14:paraId="649124E0" w14:textId="77777777" w:rsidR="004D63E1" w:rsidRDefault="00810F60">
      <w:pPr>
        <w:numPr>
          <w:ilvl w:val="0"/>
          <w:numId w:val="13"/>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CERN</w:t>
      </w:r>
      <w:r>
        <w:rPr>
          <w:rFonts w:ascii="Microsoft YaHei" w:eastAsia="Microsoft YaHei" w:hAnsi="Microsoft YaHei" w:cs="Microsoft YaHei"/>
          <w:color w:val="333333"/>
          <w:sz w:val="22"/>
        </w:rPr>
        <w:t>は、</w:t>
      </w:r>
      <w:r>
        <w:rPr>
          <w:rFonts w:ascii="Microsoft YaHei" w:eastAsia="Microsoft YaHei" w:hAnsi="Microsoft YaHei" w:cs="Microsoft YaHei"/>
          <w:color w:val="333333"/>
          <w:sz w:val="22"/>
        </w:rPr>
        <w:t>Permissive</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Weakly Reciprocal</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Strongly Reciprocal</w:t>
      </w:r>
      <w:r>
        <w:rPr>
          <w:rFonts w:ascii="Microsoft YaHei" w:eastAsia="Microsoft YaHei" w:hAnsi="Microsoft YaHei" w:cs="Microsoft YaHei"/>
          <w:color w:val="333333"/>
          <w:sz w:val="22"/>
        </w:rPr>
        <w:t>の各バージョンを含む</w:t>
      </w:r>
      <w:r>
        <w:rPr>
          <w:rFonts w:ascii="Microsoft YaHei" w:eastAsia="Microsoft YaHei" w:hAnsi="Microsoft YaHei" w:cs="Microsoft YaHei"/>
          <w:color w:val="333333"/>
          <w:sz w:val="22"/>
        </w:rPr>
        <w:t xml:space="preserve">CERN Open Hardware </w:t>
      </w:r>
      <w:proofErr w:type="spellStart"/>
      <w:r>
        <w:rPr>
          <w:rFonts w:ascii="Microsoft YaHei" w:eastAsia="Microsoft YaHei" w:hAnsi="Microsoft YaHei" w:cs="Microsoft YaHei"/>
          <w:color w:val="333333"/>
          <w:sz w:val="22"/>
        </w:rPr>
        <w:t>Licence</w:t>
      </w:r>
      <w:proofErr w:type="spellEnd"/>
      <w:r>
        <w:rPr>
          <w:rFonts w:ascii="Microsoft YaHei" w:eastAsia="Microsoft YaHei" w:hAnsi="Microsoft YaHei" w:cs="Microsoft YaHei"/>
          <w:color w:val="333333"/>
          <w:sz w:val="22"/>
        </w:rPr>
        <w:t xml:space="preserve"> Version 2.0</w:t>
      </w:r>
      <w:r>
        <w:rPr>
          <w:rFonts w:ascii="Microsoft YaHei" w:eastAsia="Microsoft YaHei" w:hAnsi="Microsoft YaHei" w:cs="Microsoft YaHei"/>
          <w:color w:val="333333"/>
          <w:sz w:val="22"/>
        </w:rPr>
        <w:t>の</w:t>
      </w:r>
      <w:r>
        <w:rPr>
          <w:rFonts w:ascii="Microsoft YaHei" w:eastAsia="Microsoft YaHei" w:hAnsi="Microsoft YaHei" w:cs="Microsoft YaHei"/>
          <w:color w:val="333333"/>
          <w:sz w:val="22"/>
        </w:rPr>
        <w:t>OSI</w:t>
      </w:r>
      <w:r>
        <w:rPr>
          <w:rFonts w:ascii="Microsoft YaHei" w:eastAsia="Microsoft YaHei" w:hAnsi="Microsoft YaHei" w:cs="Microsoft YaHei"/>
          <w:color w:val="333333"/>
          <w:sz w:val="22"/>
        </w:rPr>
        <w:t>認証を取得しました。</w:t>
      </w:r>
    </w:p>
    <w:p w14:paraId="2F40861C" w14:textId="77777777" w:rsidR="004D63E1" w:rsidRDefault="00810F60">
      <w:pPr>
        <w:numPr>
          <w:ilvl w:val="0"/>
          <w:numId w:val="13"/>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6</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21</w:t>
      </w:r>
      <w:r>
        <w:rPr>
          <w:rFonts w:ascii="Microsoft YaHei" w:eastAsia="Microsoft YaHei" w:hAnsi="Microsoft YaHei" w:cs="Microsoft YaHei"/>
          <w:color w:val="333333"/>
          <w:sz w:val="22"/>
        </w:rPr>
        <w:t>日から</w:t>
      </w:r>
      <w:r>
        <w:rPr>
          <w:rFonts w:ascii="Microsoft YaHei" w:eastAsia="Microsoft YaHei" w:hAnsi="Microsoft YaHei" w:cs="Microsoft YaHei"/>
          <w:color w:val="333333"/>
          <w:sz w:val="22"/>
        </w:rPr>
        <w:t>26</w:t>
      </w:r>
      <w:r>
        <w:rPr>
          <w:rFonts w:ascii="Microsoft YaHei" w:eastAsia="Microsoft YaHei" w:hAnsi="Microsoft YaHei" w:cs="Microsoft YaHei"/>
          <w:color w:val="333333"/>
          <w:sz w:val="22"/>
        </w:rPr>
        <w:t>日にかけて、上海科学技術大学（</w:t>
      </w:r>
      <w:r>
        <w:rPr>
          <w:rFonts w:ascii="Microsoft YaHei" w:eastAsia="Microsoft YaHei" w:hAnsi="Microsoft YaHei" w:cs="Microsoft YaHei"/>
          <w:color w:val="333333"/>
          <w:sz w:val="22"/>
        </w:rPr>
        <w:t>SUST</w:t>
      </w:r>
      <w:r>
        <w:rPr>
          <w:rFonts w:ascii="Microsoft YaHei" w:eastAsia="Microsoft YaHei" w:hAnsi="Microsoft YaHei" w:cs="Microsoft YaHei"/>
          <w:color w:val="333333"/>
          <w:sz w:val="22"/>
        </w:rPr>
        <w:t>）で第</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回</w:t>
      </w:r>
      <w:r>
        <w:rPr>
          <w:rFonts w:ascii="Microsoft YaHei" w:eastAsia="Microsoft YaHei" w:hAnsi="Microsoft YaHei" w:cs="Microsoft YaHei"/>
          <w:color w:val="333333"/>
          <w:sz w:val="22"/>
        </w:rPr>
        <w:t>RISC-V World Conference China</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RISC-V World Conference China</w:t>
      </w:r>
      <w:r>
        <w:rPr>
          <w:rFonts w:ascii="Microsoft YaHei" w:eastAsia="Microsoft YaHei" w:hAnsi="Microsoft YaHei" w:cs="Microsoft YaHei"/>
          <w:color w:val="333333"/>
          <w:sz w:val="22"/>
        </w:rPr>
        <w:t>）が開催されました。</w:t>
      </w:r>
    </w:p>
    <w:p w14:paraId="5965A6C1" w14:textId="77777777" w:rsidR="004D63E1" w:rsidRDefault="00810F60">
      <w:pPr>
        <w:numPr>
          <w:ilvl w:val="0"/>
          <w:numId w:val="13"/>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6</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22</w:t>
      </w:r>
      <w:r>
        <w:rPr>
          <w:rFonts w:ascii="Microsoft YaHei" w:eastAsia="Microsoft YaHei" w:hAnsi="Microsoft YaHei" w:cs="Microsoft YaHei"/>
          <w:color w:val="333333"/>
          <w:sz w:val="22"/>
        </w:rPr>
        <w:t>日、中国科学院計算研究所が主</w:t>
      </w:r>
      <w:r>
        <w:rPr>
          <w:rFonts w:ascii="Microsoft YaHei" w:eastAsia="Microsoft YaHei" w:hAnsi="Microsoft YaHei" w:cs="Microsoft YaHei"/>
          <w:color w:val="333333"/>
          <w:sz w:val="22"/>
        </w:rPr>
        <w:t>導するオープンソースの高性能</w:t>
      </w:r>
      <w:r>
        <w:rPr>
          <w:rFonts w:ascii="Microsoft YaHei" w:eastAsia="Microsoft YaHei" w:hAnsi="Microsoft YaHei" w:cs="Microsoft YaHei"/>
          <w:color w:val="333333"/>
          <w:sz w:val="22"/>
        </w:rPr>
        <w:t>RISC-V</w:t>
      </w:r>
      <w:r>
        <w:rPr>
          <w:rFonts w:ascii="Microsoft YaHei" w:eastAsia="Microsoft YaHei" w:hAnsi="Microsoft YaHei" w:cs="Microsoft YaHei"/>
          <w:color w:val="333333"/>
          <w:sz w:val="22"/>
        </w:rPr>
        <w:t>プロセッサ「香山」が第</w:t>
      </w:r>
      <w:r>
        <w:rPr>
          <w:rFonts w:ascii="Microsoft YaHei" w:eastAsia="Microsoft YaHei" w:hAnsi="Microsoft YaHei" w:cs="Microsoft YaHei"/>
          <w:color w:val="333333"/>
          <w:sz w:val="22"/>
        </w:rPr>
        <w:t>1</w:t>
      </w:r>
      <w:r>
        <w:rPr>
          <w:rFonts w:ascii="Microsoft YaHei" w:eastAsia="Microsoft YaHei" w:hAnsi="Microsoft YaHei" w:cs="Microsoft YaHei"/>
          <w:color w:val="333333"/>
          <w:sz w:val="22"/>
        </w:rPr>
        <w:t>回</w:t>
      </w:r>
      <w:r>
        <w:rPr>
          <w:rFonts w:ascii="Microsoft YaHei" w:eastAsia="Microsoft YaHei" w:hAnsi="Microsoft YaHei" w:cs="Microsoft YaHei"/>
          <w:color w:val="333333"/>
          <w:sz w:val="22"/>
        </w:rPr>
        <w:t>RISC-V China Summit</w:t>
      </w:r>
      <w:r>
        <w:rPr>
          <w:rFonts w:ascii="Microsoft YaHei" w:eastAsia="Microsoft YaHei" w:hAnsi="Microsoft YaHei" w:cs="Microsoft YaHei"/>
          <w:color w:val="333333"/>
          <w:sz w:val="22"/>
        </w:rPr>
        <w:t>で発表され、</w:t>
      </w:r>
      <w:r>
        <w:rPr>
          <w:rFonts w:ascii="Microsoft YaHei" w:eastAsia="Microsoft YaHei" w:hAnsi="Microsoft YaHei" w:cs="Microsoft YaHei"/>
          <w:color w:val="333333"/>
          <w:sz w:val="22"/>
        </w:rPr>
        <w:t>7</w:t>
      </w:r>
      <w:r>
        <w:rPr>
          <w:rFonts w:ascii="Microsoft YaHei" w:eastAsia="Microsoft YaHei" w:hAnsi="Microsoft YaHei" w:cs="Microsoft YaHei"/>
          <w:color w:val="333333"/>
          <w:sz w:val="22"/>
        </w:rPr>
        <w:t>月には香山プロセッサの最初のバージョン（コードネーム：雁栖湖）が</w:t>
      </w:r>
      <w:r>
        <w:rPr>
          <w:rFonts w:ascii="Microsoft YaHei" w:eastAsia="Microsoft YaHei" w:hAnsi="Microsoft YaHei" w:cs="Microsoft YaHei"/>
          <w:color w:val="333333"/>
          <w:sz w:val="22"/>
        </w:rPr>
        <w:t>28nm</w:t>
      </w:r>
      <w:r>
        <w:rPr>
          <w:rFonts w:ascii="Microsoft YaHei" w:eastAsia="Microsoft YaHei" w:hAnsi="Microsoft YaHei" w:cs="Microsoft YaHei"/>
          <w:color w:val="333333"/>
          <w:sz w:val="22"/>
        </w:rPr>
        <w:t>プロセスでのテープアウトを完了し、</w:t>
      </w:r>
      <w:r>
        <w:rPr>
          <w:rFonts w:ascii="Microsoft YaHei" w:eastAsia="Microsoft YaHei" w:hAnsi="Microsoft YaHei" w:cs="Microsoft YaHei"/>
          <w:color w:val="333333"/>
          <w:sz w:val="22"/>
        </w:rPr>
        <w:t>10</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30</w:t>
      </w:r>
      <w:r>
        <w:rPr>
          <w:rFonts w:ascii="Microsoft YaHei" w:eastAsia="Microsoft YaHei" w:hAnsi="Microsoft YaHei" w:cs="Microsoft YaHei"/>
          <w:color w:val="333333"/>
          <w:sz w:val="22"/>
        </w:rPr>
        <w:t>日には香山プロセッサチームの責任者である研究者の包云岗が第</w:t>
      </w:r>
      <w:r>
        <w:rPr>
          <w:rFonts w:ascii="Microsoft YaHei" w:eastAsia="Microsoft YaHei" w:hAnsi="Microsoft YaHei" w:cs="Microsoft YaHei"/>
          <w:color w:val="333333"/>
          <w:sz w:val="22"/>
        </w:rPr>
        <w:t>6</w:t>
      </w:r>
      <w:r>
        <w:rPr>
          <w:rFonts w:ascii="Microsoft YaHei" w:eastAsia="Microsoft YaHei" w:hAnsi="Microsoft YaHei" w:cs="Microsoft YaHei"/>
          <w:color w:val="333333"/>
          <w:sz w:val="22"/>
        </w:rPr>
        <w:t>回中国オープンソースカンファレンスで「开源芯片的挑战与机遇</w:t>
      </w:r>
      <w:r>
        <w:rPr>
          <w:rFonts w:ascii="Microsoft YaHei" w:eastAsia="Microsoft YaHei" w:hAnsi="Microsoft YaHei" w:cs="Microsoft YaHei"/>
          <w:color w:val="333333"/>
          <w:sz w:val="22"/>
        </w:rPr>
        <w:t>Challenges and Opportunities of Open Source Chips</w:t>
      </w:r>
      <w:r>
        <w:rPr>
          <w:rFonts w:ascii="Microsoft YaHei" w:eastAsia="Microsoft YaHei" w:hAnsi="Microsoft YaHei" w:cs="Microsoft YaHei"/>
          <w:color w:val="333333"/>
          <w:sz w:val="22"/>
        </w:rPr>
        <w:t>」と題したスピーチを行いました。</w:t>
      </w:r>
      <w:r>
        <w:rPr>
          <w:rFonts w:ascii="Microsoft YaHei" w:eastAsia="Microsoft YaHei" w:hAnsi="Microsoft YaHei" w:cs="Microsoft YaHei"/>
          <w:color w:val="333333"/>
          <w:sz w:val="22"/>
        </w:rPr>
        <w:t>12</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6</w:t>
      </w:r>
      <w:r>
        <w:rPr>
          <w:rFonts w:ascii="Microsoft YaHei" w:eastAsia="Microsoft YaHei" w:hAnsi="Microsoft YaHei" w:cs="Microsoft YaHei"/>
          <w:color w:val="333333"/>
          <w:sz w:val="22"/>
        </w:rPr>
        <w:t>日、</w:t>
      </w:r>
      <w:r>
        <w:rPr>
          <w:rFonts w:ascii="Microsoft YaHei" w:eastAsia="Microsoft YaHei" w:hAnsi="Microsoft YaHei" w:cs="Microsoft YaHei"/>
          <w:color w:val="333333"/>
          <w:sz w:val="22"/>
        </w:rPr>
        <w:t>RISC-V Su</w:t>
      </w:r>
      <w:r>
        <w:rPr>
          <w:rFonts w:ascii="Microsoft YaHei" w:eastAsia="Microsoft YaHei" w:hAnsi="Microsoft YaHei" w:cs="Microsoft YaHei"/>
          <w:color w:val="333333"/>
          <w:sz w:val="22"/>
        </w:rPr>
        <w:t>mmit</w:t>
      </w:r>
      <w:r>
        <w:rPr>
          <w:rFonts w:ascii="Microsoft YaHei" w:eastAsia="Microsoft YaHei" w:hAnsi="Microsoft YaHei" w:cs="Microsoft YaHei"/>
          <w:color w:val="333333"/>
          <w:sz w:val="22"/>
        </w:rPr>
        <w:t>を通じて、香山は国際的な</w:t>
      </w:r>
      <w:r>
        <w:rPr>
          <w:rFonts w:ascii="Microsoft YaHei" w:eastAsia="Microsoft YaHei" w:hAnsi="Microsoft YaHei" w:cs="Microsoft YaHei"/>
          <w:color w:val="333333"/>
          <w:sz w:val="22"/>
        </w:rPr>
        <w:t>RISC-V</w:t>
      </w:r>
      <w:r>
        <w:rPr>
          <w:rFonts w:ascii="Microsoft YaHei" w:eastAsia="Microsoft YaHei" w:hAnsi="Microsoft YaHei" w:cs="Microsoft YaHei"/>
          <w:color w:val="333333"/>
          <w:sz w:val="22"/>
        </w:rPr>
        <w:t>コミュニティに初めて公式に登場しました。</w:t>
      </w:r>
    </w:p>
    <w:p w14:paraId="2BBB1800" w14:textId="77777777" w:rsidR="004D63E1" w:rsidRDefault="00810F60">
      <w:pPr>
        <w:numPr>
          <w:ilvl w:val="0"/>
          <w:numId w:val="13"/>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9</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RISC-V International</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CHIPS Consortium</w:t>
      </w:r>
      <w:r>
        <w:rPr>
          <w:rFonts w:ascii="Microsoft YaHei" w:eastAsia="Microsoft YaHei" w:hAnsi="Microsoft YaHei" w:cs="Microsoft YaHei"/>
          <w:color w:val="333333"/>
          <w:sz w:val="22"/>
        </w:rPr>
        <w:t>、</w:t>
      </w:r>
      <w:proofErr w:type="spellStart"/>
      <w:r>
        <w:rPr>
          <w:rFonts w:ascii="Microsoft YaHei" w:eastAsia="Microsoft YaHei" w:hAnsi="Microsoft YaHei" w:cs="Microsoft YaHei"/>
          <w:color w:val="333333"/>
          <w:sz w:val="22"/>
        </w:rPr>
        <w:t>OpenPOWER</w:t>
      </w:r>
      <w:proofErr w:type="spellEnd"/>
      <w:r>
        <w:rPr>
          <w:rFonts w:ascii="Microsoft YaHei" w:eastAsia="Microsoft YaHei" w:hAnsi="Microsoft YaHei" w:cs="Microsoft YaHei"/>
          <w:color w:val="333333"/>
          <w:sz w:val="22"/>
        </w:rPr>
        <w:t xml:space="preserve"> Foundation</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Western Digital</w:t>
      </w:r>
      <w:r>
        <w:rPr>
          <w:rFonts w:ascii="Microsoft YaHei" w:eastAsia="Microsoft YaHei" w:hAnsi="Microsoft YaHei" w:cs="Microsoft YaHei"/>
          <w:color w:val="333333"/>
          <w:sz w:val="22"/>
        </w:rPr>
        <w:t>は、オープンハードウェアコミュニティにおける女性や社会的地位の低い人々への支援を促進するため、</w:t>
      </w:r>
      <w:r>
        <w:rPr>
          <w:rFonts w:ascii="Microsoft YaHei" w:eastAsia="Microsoft YaHei" w:hAnsi="Microsoft YaHei" w:cs="Microsoft YaHei"/>
          <w:color w:val="333333"/>
          <w:sz w:val="22"/>
        </w:rPr>
        <w:t>Open Hardware Diversity Alliance</w:t>
      </w:r>
      <w:r>
        <w:rPr>
          <w:rFonts w:ascii="Microsoft YaHei" w:eastAsia="Microsoft YaHei" w:hAnsi="Microsoft YaHei" w:cs="Microsoft YaHei"/>
          <w:color w:val="333333"/>
          <w:sz w:val="22"/>
        </w:rPr>
        <w:t>を設立しました。</w:t>
      </w:r>
    </w:p>
    <w:p w14:paraId="43948254" w14:textId="77777777" w:rsidR="004D63E1" w:rsidRDefault="00810F60">
      <w:pPr>
        <w:numPr>
          <w:ilvl w:val="0"/>
          <w:numId w:val="13"/>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lastRenderedPageBreak/>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10</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19</w:t>
      </w:r>
      <w:r>
        <w:rPr>
          <w:rFonts w:ascii="Microsoft YaHei" w:eastAsia="Microsoft YaHei" w:hAnsi="Microsoft YaHei" w:cs="Microsoft YaHei"/>
          <w:color w:val="333333"/>
          <w:sz w:val="22"/>
        </w:rPr>
        <w:t>日、阿里平头は「</w:t>
      </w:r>
      <w:r>
        <w:rPr>
          <w:rFonts w:ascii="Microsoft YaHei" w:eastAsia="Microsoft YaHei" w:hAnsi="Microsoft YaHei" w:cs="Microsoft YaHei"/>
          <w:color w:val="333333"/>
          <w:sz w:val="22"/>
        </w:rPr>
        <w:t>2021 Cloud Conference</w:t>
      </w:r>
      <w:r>
        <w:rPr>
          <w:rFonts w:ascii="Microsoft YaHei" w:eastAsia="Microsoft YaHei" w:hAnsi="Microsoft YaHei" w:cs="Microsoft YaHei"/>
          <w:color w:val="333333"/>
          <w:sz w:val="22"/>
        </w:rPr>
        <w:t>」におい</w:t>
      </w:r>
      <w:r>
        <w:rPr>
          <w:rFonts w:ascii="Microsoft YaHei" w:eastAsia="Microsoft YaHei" w:hAnsi="Microsoft YaHei" w:cs="Microsoft YaHei"/>
          <w:color w:val="333333"/>
          <w:sz w:val="22"/>
        </w:rPr>
        <w:t>て、</w:t>
      </w:r>
      <w:r>
        <w:rPr>
          <w:rFonts w:ascii="Microsoft YaHei" w:eastAsia="Microsoft YaHei" w:hAnsi="Microsoft YaHei" w:cs="Microsoft YaHei"/>
          <w:color w:val="333333"/>
          <w:sz w:val="22"/>
        </w:rPr>
        <w:t>4</w:t>
      </w:r>
      <w:r>
        <w:rPr>
          <w:rFonts w:ascii="Microsoft YaHei" w:eastAsia="Microsoft YaHei" w:hAnsi="Microsoft YaHei" w:cs="Microsoft YaHei"/>
          <w:color w:val="333333"/>
          <w:sz w:val="22"/>
        </w:rPr>
        <w:t>つの玄铁</w:t>
      </w:r>
      <w:r>
        <w:rPr>
          <w:rFonts w:ascii="Microsoft YaHei" w:eastAsia="Microsoft YaHei" w:hAnsi="Microsoft YaHei" w:cs="Microsoft YaHei"/>
          <w:color w:val="333333"/>
          <w:sz w:val="22"/>
        </w:rPr>
        <w:t xml:space="preserve"> RISC-V</w:t>
      </w:r>
      <w:r>
        <w:rPr>
          <w:rFonts w:ascii="Microsoft YaHei" w:eastAsia="Microsoft YaHei" w:hAnsi="Microsoft YaHei" w:cs="Microsoft YaHei"/>
          <w:color w:val="333333"/>
          <w:sz w:val="22"/>
        </w:rPr>
        <w:t>シリーズプロセッサのオープンソース化を発表し、一連のプロセッサと基盤ソフトウェアの世界初のフルスタックオープンソース化を実現しました。</w:t>
      </w:r>
    </w:p>
    <w:p w14:paraId="3358B18D" w14:textId="77777777" w:rsidR="004D63E1" w:rsidRDefault="00810F60">
      <w:pPr>
        <w:numPr>
          <w:ilvl w:val="0"/>
          <w:numId w:val="13"/>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10</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28</w:t>
      </w:r>
      <w:r>
        <w:rPr>
          <w:rFonts w:ascii="Microsoft YaHei" w:eastAsia="Microsoft YaHei" w:hAnsi="Microsoft YaHei" w:cs="Microsoft YaHei"/>
          <w:color w:val="333333"/>
          <w:sz w:val="22"/>
        </w:rPr>
        <w:t>日にオンラインで開催された「</w:t>
      </w:r>
      <w:proofErr w:type="spellStart"/>
      <w:r>
        <w:rPr>
          <w:rFonts w:ascii="Microsoft YaHei" w:eastAsia="Microsoft YaHei" w:hAnsi="Microsoft YaHei" w:cs="Microsoft YaHei"/>
          <w:color w:val="333333"/>
          <w:sz w:val="22"/>
        </w:rPr>
        <w:t>OpenPOWER</w:t>
      </w:r>
      <w:proofErr w:type="spellEnd"/>
      <w:r>
        <w:rPr>
          <w:rFonts w:ascii="Microsoft YaHei" w:eastAsia="Microsoft YaHei" w:hAnsi="Microsoft YaHei" w:cs="Microsoft YaHei"/>
          <w:color w:val="333333"/>
          <w:sz w:val="22"/>
        </w:rPr>
        <w:t xml:space="preserve"> Summit NA 2021</w:t>
      </w:r>
      <w:r>
        <w:rPr>
          <w:rFonts w:ascii="Microsoft YaHei" w:eastAsia="Microsoft YaHei" w:hAnsi="Microsoft YaHei" w:cs="Microsoft YaHei"/>
          <w:color w:val="333333"/>
          <w:sz w:val="22"/>
        </w:rPr>
        <w:t>」の開会挨拶で、</w:t>
      </w:r>
      <w:proofErr w:type="spellStart"/>
      <w:r>
        <w:rPr>
          <w:rFonts w:ascii="Microsoft YaHei" w:eastAsia="Microsoft YaHei" w:hAnsi="Microsoft YaHei" w:cs="Microsoft YaHei"/>
          <w:color w:val="333333"/>
          <w:sz w:val="22"/>
        </w:rPr>
        <w:t>OpenPOWER</w:t>
      </w:r>
      <w:proofErr w:type="spellEnd"/>
      <w:r>
        <w:rPr>
          <w:rFonts w:ascii="Microsoft YaHei" w:eastAsia="Microsoft YaHei" w:hAnsi="Microsoft YaHei" w:cs="Microsoft YaHei"/>
          <w:color w:val="333333"/>
          <w:sz w:val="22"/>
        </w:rPr>
        <w:t xml:space="preserve"> Foundation</w:t>
      </w:r>
      <w:r>
        <w:rPr>
          <w:rFonts w:ascii="Microsoft YaHei" w:eastAsia="Microsoft YaHei" w:hAnsi="Microsoft YaHei" w:cs="Microsoft YaHei"/>
          <w:color w:val="333333"/>
          <w:sz w:val="22"/>
        </w:rPr>
        <w:t>の</w:t>
      </w:r>
      <w:r>
        <w:rPr>
          <w:rFonts w:ascii="Microsoft YaHei" w:eastAsia="Microsoft YaHei" w:hAnsi="Microsoft YaHei" w:cs="Microsoft YaHei"/>
          <w:color w:val="333333"/>
          <w:sz w:val="22"/>
        </w:rPr>
        <w:t>Executive Director</w:t>
      </w:r>
      <w:r>
        <w:rPr>
          <w:rFonts w:ascii="Microsoft YaHei" w:eastAsia="Microsoft YaHei" w:hAnsi="Microsoft YaHei" w:cs="Microsoft YaHei"/>
          <w:color w:val="333333"/>
          <w:sz w:val="22"/>
        </w:rPr>
        <w:t>である</w:t>
      </w:r>
      <w:r>
        <w:rPr>
          <w:rFonts w:ascii="Microsoft YaHei" w:eastAsia="Microsoft YaHei" w:hAnsi="Microsoft YaHei" w:cs="Microsoft YaHei"/>
          <w:color w:val="333333"/>
          <w:sz w:val="22"/>
        </w:rPr>
        <w:t xml:space="preserve">James </w:t>
      </w:r>
      <w:proofErr w:type="spellStart"/>
      <w:r>
        <w:rPr>
          <w:rFonts w:ascii="Microsoft YaHei" w:eastAsia="Microsoft YaHei" w:hAnsi="Microsoft YaHei" w:cs="Microsoft YaHei"/>
          <w:color w:val="333333"/>
          <w:sz w:val="22"/>
        </w:rPr>
        <w:t>Kulina</w:t>
      </w:r>
      <w:proofErr w:type="spellEnd"/>
      <w:r>
        <w:rPr>
          <w:rFonts w:ascii="Microsoft YaHei" w:eastAsia="Microsoft YaHei" w:hAnsi="Microsoft YaHei" w:cs="Microsoft YaHei"/>
          <w:color w:val="333333"/>
          <w:sz w:val="22"/>
        </w:rPr>
        <w:t>氏は、オープンソースハードウェアの採用が大きなトレンドになっていることに言及しました。</w:t>
      </w:r>
    </w:p>
    <w:p w14:paraId="6CA02A50" w14:textId="77777777" w:rsidR="004D63E1" w:rsidRDefault="00810F60">
      <w:pPr>
        <w:numPr>
          <w:ilvl w:val="0"/>
          <w:numId w:val="13"/>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12</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6</w:t>
      </w:r>
      <w:r>
        <w:rPr>
          <w:rFonts w:ascii="Microsoft YaHei" w:eastAsia="Microsoft YaHei" w:hAnsi="Microsoft YaHei" w:cs="Microsoft YaHei"/>
          <w:color w:val="333333"/>
          <w:sz w:val="22"/>
        </w:rPr>
        <w:t>日、</w:t>
      </w:r>
      <w:r>
        <w:rPr>
          <w:rFonts w:ascii="Microsoft YaHei" w:eastAsia="Microsoft YaHei" w:hAnsi="Microsoft YaHei" w:cs="Microsoft YaHei"/>
          <w:color w:val="333333"/>
          <w:sz w:val="22"/>
        </w:rPr>
        <w:t>Linux Fou</w:t>
      </w:r>
      <w:r>
        <w:rPr>
          <w:rFonts w:ascii="Microsoft YaHei" w:eastAsia="Microsoft YaHei" w:hAnsi="Microsoft YaHei" w:cs="Microsoft YaHei"/>
          <w:color w:val="333333"/>
          <w:sz w:val="22"/>
        </w:rPr>
        <w:t>ndation 2021 Annual Report</w:t>
      </w:r>
      <w:r>
        <w:rPr>
          <w:rFonts w:ascii="Microsoft YaHei" w:eastAsia="Microsoft YaHei" w:hAnsi="Microsoft YaHei" w:cs="Microsoft YaHei"/>
          <w:color w:val="333333"/>
          <w:sz w:val="22"/>
        </w:rPr>
        <w:t>が発表され、オープンソースハードウェアへの注力が反映されています。</w:t>
      </w:r>
      <w:r>
        <w:rPr>
          <w:rFonts w:ascii="Microsoft YaHei" w:eastAsia="Microsoft YaHei" w:hAnsi="Microsoft YaHei" w:cs="Microsoft YaHei"/>
          <w:color w:val="333333"/>
          <w:sz w:val="22"/>
        </w:rPr>
        <w:t>Linux Foundation</w:t>
      </w:r>
      <w:r>
        <w:rPr>
          <w:rFonts w:ascii="Microsoft YaHei" w:eastAsia="Microsoft YaHei" w:hAnsi="Microsoft YaHei" w:cs="Microsoft YaHei"/>
          <w:color w:val="333333"/>
          <w:sz w:val="22"/>
        </w:rPr>
        <w:t>のコミュニティは、オープンソースハードウェア、オープンスタンダード、オープンデータ、オープンハードウェアに注力しており、それぞれ</w:t>
      </w:r>
      <w:r>
        <w:rPr>
          <w:rFonts w:ascii="Microsoft YaHei" w:eastAsia="Microsoft YaHei" w:hAnsi="Microsoft YaHei" w:cs="Microsoft YaHei"/>
          <w:color w:val="333333"/>
          <w:sz w:val="22"/>
        </w:rPr>
        <w:t>75%</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20%</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3%</w:t>
      </w:r>
      <w:r>
        <w:rPr>
          <w:rFonts w:ascii="Microsoft YaHei" w:eastAsia="Microsoft YaHei" w:hAnsi="Microsoft YaHei" w:cs="Microsoft YaHei"/>
          <w:color w:val="333333"/>
          <w:sz w:val="22"/>
        </w:rPr>
        <w:t>、</w:t>
      </w:r>
      <w:r>
        <w:rPr>
          <w:rFonts w:ascii="Microsoft YaHei" w:eastAsia="Microsoft YaHei" w:hAnsi="Microsoft YaHei" w:cs="Microsoft YaHei"/>
          <w:color w:val="333333"/>
          <w:sz w:val="22"/>
        </w:rPr>
        <w:t>2%</w:t>
      </w:r>
      <w:r>
        <w:rPr>
          <w:rFonts w:ascii="Microsoft YaHei" w:eastAsia="Microsoft YaHei" w:hAnsi="Microsoft YaHei" w:cs="Microsoft YaHei"/>
          <w:color w:val="333333"/>
          <w:sz w:val="22"/>
        </w:rPr>
        <w:t>を占めています。</w:t>
      </w:r>
      <w:r>
        <w:rPr>
          <w:rFonts w:ascii="Microsoft YaHei" w:eastAsia="Microsoft YaHei" w:hAnsi="Microsoft YaHei" w:cs="Microsoft YaHei"/>
          <w:color w:val="333333"/>
          <w:sz w:val="22"/>
        </w:rPr>
        <w:t>Linux Foundation</w:t>
      </w:r>
      <w:r>
        <w:rPr>
          <w:rFonts w:ascii="Microsoft YaHei" w:eastAsia="Microsoft YaHei" w:hAnsi="Microsoft YaHei" w:cs="Microsoft YaHei"/>
          <w:color w:val="333333"/>
          <w:sz w:val="22"/>
        </w:rPr>
        <w:t>は、次のフェーズで新たなオープンハードウェアコミュニティを設立します。たとえばオープンなハードウェアエコシステムの構築を目指す</w:t>
      </w:r>
      <w:r>
        <w:rPr>
          <w:rFonts w:ascii="Microsoft YaHei" w:eastAsia="Microsoft YaHei" w:hAnsi="Microsoft YaHei" w:cs="Microsoft YaHei"/>
          <w:color w:val="333333"/>
          <w:sz w:val="22"/>
        </w:rPr>
        <w:t>Open19</w:t>
      </w:r>
      <w:r>
        <w:rPr>
          <w:rFonts w:ascii="Microsoft YaHei" w:eastAsia="Microsoft YaHei" w:hAnsi="Microsoft YaHei" w:cs="Microsoft YaHei"/>
          <w:color w:val="333333"/>
          <w:sz w:val="22"/>
        </w:rPr>
        <w:t>などです。</w:t>
      </w:r>
    </w:p>
    <w:p w14:paraId="578432D3" w14:textId="77777777" w:rsidR="004D63E1" w:rsidRDefault="00810F60">
      <w:pPr>
        <w:numPr>
          <w:ilvl w:val="0"/>
          <w:numId w:val="13"/>
        </w:numPr>
        <w:spacing w:before="60" w:after="60" w:line="312" w:lineRule="auto"/>
        <w:ind w:left="352" w:hanging="352"/>
        <w:jc w:val="left"/>
        <w:rPr>
          <w:rFonts w:ascii="Microsoft YaHei" w:eastAsia="Microsoft YaHei" w:hAnsi="Microsoft YaHei" w:cs="Microsoft YaHei"/>
          <w:color w:val="333333"/>
          <w:sz w:val="22"/>
        </w:rPr>
      </w:pPr>
      <w:r>
        <w:rPr>
          <w:rFonts w:ascii="Microsoft YaHei" w:eastAsia="Microsoft YaHei" w:hAnsi="Microsoft YaHei" w:cs="Microsoft YaHei"/>
          <w:color w:val="333333"/>
          <w:sz w:val="22"/>
        </w:rPr>
        <w:t>2021</w:t>
      </w:r>
      <w:r>
        <w:rPr>
          <w:rFonts w:ascii="Microsoft YaHei" w:eastAsia="Microsoft YaHei" w:hAnsi="Microsoft YaHei" w:cs="Microsoft YaHei"/>
          <w:color w:val="333333"/>
          <w:sz w:val="22"/>
        </w:rPr>
        <w:t>年</w:t>
      </w:r>
      <w:r>
        <w:rPr>
          <w:rFonts w:ascii="Microsoft YaHei" w:eastAsia="Microsoft YaHei" w:hAnsi="Microsoft YaHei" w:cs="Microsoft YaHei"/>
          <w:color w:val="333333"/>
          <w:sz w:val="22"/>
        </w:rPr>
        <w:t>12</w:t>
      </w:r>
      <w:r>
        <w:rPr>
          <w:rFonts w:ascii="Microsoft YaHei" w:eastAsia="Microsoft YaHei" w:hAnsi="Microsoft YaHei" w:cs="Microsoft YaHei"/>
          <w:color w:val="333333"/>
          <w:sz w:val="22"/>
        </w:rPr>
        <w:t>月</w:t>
      </w:r>
      <w:r>
        <w:rPr>
          <w:rFonts w:ascii="Microsoft YaHei" w:eastAsia="Microsoft YaHei" w:hAnsi="Microsoft YaHei" w:cs="Microsoft YaHei"/>
          <w:color w:val="333333"/>
          <w:sz w:val="22"/>
        </w:rPr>
        <w:t>9</w:t>
      </w:r>
      <w:r>
        <w:rPr>
          <w:rFonts w:ascii="Microsoft YaHei" w:eastAsia="Microsoft YaHei" w:hAnsi="Microsoft YaHei" w:cs="Microsoft YaHei"/>
          <w:color w:val="333333"/>
          <w:sz w:val="22"/>
        </w:rPr>
        <w:t>日、由赛昉科技社がサポートする</w:t>
      </w:r>
      <w:r>
        <w:rPr>
          <w:rFonts w:ascii="Microsoft YaHei" w:eastAsia="Microsoft YaHei" w:hAnsi="Microsoft YaHei" w:cs="Microsoft YaHei"/>
          <w:color w:val="333333"/>
          <w:sz w:val="22"/>
        </w:rPr>
        <w:t>RISC-V</w:t>
      </w:r>
      <w:r>
        <w:rPr>
          <w:rFonts w:ascii="Microsoft YaHei" w:eastAsia="Microsoft YaHei" w:hAnsi="Microsoft YaHei" w:cs="Microsoft YaHei"/>
          <w:color w:val="333333"/>
          <w:sz w:val="22"/>
        </w:rPr>
        <w:t>のオープンソース・コミュニティ・プラットフォーム「</w:t>
      </w:r>
      <w:proofErr w:type="spellStart"/>
      <w:r>
        <w:rPr>
          <w:rFonts w:ascii="Microsoft YaHei" w:eastAsia="Microsoft YaHei" w:hAnsi="Microsoft YaHei" w:cs="Microsoft YaHei"/>
          <w:color w:val="333333"/>
          <w:sz w:val="22"/>
        </w:rPr>
        <w:t>RVspace</w:t>
      </w:r>
      <w:proofErr w:type="spellEnd"/>
      <w:r>
        <w:rPr>
          <w:rFonts w:ascii="Microsoft YaHei" w:eastAsia="Microsoft YaHei" w:hAnsi="Microsoft YaHei" w:cs="Microsoft YaHei"/>
          <w:color w:val="333333"/>
          <w:sz w:val="22"/>
        </w:rPr>
        <w:t>」が稼働しました。</w:t>
      </w:r>
    </w:p>
    <w:p w14:paraId="059EBAEC" w14:textId="77777777" w:rsidR="004D63E1" w:rsidRDefault="004D63E1">
      <w:pPr>
        <w:spacing w:before="60" w:after="60" w:line="312" w:lineRule="auto"/>
        <w:ind w:left="336"/>
        <w:jc w:val="left"/>
        <w:rPr>
          <w:rFonts w:ascii="Microsoft YaHei" w:eastAsia="Microsoft YaHei" w:hAnsi="Microsoft YaHei" w:cs="Microsoft YaHei"/>
          <w:color w:val="333333"/>
          <w:sz w:val="22"/>
        </w:rPr>
      </w:pPr>
    </w:p>
    <w:p w14:paraId="3575A349" w14:textId="77777777" w:rsidR="004D63E1" w:rsidRDefault="004D63E1">
      <w:pPr>
        <w:pBdr>
          <w:bottom w:val="single" w:sz="18" w:space="1" w:color="000000"/>
          <w:between w:val="single" w:sz="18" w:space="1" w:color="000000"/>
        </w:pBdr>
        <w:spacing w:before="60" w:after="60" w:line="312" w:lineRule="auto"/>
        <w:jc w:val="left"/>
        <w:rPr>
          <w:rFonts w:ascii="Microsoft YaHei" w:eastAsia="Microsoft YaHei" w:hAnsi="Microsoft YaHei" w:cs="Microsoft YaHei"/>
          <w:color w:val="333333"/>
          <w:sz w:val="22"/>
        </w:rPr>
      </w:pPr>
    </w:p>
    <w:p w14:paraId="7D060028" w14:textId="511C6EE7" w:rsidR="004D63E1" w:rsidRDefault="008E38E7">
      <w:pPr>
        <w:spacing w:before="60" w:after="60" w:line="312" w:lineRule="auto"/>
        <w:jc w:val="center"/>
        <w:rPr>
          <w:rFonts w:ascii="Microsoft YaHei" w:eastAsia="Microsoft YaHei" w:hAnsi="Microsoft YaHei" w:cs="Microsoft YaHei"/>
          <w:color w:val="333333"/>
          <w:sz w:val="22"/>
        </w:rPr>
      </w:pPr>
      <w:r>
        <w:rPr>
          <w:rFonts w:ascii="Microsoft YaHei" w:eastAsia="Microsoft YaHei" w:hAnsi="Microsoft YaHei"/>
          <w:noProof/>
          <w:color w:val="333333"/>
          <w:sz w:val="22"/>
        </w:rPr>
        <w:lastRenderedPageBreak/>
        <w:drawing>
          <wp:inline distT="0" distB="0" distL="0" distR="0" wp14:anchorId="4AD77D1E" wp14:editId="070B656E">
            <wp:extent cx="5760720" cy="8148320"/>
            <wp:effectExtent l="0" t="0" r="0" b="5080"/>
            <wp:docPr id="118" name="図 118" descr="タイムライ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図 118" descr="タイムライン が含まれている画像&#10;&#10;自動的に生成された説明"/>
                    <pic:cNvPicPr/>
                  </pic:nvPicPr>
                  <pic:blipFill>
                    <a:blip r:embed="rId163"/>
                    <a:stretch>
                      <a:fillRect/>
                    </a:stretch>
                  </pic:blipFill>
                  <pic:spPr>
                    <a:xfrm>
                      <a:off x="0" y="0"/>
                      <a:ext cx="5760720" cy="8148320"/>
                    </a:xfrm>
                    <a:prstGeom prst="rect">
                      <a:avLst/>
                    </a:prstGeom>
                  </pic:spPr>
                </pic:pic>
              </a:graphicData>
            </a:graphic>
          </wp:inline>
        </w:drawing>
      </w:r>
    </w:p>
    <w:sectPr w:rsidR="004D63E1">
      <w:pgSz w:w="11906" w:h="16838"/>
      <w:pgMar w:top="1361" w:right="1417" w:bottom="1361" w:left="1417" w:header="851" w:footer="99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4F98E4" w14:textId="77777777" w:rsidR="00810F60" w:rsidRDefault="00810F60" w:rsidP="008E38E7">
      <w:r>
        <w:separator/>
      </w:r>
    </w:p>
  </w:endnote>
  <w:endnote w:type="continuationSeparator" w:id="0">
    <w:p w14:paraId="0C492717" w14:textId="77777777" w:rsidR="00810F60" w:rsidRDefault="00810F60" w:rsidP="008E38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Microsoft YaHei">
    <w:altName w:val="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Helvetica Neue">
    <w:altName w:val="Arial"/>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FZLTHK--GBK1-0">
    <w:altName w:val="Calibri"/>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6B83E9" w14:textId="77777777" w:rsidR="00810F60" w:rsidRDefault="00810F60" w:rsidP="008E38E7">
      <w:r>
        <w:separator/>
      </w:r>
    </w:p>
  </w:footnote>
  <w:footnote w:type="continuationSeparator" w:id="0">
    <w:p w14:paraId="6D3FD1E9" w14:textId="77777777" w:rsidR="00810F60" w:rsidRDefault="00810F60" w:rsidP="008E38E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2C0685"/>
    <w:multiLevelType w:val="multilevel"/>
    <w:tmpl w:val="87648EBC"/>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numFmt w:val="decimal"/>
      <w:lvlText w:val=""/>
      <w:lvlJc w:val="left"/>
      <w:pPr>
        <w:ind w:left="0" w:firstLine="0"/>
      </w:pPr>
    </w:lvl>
  </w:abstractNum>
  <w:abstractNum w:abstractNumId="1" w15:restartNumberingAfterBreak="0">
    <w:nsid w:val="10D61335"/>
    <w:multiLevelType w:val="multilevel"/>
    <w:tmpl w:val="0CEAC8B2"/>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numFmt w:val="decimal"/>
      <w:lvlText w:val=""/>
      <w:lvlJc w:val="left"/>
      <w:pPr>
        <w:ind w:left="0" w:firstLine="0"/>
      </w:pPr>
    </w:lvl>
  </w:abstractNum>
  <w:abstractNum w:abstractNumId="2" w15:restartNumberingAfterBreak="0">
    <w:nsid w:val="10F5409B"/>
    <w:multiLevelType w:val="multilevel"/>
    <w:tmpl w:val="9410BE8E"/>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numFmt w:val="decimal"/>
      <w:lvlText w:val=""/>
      <w:lvlJc w:val="left"/>
      <w:pPr>
        <w:ind w:left="0" w:firstLine="0"/>
      </w:pPr>
    </w:lvl>
  </w:abstractNum>
  <w:abstractNum w:abstractNumId="3" w15:restartNumberingAfterBreak="0">
    <w:nsid w:val="15C15115"/>
    <w:multiLevelType w:val="multilevel"/>
    <w:tmpl w:val="9A182C44"/>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numFmt w:val="decimal"/>
      <w:lvlText w:val=""/>
      <w:lvlJc w:val="left"/>
      <w:pPr>
        <w:ind w:left="0" w:firstLine="0"/>
      </w:pPr>
    </w:lvl>
  </w:abstractNum>
  <w:abstractNum w:abstractNumId="4" w15:restartNumberingAfterBreak="0">
    <w:nsid w:val="19323DA1"/>
    <w:multiLevelType w:val="multilevel"/>
    <w:tmpl w:val="2B7826C4"/>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start w:val="1"/>
      <w:numFmt w:val="bullet"/>
      <w:lvlText w:val="◆"/>
      <w:lvlJc w:val="left"/>
      <w:pPr>
        <w:ind w:left="3780" w:hanging="420"/>
      </w:pPr>
      <w:rPr>
        <w:rFonts w:ascii="Noto Sans Symbols" w:eastAsia="Noto Sans Symbols" w:hAnsi="Noto Sans Symbols" w:cs="Noto Sans Symbols"/>
      </w:rPr>
    </w:lvl>
  </w:abstractNum>
  <w:abstractNum w:abstractNumId="5" w15:restartNumberingAfterBreak="0">
    <w:nsid w:val="1D737BB8"/>
    <w:multiLevelType w:val="multilevel"/>
    <w:tmpl w:val="09507F40"/>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numFmt w:val="decimal"/>
      <w:lvlText w:val=""/>
      <w:lvlJc w:val="left"/>
      <w:pPr>
        <w:ind w:left="0" w:firstLine="0"/>
      </w:pPr>
    </w:lvl>
  </w:abstractNum>
  <w:abstractNum w:abstractNumId="6" w15:restartNumberingAfterBreak="0">
    <w:nsid w:val="213B7B87"/>
    <w:multiLevelType w:val="multilevel"/>
    <w:tmpl w:val="8A0C5D76"/>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numFmt w:val="decimal"/>
      <w:lvlText w:val=""/>
      <w:lvlJc w:val="left"/>
      <w:pPr>
        <w:ind w:left="0" w:firstLine="0"/>
      </w:pPr>
    </w:lvl>
  </w:abstractNum>
  <w:abstractNum w:abstractNumId="7" w15:restartNumberingAfterBreak="0">
    <w:nsid w:val="217B30C9"/>
    <w:multiLevelType w:val="multilevel"/>
    <w:tmpl w:val="998C099C"/>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numFmt w:val="decimal"/>
      <w:lvlText w:val=""/>
      <w:lvlJc w:val="left"/>
      <w:pPr>
        <w:ind w:left="0" w:firstLine="0"/>
      </w:pPr>
    </w:lvl>
  </w:abstractNum>
  <w:abstractNum w:abstractNumId="8" w15:restartNumberingAfterBreak="0">
    <w:nsid w:val="28FB4CE4"/>
    <w:multiLevelType w:val="multilevel"/>
    <w:tmpl w:val="3E7ECDF8"/>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start w:val="1"/>
      <w:numFmt w:val="bullet"/>
      <w:lvlText w:val="◆"/>
      <w:lvlJc w:val="left"/>
      <w:pPr>
        <w:ind w:left="3780" w:hanging="420"/>
      </w:pPr>
      <w:rPr>
        <w:rFonts w:ascii="Noto Sans Symbols" w:eastAsia="Noto Sans Symbols" w:hAnsi="Noto Sans Symbols" w:cs="Noto Sans Symbols"/>
      </w:rPr>
    </w:lvl>
  </w:abstractNum>
  <w:abstractNum w:abstractNumId="9" w15:restartNumberingAfterBreak="0">
    <w:nsid w:val="2EE00950"/>
    <w:multiLevelType w:val="multilevel"/>
    <w:tmpl w:val="CE402052"/>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numFmt w:val="decimal"/>
      <w:lvlText w:val=""/>
      <w:lvlJc w:val="left"/>
      <w:pPr>
        <w:ind w:left="0" w:firstLine="0"/>
      </w:pPr>
    </w:lvl>
  </w:abstractNum>
  <w:abstractNum w:abstractNumId="10" w15:restartNumberingAfterBreak="0">
    <w:nsid w:val="30783026"/>
    <w:multiLevelType w:val="multilevel"/>
    <w:tmpl w:val="C2BC1776"/>
    <w:lvl w:ilvl="0">
      <w:start w:val="1"/>
      <w:numFmt w:val="decimal"/>
      <w:lvlText w:val="%1."/>
      <w:lvlJc w:val="left"/>
      <w:pPr>
        <w:ind w:left="420" w:hanging="420"/>
      </w:pPr>
    </w:lvl>
    <w:lvl w:ilvl="1">
      <w:start w:val="1"/>
      <w:numFmt w:val="decimal"/>
      <w:lvlText w:val="%1.%2"/>
      <w:lvlJc w:val="left"/>
      <w:pPr>
        <w:ind w:left="840" w:hanging="420"/>
      </w:pPr>
    </w:lvl>
    <w:lvl w:ilvl="2">
      <w:start w:val="1"/>
      <w:numFmt w:val="decimal"/>
      <w:lvlText w:val="%1.%2.%3"/>
      <w:lvlJc w:val="left"/>
      <w:pPr>
        <w:ind w:left="1260" w:hanging="420"/>
      </w:pPr>
    </w:lvl>
    <w:lvl w:ilvl="3">
      <w:start w:val="1"/>
      <w:numFmt w:val="decimal"/>
      <w:lvlText w:val="%1.%2.%3.%4"/>
      <w:lvlJc w:val="left"/>
      <w:pPr>
        <w:ind w:left="1680" w:hanging="420"/>
      </w:pPr>
    </w:lvl>
    <w:lvl w:ilvl="4">
      <w:start w:val="1"/>
      <w:numFmt w:val="decimal"/>
      <w:lvlText w:val="%1.%2.%3.%4.%5"/>
      <w:lvlJc w:val="left"/>
      <w:pPr>
        <w:ind w:left="2100" w:hanging="420"/>
      </w:pPr>
    </w:lvl>
    <w:lvl w:ilvl="5">
      <w:start w:val="1"/>
      <w:numFmt w:val="decimal"/>
      <w:lvlText w:val="%1.%2.%3.%4.%5.%6"/>
      <w:lvlJc w:val="left"/>
      <w:pPr>
        <w:ind w:left="2520" w:hanging="420"/>
      </w:pPr>
    </w:lvl>
    <w:lvl w:ilvl="6">
      <w:start w:val="1"/>
      <w:numFmt w:val="decimal"/>
      <w:lvlText w:val="%1.%2.%3.%4.%5.%6.%7"/>
      <w:lvlJc w:val="left"/>
      <w:pPr>
        <w:ind w:left="2940" w:hanging="420"/>
      </w:pPr>
    </w:lvl>
    <w:lvl w:ilvl="7">
      <w:start w:val="1"/>
      <w:numFmt w:val="decimal"/>
      <w:lvlText w:val="%1.%2.%3.%4.%5.%6.%7.%8"/>
      <w:lvlJc w:val="left"/>
      <w:pPr>
        <w:ind w:left="3360" w:hanging="420"/>
      </w:pPr>
    </w:lvl>
    <w:lvl w:ilvl="8">
      <w:start w:val="1"/>
      <w:numFmt w:val="decimal"/>
      <w:lvlText w:val="%1.%2.%3.%4.%5.%6.%7.%8.%9"/>
      <w:lvlJc w:val="left"/>
      <w:pPr>
        <w:ind w:left="3780" w:hanging="420"/>
      </w:pPr>
    </w:lvl>
  </w:abstractNum>
  <w:abstractNum w:abstractNumId="11" w15:restartNumberingAfterBreak="0">
    <w:nsid w:val="32936893"/>
    <w:multiLevelType w:val="multilevel"/>
    <w:tmpl w:val="2AA8F158"/>
    <w:lvl w:ilvl="0">
      <w:start w:val="1"/>
      <w:numFmt w:val="decimal"/>
      <w:lvlText w:val="%1、"/>
      <w:lvlJc w:val="left"/>
      <w:pPr>
        <w:ind w:left="420" w:hanging="420"/>
      </w:pPr>
    </w:lvl>
    <w:lvl w:ilvl="1">
      <w:start w:val="1"/>
      <w:numFmt w:val="decimal"/>
      <w:lvlText w:val="%2、"/>
      <w:lvlJc w:val="left"/>
      <w:pPr>
        <w:ind w:left="840" w:hanging="420"/>
      </w:pPr>
    </w:lvl>
    <w:lvl w:ilvl="2">
      <w:start w:val="1"/>
      <w:numFmt w:val="lowerLetter"/>
      <w:lvlText w:val="%3)"/>
      <w:lvlJc w:val="left"/>
      <w:pPr>
        <w:ind w:left="1260" w:hanging="420"/>
      </w:pPr>
    </w:lvl>
    <w:lvl w:ilvl="3">
      <w:start w:val="1"/>
      <w:numFmt w:val="decimal"/>
      <w:lvlText w:val="%4、"/>
      <w:lvlJc w:val="left"/>
      <w:pPr>
        <w:ind w:left="1680" w:hanging="420"/>
      </w:pPr>
    </w:lvl>
    <w:lvl w:ilvl="4">
      <w:start w:val="1"/>
      <w:numFmt w:val="decimal"/>
      <w:lvlText w:val="%5、"/>
      <w:lvlJc w:val="left"/>
      <w:pPr>
        <w:ind w:left="2100" w:hanging="420"/>
      </w:pPr>
    </w:lvl>
    <w:lvl w:ilvl="5">
      <w:start w:val="1"/>
      <w:numFmt w:val="lowerLetter"/>
      <w:lvlText w:val="%6)"/>
      <w:lvlJc w:val="left"/>
      <w:pPr>
        <w:ind w:left="2520" w:hanging="420"/>
      </w:pPr>
    </w:lvl>
    <w:lvl w:ilvl="6">
      <w:start w:val="1"/>
      <w:numFmt w:val="decimal"/>
      <w:lvlText w:val="%7、"/>
      <w:lvlJc w:val="left"/>
      <w:pPr>
        <w:ind w:left="2940" w:hanging="420"/>
      </w:pPr>
    </w:lvl>
    <w:lvl w:ilvl="7">
      <w:start w:val="1"/>
      <w:numFmt w:val="decimal"/>
      <w:lvlText w:val="%8、"/>
      <w:lvlJc w:val="left"/>
      <w:pPr>
        <w:ind w:left="3360" w:hanging="420"/>
      </w:pPr>
    </w:lvl>
    <w:lvl w:ilvl="8">
      <w:numFmt w:val="decimal"/>
      <w:lvlText w:val=""/>
      <w:lvlJc w:val="left"/>
      <w:pPr>
        <w:ind w:left="0" w:firstLine="0"/>
      </w:pPr>
    </w:lvl>
  </w:abstractNum>
  <w:abstractNum w:abstractNumId="12" w15:restartNumberingAfterBreak="0">
    <w:nsid w:val="345A0BEE"/>
    <w:multiLevelType w:val="multilevel"/>
    <w:tmpl w:val="A94085EA"/>
    <w:lvl w:ilvl="0">
      <w:start w:val="1"/>
      <w:numFmt w:val="decimal"/>
      <w:lvlText w:val="%1、"/>
      <w:lvlJc w:val="left"/>
      <w:pPr>
        <w:ind w:left="420" w:hanging="420"/>
      </w:pPr>
    </w:lvl>
    <w:lvl w:ilvl="1">
      <w:start w:val="1"/>
      <w:numFmt w:val="decimal"/>
      <w:lvlText w:val="%2、"/>
      <w:lvlJc w:val="left"/>
      <w:pPr>
        <w:ind w:left="840" w:hanging="420"/>
      </w:pPr>
    </w:lvl>
    <w:lvl w:ilvl="2">
      <w:start w:val="1"/>
      <w:numFmt w:val="lowerLetter"/>
      <w:lvlText w:val="%3)"/>
      <w:lvlJc w:val="left"/>
      <w:pPr>
        <w:ind w:left="1260" w:hanging="420"/>
      </w:pPr>
    </w:lvl>
    <w:lvl w:ilvl="3">
      <w:start w:val="1"/>
      <w:numFmt w:val="decimal"/>
      <w:lvlText w:val="%4、"/>
      <w:lvlJc w:val="left"/>
      <w:pPr>
        <w:ind w:left="1680" w:hanging="420"/>
      </w:pPr>
    </w:lvl>
    <w:lvl w:ilvl="4">
      <w:start w:val="1"/>
      <w:numFmt w:val="decimal"/>
      <w:lvlText w:val="%5、"/>
      <w:lvlJc w:val="left"/>
      <w:pPr>
        <w:ind w:left="2100" w:hanging="420"/>
      </w:pPr>
    </w:lvl>
    <w:lvl w:ilvl="5">
      <w:start w:val="1"/>
      <w:numFmt w:val="lowerLetter"/>
      <w:lvlText w:val="%6)"/>
      <w:lvlJc w:val="left"/>
      <w:pPr>
        <w:ind w:left="2520" w:hanging="420"/>
      </w:pPr>
    </w:lvl>
    <w:lvl w:ilvl="6">
      <w:start w:val="1"/>
      <w:numFmt w:val="decimal"/>
      <w:lvlText w:val="%7、"/>
      <w:lvlJc w:val="left"/>
      <w:pPr>
        <w:ind w:left="2940" w:hanging="420"/>
      </w:pPr>
    </w:lvl>
    <w:lvl w:ilvl="7">
      <w:start w:val="1"/>
      <w:numFmt w:val="decimal"/>
      <w:lvlText w:val="%8、"/>
      <w:lvlJc w:val="left"/>
      <w:pPr>
        <w:ind w:left="3360" w:hanging="420"/>
      </w:pPr>
    </w:lvl>
    <w:lvl w:ilvl="8">
      <w:numFmt w:val="decimal"/>
      <w:lvlText w:val=""/>
      <w:lvlJc w:val="left"/>
      <w:pPr>
        <w:ind w:left="0" w:firstLine="0"/>
      </w:pPr>
    </w:lvl>
  </w:abstractNum>
  <w:abstractNum w:abstractNumId="13" w15:restartNumberingAfterBreak="0">
    <w:nsid w:val="3C9D14DA"/>
    <w:multiLevelType w:val="multilevel"/>
    <w:tmpl w:val="240C3BB2"/>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numFmt w:val="decimal"/>
      <w:lvlText w:val=""/>
      <w:lvlJc w:val="left"/>
      <w:pPr>
        <w:ind w:left="0" w:firstLine="0"/>
      </w:pPr>
    </w:lvl>
  </w:abstractNum>
  <w:abstractNum w:abstractNumId="14" w15:restartNumberingAfterBreak="0">
    <w:nsid w:val="420466F5"/>
    <w:multiLevelType w:val="multilevel"/>
    <w:tmpl w:val="2EEA4C94"/>
    <w:lvl w:ilvl="0">
      <w:start w:val="1"/>
      <w:numFmt w:val="decimal"/>
      <w:lvlText w:val="%1、"/>
      <w:lvlJc w:val="left"/>
      <w:pPr>
        <w:ind w:left="420" w:hanging="420"/>
      </w:pPr>
    </w:lvl>
    <w:lvl w:ilvl="1">
      <w:start w:val="1"/>
      <w:numFmt w:val="decimal"/>
      <w:lvlText w:val="%2、"/>
      <w:lvlJc w:val="left"/>
      <w:pPr>
        <w:ind w:left="840" w:hanging="420"/>
      </w:pPr>
    </w:lvl>
    <w:lvl w:ilvl="2">
      <w:start w:val="1"/>
      <w:numFmt w:val="lowerLetter"/>
      <w:lvlText w:val="%3)"/>
      <w:lvlJc w:val="left"/>
      <w:pPr>
        <w:ind w:left="1260" w:hanging="420"/>
      </w:pPr>
    </w:lvl>
    <w:lvl w:ilvl="3">
      <w:start w:val="1"/>
      <w:numFmt w:val="decimal"/>
      <w:lvlText w:val="%4、"/>
      <w:lvlJc w:val="left"/>
      <w:pPr>
        <w:ind w:left="1680" w:hanging="420"/>
      </w:pPr>
    </w:lvl>
    <w:lvl w:ilvl="4">
      <w:start w:val="1"/>
      <w:numFmt w:val="decimal"/>
      <w:lvlText w:val="%5、"/>
      <w:lvlJc w:val="left"/>
      <w:pPr>
        <w:ind w:left="2100" w:hanging="420"/>
      </w:pPr>
    </w:lvl>
    <w:lvl w:ilvl="5">
      <w:start w:val="1"/>
      <w:numFmt w:val="lowerLetter"/>
      <w:lvlText w:val="%6)"/>
      <w:lvlJc w:val="left"/>
      <w:pPr>
        <w:ind w:left="2520" w:hanging="420"/>
      </w:pPr>
    </w:lvl>
    <w:lvl w:ilvl="6">
      <w:start w:val="1"/>
      <w:numFmt w:val="decimal"/>
      <w:lvlText w:val="%7、"/>
      <w:lvlJc w:val="left"/>
      <w:pPr>
        <w:ind w:left="2940" w:hanging="420"/>
      </w:pPr>
    </w:lvl>
    <w:lvl w:ilvl="7">
      <w:start w:val="1"/>
      <w:numFmt w:val="decimal"/>
      <w:lvlText w:val="%8、"/>
      <w:lvlJc w:val="left"/>
      <w:pPr>
        <w:ind w:left="3360" w:hanging="420"/>
      </w:pPr>
    </w:lvl>
    <w:lvl w:ilvl="8">
      <w:numFmt w:val="decimal"/>
      <w:lvlText w:val=""/>
      <w:lvlJc w:val="left"/>
      <w:pPr>
        <w:ind w:left="0" w:firstLine="0"/>
      </w:pPr>
    </w:lvl>
  </w:abstractNum>
  <w:abstractNum w:abstractNumId="15" w15:restartNumberingAfterBreak="0">
    <w:nsid w:val="4D130589"/>
    <w:multiLevelType w:val="multilevel"/>
    <w:tmpl w:val="10B425E4"/>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numFmt w:val="decimal"/>
      <w:lvlText w:val=""/>
      <w:lvlJc w:val="left"/>
      <w:pPr>
        <w:ind w:left="0" w:firstLine="0"/>
      </w:pPr>
    </w:lvl>
  </w:abstractNum>
  <w:abstractNum w:abstractNumId="16" w15:restartNumberingAfterBreak="0">
    <w:nsid w:val="4FF52B56"/>
    <w:multiLevelType w:val="multilevel"/>
    <w:tmpl w:val="97A045F8"/>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numFmt w:val="decimal"/>
      <w:lvlText w:val=""/>
      <w:lvlJc w:val="left"/>
      <w:pPr>
        <w:ind w:left="0" w:firstLine="0"/>
      </w:pPr>
    </w:lvl>
  </w:abstractNum>
  <w:abstractNum w:abstractNumId="17" w15:restartNumberingAfterBreak="0">
    <w:nsid w:val="54AA4358"/>
    <w:multiLevelType w:val="multilevel"/>
    <w:tmpl w:val="B706D3BE"/>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numFmt w:val="decimal"/>
      <w:lvlText w:val=""/>
      <w:lvlJc w:val="left"/>
      <w:pPr>
        <w:ind w:left="0" w:firstLine="0"/>
      </w:pPr>
    </w:lvl>
  </w:abstractNum>
  <w:abstractNum w:abstractNumId="18" w15:restartNumberingAfterBreak="0">
    <w:nsid w:val="5AC44E53"/>
    <w:multiLevelType w:val="multilevel"/>
    <w:tmpl w:val="06BA65CA"/>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numFmt w:val="decimal"/>
      <w:lvlText w:val=""/>
      <w:lvlJc w:val="left"/>
      <w:pPr>
        <w:ind w:left="0" w:firstLine="0"/>
      </w:pPr>
    </w:lvl>
  </w:abstractNum>
  <w:abstractNum w:abstractNumId="19" w15:restartNumberingAfterBreak="0">
    <w:nsid w:val="5D110D64"/>
    <w:multiLevelType w:val="multilevel"/>
    <w:tmpl w:val="E0C8031A"/>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numFmt w:val="decimal"/>
      <w:lvlText w:val=""/>
      <w:lvlJc w:val="left"/>
      <w:pPr>
        <w:ind w:left="0" w:firstLine="0"/>
      </w:pPr>
    </w:lvl>
  </w:abstractNum>
  <w:abstractNum w:abstractNumId="20" w15:restartNumberingAfterBreak="0">
    <w:nsid w:val="5E414070"/>
    <w:multiLevelType w:val="multilevel"/>
    <w:tmpl w:val="B4000C34"/>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numFmt w:val="decimal"/>
      <w:lvlText w:val=""/>
      <w:lvlJc w:val="left"/>
      <w:pPr>
        <w:ind w:left="0" w:firstLine="0"/>
      </w:pPr>
    </w:lvl>
  </w:abstractNum>
  <w:abstractNum w:abstractNumId="21" w15:restartNumberingAfterBreak="0">
    <w:nsid w:val="601138EE"/>
    <w:multiLevelType w:val="multilevel"/>
    <w:tmpl w:val="72B4FCE6"/>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numFmt w:val="decimal"/>
      <w:lvlText w:val=""/>
      <w:lvlJc w:val="left"/>
      <w:pPr>
        <w:ind w:left="0" w:firstLine="0"/>
      </w:pPr>
    </w:lvl>
  </w:abstractNum>
  <w:abstractNum w:abstractNumId="22" w15:restartNumberingAfterBreak="0">
    <w:nsid w:val="606B2316"/>
    <w:multiLevelType w:val="multilevel"/>
    <w:tmpl w:val="78A6E8B0"/>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start w:val="1"/>
      <w:numFmt w:val="bullet"/>
      <w:lvlText w:val="◆"/>
      <w:lvlJc w:val="left"/>
      <w:pPr>
        <w:ind w:left="3780" w:hanging="420"/>
      </w:pPr>
      <w:rPr>
        <w:rFonts w:ascii="Noto Sans Symbols" w:eastAsia="Noto Sans Symbols" w:hAnsi="Noto Sans Symbols" w:cs="Noto Sans Symbols"/>
      </w:rPr>
    </w:lvl>
  </w:abstractNum>
  <w:abstractNum w:abstractNumId="23" w15:restartNumberingAfterBreak="0">
    <w:nsid w:val="641E159F"/>
    <w:multiLevelType w:val="multilevel"/>
    <w:tmpl w:val="71D8F27C"/>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numFmt w:val="decimal"/>
      <w:lvlText w:val=""/>
      <w:lvlJc w:val="left"/>
      <w:pPr>
        <w:ind w:left="0" w:firstLine="0"/>
      </w:pPr>
    </w:lvl>
  </w:abstractNum>
  <w:abstractNum w:abstractNumId="24" w15:restartNumberingAfterBreak="0">
    <w:nsid w:val="6CB36E1F"/>
    <w:multiLevelType w:val="multilevel"/>
    <w:tmpl w:val="D59C3BFA"/>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numFmt w:val="decimal"/>
      <w:lvlText w:val=""/>
      <w:lvlJc w:val="left"/>
      <w:pPr>
        <w:ind w:left="0" w:firstLine="0"/>
      </w:pPr>
    </w:lvl>
  </w:abstractNum>
  <w:abstractNum w:abstractNumId="25" w15:restartNumberingAfterBreak="0">
    <w:nsid w:val="78AC3E43"/>
    <w:multiLevelType w:val="multilevel"/>
    <w:tmpl w:val="A96AF7C8"/>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numFmt w:val="decimal"/>
      <w:lvlText w:val=""/>
      <w:lvlJc w:val="left"/>
      <w:pPr>
        <w:ind w:left="0" w:firstLine="0"/>
      </w:pPr>
    </w:lvl>
  </w:abstractNum>
  <w:num w:numId="1">
    <w:abstractNumId w:val="20"/>
  </w:num>
  <w:num w:numId="2">
    <w:abstractNumId w:val="17"/>
  </w:num>
  <w:num w:numId="3">
    <w:abstractNumId w:val="19"/>
  </w:num>
  <w:num w:numId="4">
    <w:abstractNumId w:val="7"/>
  </w:num>
  <w:num w:numId="5">
    <w:abstractNumId w:val="1"/>
  </w:num>
  <w:num w:numId="6">
    <w:abstractNumId w:val="25"/>
  </w:num>
  <w:num w:numId="7">
    <w:abstractNumId w:val="9"/>
  </w:num>
  <w:num w:numId="8">
    <w:abstractNumId w:val="6"/>
  </w:num>
  <w:num w:numId="9">
    <w:abstractNumId w:val="24"/>
  </w:num>
  <w:num w:numId="10">
    <w:abstractNumId w:val="5"/>
  </w:num>
  <w:num w:numId="11">
    <w:abstractNumId w:val="0"/>
  </w:num>
  <w:num w:numId="12">
    <w:abstractNumId w:val="11"/>
  </w:num>
  <w:num w:numId="13">
    <w:abstractNumId w:val="13"/>
  </w:num>
  <w:num w:numId="14">
    <w:abstractNumId w:val="15"/>
  </w:num>
  <w:num w:numId="15">
    <w:abstractNumId w:val="2"/>
  </w:num>
  <w:num w:numId="16">
    <w:abstractNumId w:val="21"/>
  </w:num>
  <w:num w:numId="17">
    <w:abstractNumId w:val="16"/>
  </w:num>
  <w:num w:numId="18">
    <w:abstractNumId w:val="22"/>
  </w:num>
  <w:num w:numId="19">
    <w:abstractNumId w:val="8"/>
  </w:num>
  <w:num w:numId="20">
    <w:abstractNumId w:val="10"/>
  </w:num>
  <w:num w:numId="21">
    <w:abstractNumId w:val="12"/>
  </w:num>
  <w:num w:numId="22">
    <w:abstractNumId w:val="23"/>
  </w:num>
  <w:num w:numId="23">
    <w:abstractNumId w:val="3"/>
  </w:num>
  <w:num w:numId="24">
    <w:abstractNumId w:val="18"/>
  </w:num>
  <w:num w:numId="25">
    <w:abstractNumId w:val="14"/>
  </w:num>
  <w:num w:numId="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bordersDoNotSurroundHeader/>
  <w:bordersDoNotSurroundFooter/>
  <w:proofState w:spelling="clean" w:grammar="dirty"/>
  <w:defaultTabStop w:val="720"/>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63E1"/>
    <w:rsid w:val="000403EF"/>
    <w:rsid w:val="00211443"/>
    <w:rsid w:val="002C72A6"/>
    <w:rsid w:val="002D417F"/>
    <w:rsid w:val="00332B2E"/>
    <w:rsid w:val="004D63E1"/>
    <w:rsid w:val="00512DA0"/>
    <w:rsid w:val="0067119C"/>
    <w:rsid w:val="006E1DD8"/>
    <w:rsid w:val="0073326D"/>
    <w:rsid w:val="00810F60"/>
    <w:rsid w:val="0081175F"/>
    <w:rsid w:val="008A0D0E"/>
    <w:rsid w:val="008E38E7"/>
    <w:rsid w:val="00A97168"/>
    <w:rsid w:val="00B517BD"/>
    <w:rsid w:val="00DF4627"/>
    <w:rsid w:val="00F20803"/>
    <w:rsid w:val="00F460A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93EAF9"/>
  <w15:docId w15:val="{43B91570-4F85-457A-AF8B-1E283BCCD0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EastAsia" w:hAnsi="Calibri" w:cs="Calibri"/>
        <w:sz w:val="21"/>
        <w:szCs w:val="21"/>
        <w:lang w:val="en-US" w:eastAsia="ja-JP"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kern w:val="2"/>
      <w:szCs w:val="22"/>
    </w:rPr>
  </w:style>
  <w:style w:type="paragraph" w:styleId="1">
    <w:name w:val="heading 1"/>
    <w:basedOn w:val="a"/>
    <w:next w:val="a"/>
    <w:uiPriority w:val="9"/>
    <w:qFormat/>
    <w:rsid w:val="001C768A"/>
    <w:pPr>
      <w:keepNext/>
      <w:keepLines/>
      <w:spacing w:line="408" w:lineRule="auto"/>
      <w:jc w:val="left"/>
      <w:outlineLvl w:val="0"/>
    </w:pPr>
    <w:rPr>
      <w:b/>
      <w:bCs/>
      <w:color w:val="1A1A1A"/>
      <w:kern w:val="44"/>
      <w:sz w:val="36"/>
      <w:szCs w:val="36"/>
    </w:rPr>
  </w:style>
  <w:style w:type="paragraph" w:styleId="2">
    <w:name w:val="heading 2"/>
    <w:basedOn w:val="a"/>
    <w:next w:val="a"/>
    <w:uiPriority w:val="9"/>
    <w:unhideWhenUsed/>
    <w:qFormat/>
    <w:rsid w:val="001C768A"/>
    <w:pPr>
      <w:keepNext/>
      <w:keepLines/>
      <w:spacing w:line="408" w:lineRule="auto"/>
      <w:jc w:val="left"/>
      <w:outlineLvl w:val="1"/>
    </w:pPr>
    <w:rPr>
      <w:rFonts w:asciiTheme="majorHAnsi" w:eastAsiaTheme="majorEastAsia" w:hAnsiTheme="majorHAnsi" w:cstheme="majorBidi"/>
      <w:b/>
      <w:bCs/>
      <w:color w:val="1A1A1A"/>
      <w:sz w:val="32"/>
      <w:szCs w:val="32"/>
    </w:rPr>
  </w:style>
  <w:style w:type="paragraph" w:styleId="3">
    <w:name w:val="heading 3"/>
    <w:basedOn w:val="a"/>
    <w:next w:val="a"/>
    <w:uiPriority w:val="9"/>
    <w:unhideWhenUsed/>
    <w:qFormat/>
    <w:rsid w:val="001C768A"/>
    <w:pPr>
      <w:keepNext/>
      <w:keepLines/>
      <w:spacing w:line="408" w:lineRule="auto"/>
      <w:jc w:val="left"/>
      <w:outlineLvl w:val="2"/>
    </w:pPr>
    <w:rPr>
      <w:b/>
      <w:bCs/>
      <w:color w:val="1A1A1A"/>
      <w:sz w:val="28"/>
      <w:szCs w:val="32"/>
    </w:rPr>
  </w:style>
  <w:style w:type="paragraph" w:styleId="4">
    <w:name w:val="heading 4"/>
    <w:basedOn w:val="a"/>
    <w:next w:val="a"/>
    <w:uiPriority w:val="9"/>
    <w:unhideWhenUsed/>
    <w:qFormat/>
    <w:rsid w:val="001C768A"/>
    <w:pPr>
      <w:keepNext/>
      <w:keepLines/>
      <w:spacing w:line="408" w:lineRule="auto"/>
      <w:jc w:val="left"/>
      <w:outlineLvl w:val="3"/>
    </w:pPr>
    <w:rPr>
      <w:rFonts w:asciiTheme="majorHAnsi" w:eastAsiaTheme="majorEastAsia" w:hAnsiTheme="majorHAnsi" w:cstheme="majorBidi"/>
      <w:b/>
      <w:bCs/>
      <w:color w:val="1A1A1A"/>
      <w:sz w:val="24"/>
      <w:szCs w:val="28"/>
    </w:rPr>
  </w:style>
  <w:style w:type="paragraph" w:styleId="5">
    <w:name w:val="heading 5"/>
    <w:basedOn w:val="a"/>
    <w:next w:val="a"/>
    <w:uiPriority w:val="9"/>
    <w:unhideWhenUsed/>
    <w:qFormat/>
    <w:rsid w:val="001C768A"/>
    <w:pPr>
      <w:keepNext/>
      <w:keepLines/>
      <w:spacing w:line="408" w:lineRule="auto"/>
      <w:jc w:val="left"/>
      <w:outlineLvl w:val="4"/>
    </w:pPr>
    <w:rPr>
      <w:b/>
      <w:bCs/>
      <w:color w:val="1A1A1A"/>
      <w:sz w:val="22"/>
      <w:szCs w:val="28"/>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rsid w:val="001C768A"/>
    <w:pPr>
      <w:spacing w:line="480" w:lineRule="auto"/>
      <w:jc w:val="center"/>
      <w:outlineLvl w:val="0"/>
    </w:pPr>
    <w:rPr>
      <w:rFonts w:asciiTheme="majorHAnsi" w:eastAsiaTheme="majorEastAsia" w:hAnsiTheme="majorHAnsi" w:cstheme="majorBidi"/>
      <w:b/>
      <w:bCs/>
      <w:sz w:val="48"/>
      <w:szCs w:val="32"/>
    </w:rPr>
  </w:style>
  <w:style w:type="paragraph" w:styleId="a4">
    <w:name w:val="footer"/>
    <w:basedOn w:val="a"/>
    <w:link w:val="a5"/>
    <w:uiPriority w:val="99"/>
    <w:unhideWhenUsed/>
    <w:qFormat/>
    <w:pPr>
      <w:tabs>
        <w:tab w:val="center" w:pos="4153"/>
        <w:tab w:val="right" w:pos="8306"/>
      </w:tabs>
      <w:snapToGrid w:val="0"/>
      <w:jc w:val="left"/>
    </w:pPr>
    <w:rPr>
      <w:sz w:val="18"/>
      <w:szCs w:val="18"/>
    </w:rPr>
  </w:style>
  <w:style w:type="paragraph" w:styleId="a6">
    <w:name w:val="header"/>
    <w:basedOn w:val="a"/>
    <w:link w:val="a7"/>
    <w:uiPriority w:val="99"/>
    <w:unhideWhenUsed/>
    <w:qFormat/>
    <w:pPr>
      <w:pBdr>
        <w:bottom w:val="single" w:sz="6" w:space="1" w:color="auto"/>
      </w:pBdr>
      <w:tabs>
        <w:tab w:val="center" w:pos="4153"/>
        <w:tab w:val="right" w:pos="8306"/>
      </w:tabs>
      <w:snapToGrid w:val="0"/>
      <w:jc w:val="center"/>
    </w:pPr>
    <w:rPr>
      <w:sz w:val="18"/>
      <w:szCs w:val="18"/>
    </w:rPr>
  </w:style>
  <w:style w:type="table" w:styleId="a8">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7">
    <w:name w:val="ヘッダー (文字)"/>
    <w:basedOn w:val="a0"/>
    <w:link w:val="a6"/>
    <w:uiPriority w:val="99"/>
    <w:semiHidden/>
    <w:qFormat/>
    <w:rPr>
      <w:sz w:val="18"/>
      <w:szCs w:val="18"/>
    </w:rPr>
  </w:style>
  <w:style w:type="character" w:customStyle="1" w:styleId="a5">
    <w:name w:val="フッター (文字)"/>
    <w:basedOn w:val="a0"/>
    <w:link w:val="a4"/>
    <w:uiPriority w:val="99"/>
    <w:semiHidden/>
    <w:qFormat/>
    <w:rPr>
      <w:sz w:val="18"/>
      <w:szCs w:val="18"/>
    </w:rPr>
  </w:style>
  <w:style w:type="paragraph" w:styleId="a9">
    <w:name w:val="List Paragraph"/>
    <w:basedOn w:val="a"/>
    <w:uiPriority w:val="34"/>
    <w:qFormat/>
    <w:pPr>
      <w:ind w:firstLineChars="200" w:firstLine="420"/>
    </w:pPr>
  </w:style>
  <w:style w:type="paragraph" w:styleId="aa">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b">
    <w:basedOn w:val="TableNormal"/>
    <w:tblPr>
      <w:tblStyleRowBandSize w:val="1"/>
      <w:tblStyleColBandSize w:val="1"/>
      <w:tblCellMar>
        <w:top w:w="120" w:type="dxa"/>
        <w:left w:w="60" w:type="dxa"/>
        <w:bottom w:w="120" w:type="dxa"/>
        <w:right w:w="60" w:type="dxa"/>
      </w:tblCellMar>
    </w:tblPr>
  </w:style>
  <w:style w:type="table" w:customStyle="1" w:styleId="ac">
    <w:basedOn w:val="TableNormal"/>
    <w:tblPr>
      <w:tblStyleRowBandSize w:val="1"/>
      <w:tblStyleColBandSize w:val="1"/>
      <w:tblCellMar>
        <w:top w:w="120" w:type="dxa"/>
        <w:left w:w="60" w:type="dxa"/>
        <w:bottom w:w="120" w:type="dxa"/>
        <w:right w:w="60" w:type="dxa"/>
      </w:tblCellMar>
    </w:tblPr>
  </w:style>
  <w:style w:type="table" w:customStyle="1" w:styleId="ad">
    <w:basedOn w:val="TableNormal"/>
    <w:tblPr>
      <w:tblStyleRowBandSize w:val="1"/>
      <w:tblStyleColBandSize w:val="1"/>
      <w:tblCellMar>
        <w:top w:w="120" w:type="dxa"/>
        <w:left w:w="60" w:type="dxa"/>
        <w:bottom w:w="120" w:type="dxa"/>
        <w:right w:w="60" w:type="dxa"/>
      </w:tblCellMar>
    </w:tblPr>
  </w:style>
  <w:style w:type="table" w:customStyle="1" w:styleId="ae">
    <w:basedOn w:val="TableNormal"/>
    <w:tblPr>
      <w:tblStyleRowBandSize w:val="1"/>
      <w:tblStyleColBandSize w:val="1"/>
      <w:tblCellMar>
        <w:top w:w="120" w:type="dxa"/>
        <w:left w:w="60" w:type="dxa"/>
        <w:bottom w:w="120" w:type="dxa"/>
        <w:right w:w="60" w:type="dxa"/>
      </w:tblCellMar>
    </w:tblPr>
  </w:style>
  <w:style w:type="table" w:customStyle="1" w:styleId="af">
    <w:basedOn w:val="TableNormal"/>
    <w:tblPr>
      <w:tblStyleRowBandSize w:val="1"/>
      <w:tblStyleColBandSize w:val="1"/>
      <w:tblCellMar>
        <w:top w:w="120" w:type="dxa"/>
        <w:left w:w="60" w:type="dxa"/>
        <w:bottom w:w="120" w:type="dxa"/>
        <w:right w:w="60" w:type="dxa"/>
      </w:tblCellMar>
    </w:tblPr>
  </w:style>
  <w:style w:type="table" w:customStyle="1" w:styleId="af0">
    <w:basedOn w:val="TableNormal"/>
    <w:tblPr>
      <w:tblStyleRowBandSize w:val="1"/>
      <w:tblStyleColBandSize w:val="1"/>
      <w:tblCellMar>
        <w:top w:w="120" w:type="dxa"/>
        <w:left w:w="60" w:type="dxa"/>
        <w:bottom w:w="120" w:type="dxa"/>
        <w:right w:w="60" w:type="dxa"/>
      </w:tblCellMar>
    </w:tblPr>
  </w:style>
  <w:style w:type="table" w:customStyle="1" w:styleId="af1">
    <w:basedOn w:val="TableNormal"/>
    <w:tblPr>
      <w:tblStyleRowBandSize w:val="1"/>
      <w:tblStyleColBandSize w:val="1"/>
      <w:tblCellMar>
        <w:top w:w="120" w:type="dxa"/>
        <w:left w:w="60" w:type="dxa"/>
        <w:bottom w:w="120" w:type="dxa"/>
        <w:right w:w="60" w:type="dxa"/>
      </w:tblCellMar>
    </w:tblPr>
  </w:style>
  <w:style w:type="table" w:customStyle="1" w:styleId="af2">
    <w:basedOn w:val="TableNormal"/>
    <w:tblPr>
      <w:tblStyleRowBandSize w:val="1"/>
      <w:tblStyleColBandSize w:val="1"/>
      <w:tblCellMar>
        <w:top w:w="120" w:type="dxa"/>
        <w:left w:w="60" w:type="dxa"/>
        <w:bottom w:w="120" w:type="dxa"/>
        <w:right w:w="60" w:type="dxa"/>
      </w:tblCellMar>
    </w:tblPr>
  </w:style>
  <w:style w:type="table" w:customStyle="1" w:styleId="af3">
    <w:basedOn w:val="TableNormal"/>
    <w:tblPr>
      <w:tblStyleRowBandSize w:val="1"/>
      <w:tblStyleColBandSize w:val="1"/>
      <w:tblCellMar>
        <w:top w:w="120" w:type="dxa"/>
        <w:left w:w="60" w:type="dxa"/>
        <w:bottom w:w="120" w:type="dxa"/>
        <w:right w:w="60" w:type="dxa"/>
      </w:tblCellMar>
    </w:tblPr>
  </w:style>
  <w:style w:type="table" w:customStyle="1" w:styleId="af4">
    <w:basedOn w:val="TableNormal"/>
    <w:tblPr>
      <w:tblStyleRowBandSize w:val="1"/>
      <w:tblStyleColBandSize w:val="1"/>
      <w:tblCellMar>
        <w:top w:w="120" w:type="dxa"/>
        <w:left w:w="60" w:type="dxa"/>
        <w:bottom w:w="120" w:type="dxa"/>
        <w:right w:w="60" w:type="dxa"/>
      </w:tblCellMar>
    </w:tblPr>
  </w:style>
  <w:style w:type="table" w:customStyle="1" w:styleId="af5">
    <w:basedOn w:val="TableNormal"/>
    <w:tblPr>
      <w:tblStyleRowBandSize w:val="1"/>
      <w:tblStyleColBandSize w:val="1"/>
      <w:tblCellMar>
        <w:top w:w="120" w:type="dxa"/>
        <w:left w:w="60" w:type="dxa"/>
        <w:bottom w:w="120" w:type="dxa"/>
        <w:right w:w="60" w:type="dxa"/>
      </w:tblCellMar>
    </w:tblPr>
  </w:style>
  <w:style w:type="table" w:customStyle="1" w:styleId="af6">
    <w:basedOn w:val="TableNormal"/>
    <w:tblPr>
      <w:tblStyleRowBandSize w:val="1"/>
      <w:tblStyleColBandSize w:val="1"/>
      <w:tblCellMar>
        <w:top w:w="120" w:type="dxa"/>
        <w:left w:w="60" w:type="dxa"/>
        <w:bottom w:w="120" w:type="dxa"/>
        <w:right w:w="60" w:type="dxa"/>
      </w:tblCellMar>
    </w:tblPr>
  </w:style>
  <w:style w:type="table" w:customStyle="1" w:styleId="af7">
    <w:basedOn w:val="TableNormal"/>
    <w:tblPr>
      <w:tblStyleRowBandSize w:val="1"/>
      <w:tblStyleColBandSize w:val="1"/>
      <w:tblCellMar>
        <w:top w:w="120" w:type="dxa"/>
        <w:left w:w="60" w:type="dxa"/>
        <w:bottom w:w="120" w:type="dxa"/>
        <w:right w:w="60" w:type="dxa"/>
      </w:tblCellMar>
    </w:tblPr>
  </w:style>
  <w:style w:type="table" w:customStyle="1" w:styleId="af8">
    <w:basedOn w:val="TableNormal"/>
    <w:tblPr>
      <w:tblStyleRowBandSize w:val="1"/>
      <w:tblStyleColBandSize w:val="1"/>
      <w:tblCellMar>
        <w:top w:w="120" w:type="dxa"/>
        <w:left w:w="60" w:type="dxa"/>
        <w:bottom w:w="120" w:type="dxa"/>
        <w:right w:w="60" w:type="dxa"/>
      </w:tblCellMar>
    </w:tblPr>
  </w:style>
  <w:style w:type="table" w:customStyle="1" w:styleId="af9">
    <w:basedOn w:val="TableNormal"/>
    <w:tblPr>
      <w:tblStyleRowBandSize w:val="1"/>
      <w:tblStyleColBandSize w:val="1"/>
      <w:tblCellMar>
        <w:top w:w="120" w:type="dxa"/>
        <w:left w:w="60" w:type="dxa"/>
        <w:bottom w:w="120" w:type="dxa"/>
        <w:right w:w="60" w:type="dxa"/>
      </w:tblCellMar>
    </w:tblPr>
  </w:style>
  <w:style w:type="table" w:customStyle="1" w:styleId="afa">
    <w:basedOn w:val="TableNormal"/>
    <w:tblPr>
      <w:tblStyleRowBandSize w:val="1"/>
      <w:tblStyleColBandSize w:val="1"/>
      <w:tblCellMar>
        <w:top w:w="120" w:type="dxa"/>
        <w:left w:w="60" w:type="dxa"/>
        <w:bottom w:w="120" w:type="dxa"/>
        <w:right w:w="60" w:type="dxa"/>
      </w:tblCellMar>
    </w:tblPr>
  </w:style>
  <w:style w:type="table" w:customStyle="1" w:styleId="afb">
    <w:basedOn w:val="TableNormal"/>
    <w:tblPr>
      <w:tblStyleRowBandSize w:val="1"/>
      <w:tblStyleColBandSize w:val="1"/>
      <w:tblCellMar>
        <w:top w:w="120" w:type="dxa"/>
        <w:left w:w="60" w:type="dxa"/>
        <w:bottom w:w="120" w:type="dxa"/>
        <w:right w:w="60" w:type="dxa"/>
      </w:tblCellMar>
    </w:tblPr>
  </w:style>
  <w:style w:type="table" w:customStyle="1" w:styleId="afc">
    <w:basedOn w:val="TableNormal"/>
    <w:tblPr>
      <w:tblStyleRowBandSize w:val="1"/>
      <w:tblStyleColBandSize w:val="1"/>
      <w:tblCellMar>
        <w:top w:w="120" w:type="dxa"/>
        <w:left w:w="60" w:type="dxa"/>
        <w:bottom w:w="120" w:type="dxa"/>
        <w:right w:w="60" w:type="dxa"/>
      </w:tblCellMar>
    </w:tblPr>
  </w:style>
  <w:style w:type="table" w:customStyle="1" w:styleId="afd">
    <w:basedOn w:val="TableNormal"/>
    <w:tblPr>
      <w:tblStyleRowBandSize w:val="1"/>
      <w:tblStyleColBandSize w:val="1"/>
      <w:tblCellMar>
        <w:top w:w="120" w:type="dxa"/>
        <w:left w:w="60" w:type="dxa"/>
        <w:bottom w:w="120" w:type="dxa"/>
        <w:right w:w="60" w:type="dxa"/>
      </w:tblCellMar>
    </w:tblPr>
  </w:style>
  <w:style w:type="table" w:customStyle="1" w:styleId="afe">
    <w:basedOn w:val="TableNormal"/>
    <w:tblPr>
      <w:tblStyleRowBandSize w:val="1"/>
      <w:tblStyleColBandSize w:val="1"/>
      <w:tblCellMar>
        <w:top w:w="120" w:type="dxa"/>
        <w:left w:w="60" w:type="dxa"/>
        <w:bottom w:w="120" w:type="dxa"/>
        <w:right w:w="60" w:type="dxa"/>
      </w:tblCellMar>
    </w:tblPr>
  </w:style>
  <w:style w:type="table" w:customStyle="1" w:styleId="aff">
    <w:basedOn w:val="TableNormal"/>
    <w:tblPr>
      <w:tblStyleRowBandSize w:val="1"/>
      <w:tblStyleColBandSize w:val="1"/>
      <w:tblCellMar>
        <w:top w:w="120" w:type="dxa"/>
        <w:left w:w="60" w:type="dxa"/>
        <w:bottom w:w="120" w:type="dxa"/>
        <w:right w:w="60" w:type="dxa"/>
      </w:tblCellMar>
    </w:tblPr>
  </w:style>
  <w:style w:type="table" w:customStyle="1" w:styleId="aff0">
    <w:basedOn w:val="TableNormal"/>
    <w:tblPr>
      <w:tblStyleRowBandSize w:val="1"/>
      <w:tblStyleColBandSize w:val="1"/>
      <w:tblCellMar>
        <w:top w:w="120" w:type="dxa"/>
        <w:left w:w="60" w:type="dxa"/>
        <w:bottom w:w="120" w:type="dxa"/>
        <w:right w:w="60" w:type="dxa"/>
      </w:tblCellMar>
    </w:tblPr>
  </w:style>
  <w:style w:type="table" w:customStyle="1" w:styleId="aff1">
    <w:basedOn w:val="TableNormal"/>
    <w:tblPr>
      <w:tblStyleRowBandSize w:val="1"/>
      <w:tblStyleColBandSize w:val="1"/>
      <w:tblCellMar>
        <w:top w:w="120" w:type="dxa"/>
        <w:left w:w="60" w:type="dxa"/>
        <w:bottom w:w="120" w:type="dxa"/>
        <w:right w:w="60" w:type="dxa"/>
      </w:tblCellMar>
    </w:tblPr>
  </w:style>
  <w:style w:type="table" w:customStyle="1" w:styleId="aff2">
    <w:basedOn w:val="TableNormal"/>
    <w:tblPr>
      <w:tblStyleRowBandSize w:val="1"/>
      <w:tblStyleColBandSize w:val="1"/>
      <w:tblCellMar>
        <w:top w:w="120" w:type="dxa"/>
        <w:left w:w="60" w:type="dxa"/>
        <w:bottom w:w="120" w:type="dxa"/>
        <w:right w:w="60" w:type="dxa"/>
      </w:tblCellMar>
    </w:tblPr>
  </w:style>
  <w:style w:type="table" w:customStyle="1" w:styleId="aff3">
    <w:basedOn w:val="TableNormal"/>
    <w:tblPr>
      <w:tblStyleRowBandSize w:val="1"/>
      <w:tblStyleColBandSize w:val="1"/>
      <w:tblCellMar>
        <w:top w:w="120" w:type="dxa"/>
        <w:left w:w="60" w:type="dxa"/>
        <w:bottom w:w="120" w:type="dxa"/>
        <w:right w:w="60" w:type="dxa"/>
      </w:tblCellMar>
    </w:tblPr>
  </w:style>
  <w:style w:type="table" w:customStyle="1" w:styleId="aff4">
    <w:basedOn w:val="TableNormal"/>
    <w:tblPr>
      <w:tblStyleRowBandSize w:val="1"/>
      <w:tblStyleColBandSize w:val="1"/>
      <w:tblCellMar>
        <w:top w:w="120" w:type="dxa"/>
        <w:left w:w="60" w:type="dxa"/>
        <w:bottom w:w="120" w:type="dxa"/>
        <w:right w:w="60" w:type="dxa"/>
      </w:tblCellMar>
    </w:tblPr>
  </w:style>
  <w:style w:type="table" w:customStyle="1" w:styleId="aff5">
    <w:basedOn w:val="TableNormal"/>
    <w:tblPr>
      <w:tblStyleRowBandSize w:val="1"/>
      <w:tblStyleColBandSize w:val="1"/>
      <w:tblCellMar>
        <w:top w:w="120" w:type="dxa"/>
        <w:left w:w="60" w:type="dxa"/>
        <w:bottom w:w="120" w:type="dxa"/>
        <w:right w:w="60" w:type="dxa"/>
      </w:tblCellMar>
    </w:tblPr>
  </w:style>
  <w:style w:type="table" w:customStyle="1" w:styleId="aff6">
    <w:basedOn w:val="TableNormal"/>
    <w:tblPr>
      <w:tblStyleRowBandSize w:val="1"/>
      <w:tblStyleColBandSize w:val="1"/>
      <w:tblCellMar>
        <w:top w:w="120" w:type="dxa"/>
        <w:left w:w="60" w:type="dxa"/>
        <w:bottom w:w="120" w:type="dxa"/>
        <w:right w:w="60" w:type="dxa"/>
      </w:tblCellMar>
    </w:tblPr>
  </w:style>
  <w:style w:type="table" w:customStyle="1" w:styleId="aff7">
    <w:basedOn w:val="TableNormal"/>
    <w:tblPr>
      <w:tblStyleRowBandSize w:val="1"/>
      <w:tblStyleColBandSize w:val="1"/>
      <w:tblCellMar>
        <w:top w:w="120" w:type="dxa"/>
        <w:left w:w="60" w:type="dxa"/>
        <w:bottom w:w="120" w:type="dxa"/>
        <w:right w:w="60" w:type="dxa"/>
      </w:tblCellMar>
    </w:tblPr>
  </w:style>
  <w:style w:type="table" w:customStyle="1" w:styleId="aff8">
    <w:basedOn w:val="TableNormal"/>
    <w:tblPr>
      <w:tblStyleRowBandSize w:val="1"/>
      <w:tblStyleColBandSize w:val="1"/>
      <w:tblCellMar>
        <w:top w:w="120" w:type="dxa"/>
        <w:left w:w="60" w:type="dxa"/>
        <w:bottom w:w="120" w:type="dxa"/>
        <w:right w:w="60" w:type="dxa"/>
      </w:tblCellMar>
    </w:tblPr>
  </w:style>
  <w:style w:type="table" w:customStyle="1" w:styleId="aff9">
    <w:basedOn w:val="TableNormal"/>
    <w:tblPr>
      <w:tblStyleRowBandSize w:val="1"/>
      <w:tblStyleColBandSize w:val="1"/>
      <w:tblCellMar>
        <w:top w:w="120" w:type="dxa"/>
        <w:left w:w="60" w:type="dxa"/>
        <w:bottom w:w="120" w:type="dxa"/>
        <w:right w:w="60" w:type="dxa"/>
      </w:tblCellMar>
    </w:tblPr>
  </w:style>
  <w:style w:type="table" w:customStyle="1" w:styleId="affa">
    <w:basedOn w:val="TableNormal"/>
    <w:tblPr>
      <w:tblStyleRowBandSize w:val="1"/>
      <w:tblStyleColBandSize w:val="1"/>
      <w:tblCellMar>
        <w:top w:w="120" w:type="dxa"/>
        <w:left w:w="60" w:type="dxa"/>
        <w:bottom w:w="120" w:type="dxa"/>
        <w:right w:w="60" w:type="dxa"/>
      </w:tblCellMar>
    </w:tblPr>
  </w:style>
  <w:style w:type="table" w:customStyle="1" w:styleId="affb">
    <w:basedOn w:val="TableNormal"/>
    <w:tblPr>
      <w:tblStyleRowBandSize w:val="1"/>
      <w:tblStyleColBandSize w:val="1"/>
      <w:tblCellMar>
        <w:top w:w="120" w:type="dxa"/>
        <w:left w:w="60" w:type="dxa"/>
        <w:bottom w:w="120" w:type="dxa"/>
        <w:right w:w="60" w:type="dxa"/>
      </w:tblCellMar>
    </w:tblPr>
  </w:style>
  <w:style w:type="table" w:customStyle="1" w:styleId="affc">
    <w:basedOn w:val="TableNormal"/>
    <w:tblPr>
      <w:tblStyleRowBandSize w:val="1"/>
      <w:tblStyleColBandSize w:val="1"/>
      <w:tblCellMar>
        <w:top w:w="120" w:type="dxa"/>
        <w:left w:w="60" w:type="dxa"/>
        <w:bottom w:w="120" w:type="dxa"/>
        <w:right w:w="60" w:type="dxa"/>
      </w:tblCellMar>
    </w:tblPr>
  </w:style>
  <w:style w:type="table" w:customStyle="1" w:styleId="affd">
    <w:basedOn w:val="TableNormal"/>
    <w:tblPr>
      <w:tblStyleRowBandSize w:val="1"/>
      <w:tblStyleColBandSize w:val="1"/>
      <w:tblCellMar>
        <w:top w:w="120" w:type="dxa"/>
        <w:left w:w="60" w:type="dxa"/>
        <w:bottom w:w="120" w:type="dxa"/>
        <w:right w:w="60" w:type="dxa"/>
      </w:tblCellMar>
    </w:tblPr>
  </w:style>
  <w:style w:type="table" w:customStyle="1" w:styleId="affe">
    <w:basedOn w:val="TableNormal"/>
    <w:tblPr>
      <w:tblStyleRowBandSize w:val="1"/>
      <w:tblStyleColBandSize w:val="1"/>
      <w:tblCellMar>
        <w:top w:w="120" w:type="dxa"/>
        <w:left w:w="60" w:type="dxa"/>
        <w:bottom w:w="120" w:type="dxa"/>
        <w:right w:w="60" w:type="dxa"/>
      </w:tblCellMar>
    </w:tblPr>
  </w:style>
  <w:style w:type="table" w:customStyle="1" w:styleId="afff">
    <w:basedOn w:val="TableNormal"/>
    <w:tblPr>
      <w:tblStyleRowBandSize w:val="1"/>
      <w:tblStyleColBandSize w:val="1"/>
      <w:tblCellMar>
        <w:top w:w="120" w:type="dxa"/>
        <w:left w:w="60" w:type="dxa"/>
        <w:bottom w:w="120" w:type="dxa"/>
        <w:right w:w="60" w:type="dxa"/>
      </w:tblCellMar>
    </w:tblPr>
  </w:style>
  <w:style w:type="table" w:customStyle="1" w:styleId="afff0">
    <w:basedOn w:val="TableNormal"/>
    <w:tblPr>
      <w:tblStyleRowBandSize w:val="1"/>
      <w:tblStyleColBandSize w:val="1"/>
      <w:tblCellMar>
        <w:top w:w="120" w:type="dxa"/>
        <w:left w:w="60" w:type="dxa"/>
        <w:bottom w:w="120" w:type="dxa"/>
        <w:right w:w="60" w:type="dxa"/>
      </w:tblCellMar>
    </w:tblPr>
  </w:style>
  <w:style w:type="table" w:customStyle="1" w:styleId="afff1">
    <w:basedOn w:val="TableNormal"/>
    <w:tblPr>
      <w:tblStyleRowBandSize w:val="1"/>
      <w:tblStyleColBandSize w:val="1"/>
      <w:tblCellMar>
        <w:top w:w="120" w:type="dxa"/>
        <w:left w:w="60" w:type="dxa"/>
        <w:bottom w:w="120" w:type="dxa"/>
        <w:right w:w="60" w:type="dxa"/>
      </w:tblCellMar>
    </w:tblPr>
  </w:style>
  <w:style w:type="table" w:customStyle="1" w:styleId="afff2">
    <w:basedOn w:val="TableNormal"/>
    <w:tblPr>
      <w:tblStyleRowBandSize w:val="1"/>
      <w:tblStyleColBandSize w:val="1"/>
      <w:tblCellMar>
        <w:top w:w="120" w:type="dxa"/>
        <w:left w:w="60" w:type="dxa"/>
        <w:bottom w:w="120" w:type="dxa"/>
        <w:right w:w="60" w:type="dxa"/>
      </w:tblCellMar>
    </w:tblPr>
  </w:style>
  <w:style w:type="table" w:customStyle="1" w:styleId="afff3">
    <w:basedOn w:val="TableNormal"/>
    <w:tblPr>
      <w:tblStyleRowBandSize w:val="1"/>
      <w:tblStyleColBandSize w:val="1"/>
      <w:tblCellMar>
        <w:top w:w="120" w:type="dxa"/>
        <w:left w:w="60" w:type="dxa"/>
        <w:bottom w:w="120" w:type="dxa"/>
        <w:right w:w="60" w:type="dxa"/>
      </w:tblCellMar>
    </w:tblPr>
  </w:style>
  <w:style w:type="table" w:customStyle="1" w:styleId="afff4">
    <w:basedOn w:val="TableNormal"/>
    <w:tblPr>
      <w:tblStyleRowBandSize w:val="1"/>
      <w:tblStyleColBandSize w:val="1"/>
      <w:tblCellMar>
        <w:top w:w="120" w:type="dxa"/>
        <w:left w:w="60" w:type="dxa"/>
        <w:bottom w:w="120" w:type="dxa"/>
        <w:right w:w="60" w:type="dxa"/>
      </w:tblCellMar>
    </w:tblPr>
  </w:style>
  <w:style w:type="table" w:customStyle="1" w:styleId="afff5">
    <w:basedOn w:val="TableNormal"/>
    <w:tblPr>
      <w:tblStyleRowBandSize w:val="1"/>
      <w:tblStyleColBandSize w:val="1"/>
      <w:tblCellMar>
        <w:top w:w="120" w:type="dxa"/>
        <w:left w:w="60" w:type="dxa"/>
        <w:bottom w:w="120" w:type="dxa"/>
        <w:right w:w="60" w:type="dxa"/>
      </w:tblCellMar>
    </w:tblPr>
  </w:style>
  <w:style w:type="table" w:customStyle="1" w:styleId="afff6">
    <w:basedOn w:val="TableNormal"/>
    <w:tblPr>
      <w:tblStyleRowBandSize w:val="1"/>
      <w:tblStyleColBandSize w:val="1"/>
      <w:tblCellMar>
        <w:top w:w="120" w:type="dxa"/>
        <w:left w:w="60" w:type="dxa"/>
        <w:bottom w:w="120" w:type="dxa"/>
        <w:right w:w="60" w:type="dxa"/>
      </w:tblCellMar>
    </w:tblPr>
  </w:style>
  <w:style w:type="table" w:customStyle="1" w:styleId="afff7">
    <w:basedOn w:val="TableNormal"/>
    <w:tblPr>
      <w:tblStyleRowBandSize w:val="1"/>
      <w:tblStyleColBandSize w:val="1"/>
      <w:tblCellMar>
        <w:top w:w="120" w:type="dxa"/>
        <w:left w:w="60" w:type="dxa"/>
        <w:bottom w:w="120" w:type="dxa"/>
        <w:right w:w="60" w:type="dxa"/>
      </w:tblCellMar>
    </w:tblPr>
  </w:style>
  <w:style w:type="character" w:styleId="afff8">
    <w:name w:val="Hyperlink"/>
    <w:basedOn w:val="a0"/>
    <w:uiPriority w:val="99"/>
    <w:unhideWhenUsed/>
    <w:rsid w:val="00332B2E"/>
    <w:rPr>
      <w:color w:val="0000FF" w:themeColor="hyperlink"/>
      <w:u w:val="single"/>
    </w:rPr>
  </w:style>
  <w:style w:type="character" w:styleId="afff9">
    <w:name w:val="Unresolved Mention"/>
    <w:basedOn w:val="a0"/>
    <w:uiPriority w:val="99"/>
    <w:semiHidden/>
    <w:unhideWhenUsed/>
    <w:rsid w:val="00332B2E"/>
    <w:rPr>
      <w:color w:val="605E5C"/>
      <w:shd w:val="clear" w:color="auto" w:fill="E1DFDD"/>
    </w:rPr>
  </w:style>
  <w:style w:type="paragraph" w:styleId="10">
    <w:name w:val="toc 1"/>
    <w:basedOn w:val="a"/>
    <w:next w:val="a"/>
    <w:autoRedefine/>
    <w:uiPriority w:val="39"/>
    <w:unhideWhenUsed/>
    <w:rsid w:val="002D417F"/>
  </w:style>
  <w:style w:type="paragraph" w:styleId="20">
    <w:name w:val="toc 2"/>
    <w:basedOn w:val="a"/>
    <w:next w:val="a"/>
    <w:autoRedefine/>
    <w:uiPriority w:val="39"/>
    <w:unhideWhenUsed/>
    <w:rsid w:val="002D417F"/>
    <w:pPr>
      <w:ind w:leftChars="100" w:left="210"/>
    </w:pPr>
  </w:style>
  <w:style w:type="paragraph" w:styleId="30">
    <w:name w:val="toc 3"/>
    <w:basedOn w:val="a"/>
    <w:next w:val="a"/>
    <w:autoRedefine/>
    <w:uiPriority w:val="39"/>
    <w:unhideWhenUsed/>
    <w:rsid w:val="002D417F"/>
    <w:pPr>
      <w:ind w:leftChars="200" w:left="420"/>
    </w:pPr>
  </w:style>
  <w:style w:type="paragraph" w:styleId="40">
    <w:name w:val="toc 4"/>
    <w:basedOn w:val="a"/>
    <w:next w:val="a"/>
    <w:autoRedefine/>
    <w:uiPriority w:val="39"/>
    <w:unhideWhenUsed/>
    <w:rsid w:val="002D417F"/>
    <w:pPr>
      <w:ind w:leftChars="300" w:left="630"/>
    </w:pPr>
  </w:style>
  <w:style w:type="paragraph" w:styleId="50">
    <w:name w:val="toc 5"/>
    <w:basedOn w:val="a"/>
    <w:next w:val="a"/>
    <w:autoRedefine/>
    <w:uiPriority w:val="39"/>
    <w:unhideWhenUsed/>
    <w:rsid w:val="002D417F"/>
    <w:pPr>
      <w:ind w:leftChars="400" w:left="840"/>
    </w:pPr>
  </w:style>
  <w:style w:type="paragraph" w:styleId="60">
    <w:name w:val="toc 6"/>
    <w:basedOn w:val="a"/>
    <w:next w:val="a"/>
    <w:autoRedefine/>
    <w:uiPriority w:val="39"/>
    <w:unhideWhenUsed/>
    <w:rsid w:val="002D417F"/>
    <w:pPr>
      <w:ind w:leftChars="500" w:left="1050"/>
    </w:pPr>
    <w:rPr>
      <w:rFonts w:asciiTheme="minorHAnsi" w:hAnsiTheme="minorHAnsi" w:cstheme="minorBidi"/>
    </w:rPr>
  </w:style>
  <w:style w:type="paragraph" w:styleId="7">
    <w:name w:val="toc 7"/>
    <w:basedOn w:val="a"/>
    <w:next w:val="a"/>
    <w:autoRedefine/>
    <w:uiPriority w:val="39"/>
    <w:unhideWhenUsed/>
    <w:rsid w:val="002D417F"/>
    <w:pPr>
      <w:ind w:leftChars="600" w:left="1260"/>
    </w:pPr>
    <w:rPr>
      <w:rFonts w:asciiTheme="minorHAnsi" w:hAnsiTheme="minorHAnsi" w:cstheme="minorBidi"/>
    </w:rPr>
  </w:style>
  <w:style w:type="paragraph" w:styleId="8">
    <w:name w:val="toc 8"/>
    <w:basedOn w:val="a"/>
    <w:next w:val="a"/>
    <w:autoRedefine/>
    <w:uiPriority w:val="39"/>
    <w:unhideWhenUsed/>
    <w:rsid w:val="002D417F"/>
    <w:pPr>
      <w:ind w:leftChars="700" w:left="1470"/>
    </w:pPr>
    <w:rPr>
      <w:rFonts w:asciiTheme="minorHAnsi" w:hAnsiTheme="minorHAnsi" w:cstheme="minorBidi"/>
    </w:rPr>
  </w:style>
  <w:style w:type="paragraph" w:styleId="9">
    <w:name w:val="toc 9"/>
    <w:basedOn w:val="a"/>
    <w:next w:val="a"/>
    <w:autoRedefine/>
    <w:uiPriority w:val="39"/>
    <w:unhideWhenUsed/>
    <w:rsid w:val="002D417F"/>
    <w:pPr>
      <w:ind w:leftChars="800" w:left="1680"/>
    </w:pPr>
    <w:rPr>
      <w:rFonts w:asciiTheme="minorHAnsi"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hyperlink" Target="https://www.phoronix.com/scan.php?page=news_item&amp;px=Rust-Independence-Linux-Kernel" TargetMode="Externa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7.jpg"/><Relationship Id="rId160" Type="http://schemas.openxmlformats.org/officeDocument/2006/relationships/hyperlink" Target="https://lkml.org/lkml/2021/12/6/461" TargetMode="Externa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0.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hyperlink" Target="https://powerapps.microsoft.com/en-us/blog/introducing-microsoft-power-fx-the-low-code-programming-language-for-everyon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1.png"/><Relationship Id="rId156" Type="http://schemas.openxmlformats.org/officeDocument/2006/relationships/hyperlink" Target="https://foundation.rust-lang.org"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hyperlink" Target="https://mp.weixin.qq.com/s/Bz69RrUuPCYff64zzXiWTg"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hyperlink" Target="https://mp.weixin.qq.com/s?__biz=MjM5NTEwMTAwNg==&amp;mid=2650257198&amp;idx=1&amp;sn=e48b1a05573af9d6e02ee785d778b297&amp;chksm=befeb70f89893e19013d36f853e1af15ad5772232889c0191d6fc9ae8406b1c964f26832bac5&amp;mpshare=1&amp;scene=1&amp;srcid=1213IkTys9hrzVjy87AHOjO3&amp;sharer_sharetime=1639408572690&amp;sharer_shareid=fa0dbb8988a579e3095755598baac754&amp;exportkey=AY1B2J6HRc5IImOb6MnIiBA%3D&amp;pass_ticket=EEGv6MxoYek6K9bOJK0GXTMp%2BPpxbxWaMB8Gmcdw51nLDeM8W5aJvRxvv%2FzwyMPl&amp;wx_header=0"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hyperlink" Target="https://www.infoq.cn/article/fLSfcs25IQBSAKFKh9zH" TargetMode="Externa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hyperlink" Target="https://mp.weixin.qq.com/s/piuTf_mxDL88NczQZUuxfA" TargetMode="Externa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44.jpe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hyperlink" Target="https://github.com/Rust-for-Linux"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38.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tks@kaiyuanshe.org"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hyperlink" Target="https://www.jiemian.com/article/6707306.html" TargetMode="Externa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theme" Target="theme/theme1.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hyperlink" Target="https://www.infoq.cn/article/Cz1aDWCip9Wac9gsxtV9"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jvDuwXAQd+G/8Al0SWnFPMMQPNA==">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707</TotalTime>
  <Pages>158</Pages>
  <Words>13325</Words>
  <Characters>75955</Characters>
  <Application>Microsoft Office Word</Application>
  <DocSecurity>0</DocSecurity>
  <Lines>632</Lines>
  <Paragraphs>178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89102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Tencent</dc:creator>
  <cp:lastModifiedBy>高須 正和</cp:lastModifiedBy>
  <cp:revision>12</cp:revision>
  <cp:lastPrinted>2022-03-14T19:23:00Z</cp:lastPrinted>
  <dcterms:created xsi:type="dcterms:W3CDTF">2017-01-10T09:10:00Z</dcterms:created>
  <dcterms:modified xsi:type="dcterms:W3CDTF">2022-03-14T19:32:00Z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