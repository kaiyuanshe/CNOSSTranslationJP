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FEFE70" w14:textId="2667BEEA" w:rsidR="004D63E1" w:rsidRDefault="008E38E7">
      <w:r>
        <w:rPr>
          <w:rFonts w:ascii="Microsoft YaHei" w:eastAsia="Microsoft YaHei" w:hAnsi="Microsoft YaHei"/>
          <w:noProof/>
          <w:color w:val="00B0F0"/>
        </w:rPr>
        <w:drawing>
          <wp:inline distT="0" distB="0" distL="0" distR="0" wp14:anchorId="7513D6C5" wp14:editId="20737870">
            <wp:extent cx="5760720" cy="8148320"/>
            <wp:effectExtent l="0" t="0" r="0" b="5080"/>
            <wp:docPr id="1" name="図 1"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タイムライン&#10;&#10;自動的に生成された説明"/>
                    <pic:cNvPicPr/>
                  </pic:nvPicPr>
                  <pic:blipFill>
                    <a:blip r:embed="rId8"/>
                    <a:stretch>
                      <a:fillRect/>
                    </a:stretch>
                  </pic:blipFill>
                  <pic:spPr>
                    <a:xfrm>
                      <a:off x="0" y="0"/>
                      <a:ext cx="5760720" cy="8148320"/>
                    </a:xfrm>
                    <a:prstGeom prst="rect">
                      <a:avLst/>
                    </a:prstGeom>
                  </pic:spPr>
                </pic:pic>
              </a:graphicData>
            </a:graphic>
          </wp:inline>
        </w:drawing>
      </w:r>
    </w:p>
    <w:p w14:paraId="4A73F784" w14:textId="77777777" w:rsidR="004D63E1" w:rsidRDefault="004D63E1"/>
    <w:sdt>
      <w:sdtPr>
        <w:id w:val="-380944675"/>
        <w:docPartObj>
          <w:docPartGallery w:val="Table of Contents"/>
          <w:docPartUnique/>
        </w:docPartObj>
      </w:sdtPr>
      <w:sdtEndPr/>
      <w:sdtContent>
        <w:p w14:paraId="5DEB51DA" w14:textId="77777777" w:rsidR="004D63E1" w:rsidRDefault="001F21D8">
          <w:pPr>
            <w:tabs>
              <w:tab w:val="right" w:pos="9071"/>
            </w:tabs>
            <w:spacing w:before="80"/>
            <w:rPr>
              <w:b/>
              <w:color w:val="000000"/>
              <w:szCs w:val="21"/>
            </w:rPr>
          </w:pPr>
          <w:r>
            <w:fldChar w:fldCharType="begin"/>
          </w:r>
          <w:r>
            <w:instrText xml:space="preserve"> TOC \h \u \z </w:instrText>
          </w:r>
          <w:r>
            <w:fldChar w:fldCharType="separate"/>
          </w:r>
          <w:hyperlink w:anchor="_heading=h.94k9on43svz1">
            <w:r>
              <w:rPr>
                <w:rFonts w:eastAsia="Calibri"/>
                <w:b/>
                <w:color w:val="000000"/>
                <w:szCs w:val="21"/>
              </w:rPr>
              <w:t>巻頭言</w:t>
            </w:r>
          </w:hyperlink>
          <w:r>
            <w:rPr>
              <w:rFonts w:eastAsia="Calibri"/>
              <w:b/>
              <w:color w:val="000000"/>
              <w:szCs w:val="21"/>
            </w:rPr>
            <w:tab/>
          </w:r>
          <w:r>
            <w:fldChar w:fldCharType="begin"/>
          </w:r>
          <w:r>
            <w:instrText xml:space="preserve"> PAGEREF _heading=h.94k9on43svz1 \h </w:instrText>
          </w:r>
          <w:r>
            <w:fldChar w:fldCharType="separate"/>
          </w:r>
          <w:r>
            <w:rPr>
              <w:rFonts w:eastAsia="Calibri"/>
              <w:b/>
              <w:color w:val="000000"/>
              <w:szCs w:val="21"/>
            </w:rPr>
            <w:t>6</w:t>
          </w:r>
          <w:r>
            <w:fldChar w:fldCharType="end"/>
          </w:r>
        </w:p>
        <w:p w14:paraId="27AFFC4D" w14:textId="77777777" w:rsidR="004D63E1" w:rsidRDefault="001F21D8">
          <w:pPr>
            <w:tabs>
              <w:tab w:val="right" w:pos="9071"/>
            </w:tabs>
            <w:spacing w:before="200"/>
            <w:rPr>
              <w:b/>
              <w:color w:val="000000"/>
              <w:szCs w:val="21"/>
            </w:rPr>
          </w:pPr>
          <w:hyperlink w:anchor="_heading=h.xogbsborj9bm">
            <w:r>
              <w:rPr>
                <w:rFonts w:eastAsia="Calibri"/>
                <w:b/>
                <w:color w:val="000000"/>
                <w:szCs w:val="21"/>
              </w:rPr>
              <w:t>2021</w:t>
            </w:r>
            <w:r>
              <w:rPr>
                <w:rFonts w:eastAsia="Calibri"/>
                <w:b/>
                <w:color w:val="000000"/>
                <w:szCs w:val="21"/>
              </w:rPr>
              <w:t>年中国オープンソース年度報告。アンケート</w:t>
            </w:r>
          </w:hyperlink>
          <w:r>
            <w:rPr>
              <w:rFonts w:eastAsia="Calibri"/>
              <w:b/>
              <w:color w:val="000000"/>
              <w:szCs w:val="21"/>
            </w:rPr>
            <w:tab/>
          </w:r>
          <w:r>
            <w:fldChar w:fldCharType="begin"/>
          </w:r>
          <w:r>
            <w:instrText xml:space="preserve"> PAGEREF _heading=h.xogbsborj9bm \h </w:instrText>
          </w:r>
          <w:r>
            <w:fldChar w:fldCharType="separate"/>
          </w:r>
          <w:r>
            <w:rPr>
              <w:rFonts w:eastAsia="Calibri"/>
              <w:b/>
              <w:color w:val="000000"/>
              <w:szCs w:val="21"/>
            </w:rPr>
            <w:t>8</w:t>
          </w:r>
          <w:r>
            <w:fldChar w:fldCharType="end"/>
          </w:r>
        </w:p>
        <w:p w14:paraId="256EE33A" w14:textId="77777777" w:rsidR="004D63E1" w:rsidRDefault="001F21D8">
          <w:pPr>
            <w:tabs>
              <w:tab w:val="right" w:pos="9071"/>
            </w:tabs>
            <w:spacing w:before="60"/>
            <w:ind w:left="360"/>
            <w:rPr>
              <w:color w:val="000000"/>
              <w:szCs w:val="21"/>
            </w:rPr>
          </w:pPr>
          <w:hyperlink w:anchor="_heading=h.gnpr99tnq4z4">
            <w:r>
              <w:rPr>
                <w:rFonts w:eastAsia="Calibri"/>
                <w:color w:val="000000"/>
                <w:szCs w:val="21"/>
              </w:rPr>
              <w:t>1.</w:t>
            </w:r>
            <w:r>
              <w:rPr>
                <w:rFonts w:eastAsia="Calibri"/>
                <w:color w:val="000000"/>
                <w:szCs w:val="21"/>
              </w:rPr>
              <w:t>報告書の背景</w:t>
            </w:r>
          </w:hyperlink>
          <w:r>
            <w:rPr>
              <w:rFonts w:eastAsia="Calibri"/>
              <w:color w:val="000000"/>
              <w:szCs w:val="21"/>
            </w:rPr>
            <w:tab/>
          </w:r>
          <w:r>
            <w:fldChar w:fldCharType="begin"/>
          </w:r>
          <w:r>
            <w:instrText xml:space="preserve"> PAGEREF _heading=h.gnpr99tnq4z4 \h </w:instrText>
          </w:r>
          <w:r>
            <w:fldChar w:fldCharType="separate"/>
          </w:r>
          <w:r>
            <w:rPr>
              <w:rFonts w:eastAsia="Calibri"/>
              <w:color w:val="000000"/>
              <w:szCs w:val="21"/>
            </w:rPr>
            <w:t>8</w:t>
          </w:r>
          <w:r>
            <w:fldChar w:fldCharType="end"/>
          </w:r>
        </w:p>
        <w:p w14:paraId="2A0FE5F6" w14:textId="77777777" w:rsidR="004D63E1" w:rsidRDefault="001F21D8">
          <w:pPr>
            <w:tabs>
              <w:tab w:val="right" w:pos="9071"/>
            </w:tabs>
            <w:spacing w:before="60"/>
            <w:ind w:left="360"/>
            <w:rPr>
              <w:color w:val="000000"/>
              <w:szCs w:val="21"/>
            </w:rPr>
          </w:pPr>
          <w:hyperlink w:anchor="_heading=h.lxp4xiyldgkd">
            <w:r>
              <w:rPr>
                <w:rFonts w:eastAsia="Calibri"/>
                <w:color w:val="000000"/>
                <w:szCs w:val="21"/>
              </w:rPr>
              <w:t>2.</w:t>
            </w:r>
            <w:r>
              <w:rPr>
                <w:rFonts w:eastAsia="Calibri"/>
                <w:color w:val="000000"/>
                <w:szCs w:val="21"/>
              </w:rPr>
              <w:t>主な調査結果</w:t>
            </w:r>
          </w:hyperlink>
          <w:r>
            <w:rPr>
              <w:rFonts w:eastAsia="Calibri"/>
              <w:color w:val="000000"/>
              <w:szCs w:val="21"/>
            </w:rPr>
            <w:tab/>
          </w:r>
          <w:r>
            <w:fldChar w:fldCharType="begin"/>
          </w:r>
          <w:r>
            <w:instrText xml:space="preserve"> PAGEREF _heading=h.lxp4xi</w:instrText>
          </w:r>
          <w:r>
            <w:instrText xml:space="preserve">yldgkd \h </w:instrText>
          </w:r>
          <w:r>
            <w:fldChar w:fldCharType="separate"/>
          </w:r>
          <w:r>
            <w:rPr>
              <w:rFonts w:eastAsia="Calibri"/>
              <w:color w:val="000000"/>
              <w:szCs w:val="21"/>
            </w:rPr>
            <w:t>8</w:t>
          </w:r>
          <w:r>
            <w:fldChar w:fldCharType="end"/>
          </w:r>
        </w:p>
        <w:p w14:paraId="3EF5E98E" w14:textId="77777777" w:rsidR="004D63E1" w:rsidRDefault="001F21D8">
          <w:pPr>
            <w:tabs>
              <w:tab w:val="right" w:pos="9071"/>
            </w:tabs>
            <w:spacing w:before="60"/>
            <w:ind w:left="360"/>
            <w:rPr>
              <w:color w:val="000000"/>
              <w:szCs w:val="21"/>
            </w:rPr>
          </w:pPr>
          <w:hyperlink w:anchor="_heading=h.ocgk3xg0aidx">
            <w:r>
              <w:rPr>
                <w:rFonts w:eastAsia="Calibri"/>
                <w:color w:val="000000"/>
                <w:szCs w:val="21"/>
              </w:rPr>
              <w:t>3.</w:t>
            </w:r>
            <w:r>
              <w:rPr>
                <w:rFonts w:eastAsia="Calibri"/>
                <w:color w:val="000000"/>
                <w:szCs w:val="21"/>
              </w:rPr>
              <w:t>回答者グループの特徴</w:t>
            </w:r>
          </w:hyperlink>
          <w:r>
            <w:rPr>
              <w:rFonts w:eastAsia="Calibri"/>
              <w:color w:val="000000"/>
              <w:szCs w:val="21"/>
            </w:rPr>
            <w:tab/>
          </w:r>
          <w:r>
            <w:fldChar w:fldCharType="begin"/>
          </w:r>
          <w:r>
            <w:instrText xml:space="preserve"> PAGEREF _heading=h.ocgk3xg0aidx \h </w:instrText>
          </w:r>
          <w:r>
            <w:fldChar w:fldCharType="separate"/>
          </w:r>
          <w:r>
            <w:rPr>
              <w:rFonts w:eastAsia="Calibri"/>
              <w:color w:val="000000"/>
              <w:szCs w:val="21"/>
            </w:rPr>
            <w:t>9</w:t>
          </w:r>
          <w:r>
            <w:fldChar w:fldCharType="end"/>
          </w:r>
        </w:p>
        <w:p w14:paraId="7B0DC898" w14:textId="77777777" w:rsidR="004D63E1" w:rsidRDefault="001F21D8">
          <w:pPr>
            <w:tabs>
              <w:tab w:val="right" w:pos="9071"/>
            </w:tabs>
            <w:spacing w:before="60"/>
            <w:ind w:left="720"/>
            <w:rPr>
              <w:color w:val="000000"/>
              <w:szCs w:val="21"/>
            </w:rPr>
          </w:pPr>
          <w:hyperlink w:anchor="_heading=h.4ijg1lc5mcvo">
            <w:r>
              <w:rPr>
                <w:rFonts w:eastAsia="Calibri"/>
                <w:color w:val="000000"/>
                <w:szCs w:val="21"/>
              </w:rPr>
              <w:t xml:space="preserve">3.1 </w:t>
            </w:r>
            <w:r>
              <w:rPr>
                <w:rFonts w:eastAsia="Calibri"/>
                <w:color w:val="000000"/>
                <w:szCs w:val="21"/>
              </w:rPr>
              <w:t>回答者の年齢と性別</w:t>
            </w:r>
          </w:hyperlink>
          <w:r>
            <w:rPr>
              <w:rFonts w:eastAsia="Calibri"/>
              <w:color w:val="000000"/>
              <w:szCs w:val="21"/>
            </w:rPr>
            <w:tab/>
          </w:r>
          <w:r>
            <w:fldChar w:fldCharType="begin"/>
          </w:r>
          <w:r>
            <w:instrText xml:space="preserve"> PAGEREF _heading=h.4ijg1lc5mcvo \h </w:instrText>
          </w:r>
          <w:r>
            <w:fldChar w:fldCharType="separate"/>
          </w:r>
          <w:r>
            <w:rPr>
              <w:rFonts w:eastAsia="Calibri"/>
              <w:color w:val="000000"/>
              <w:szCs w:val="21"/>
            </w:rPr>
            <w:t>9</w:t>
          </w:r>
          <w:r>
            <w:fldChar w:fldCharType="end"/>
          </w:r>
        </w:p>
        <w:p w14:paraId="5AD57185" w14:textId="77777777" w:rsidR="004D63E1" w:rsidRDefault="001F21D8">
          <w:pPr>
            <w:tabs>
              <w:tab w:val="right" w:pos="9071"/>
            </w:tabs>
            <w:spacing w:before="60"/>
            <w:ind w:left="720"/>
            <w:rPr>
              <w:color w:val="000000"/>
              <w:szCs w:val="21"/>
            </w:rPr>
          </w:pPr>
          <w:hyperlink w:anchor="_heading=h.9wy3p169yowd">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_heading=h.9wy3p169yowd \h </w:instrText>
          </w:r>
          <w:r>
            <w:fldChar w:fldCharType="separate"/>
          </w:r>
          <w:r>
            <w:rPr>
              <w:rFonts w:eastAsia="Calibri"/>
              <w:color w:val="000000"/>
              <w:szCs w:val="21"/>
            </w:rPr>
            <w:t>11</w:t>
          </w:r>
          <w:r>
            <w:fldChar w:fldCharType="end"/>
          </w:r>
        </w:p>
        <w:p w14:paraId="4970D05C" w14:textId="77777777" w:rsidR="004D63E1" w:rsidRDefault="001F21D8">
          <w:pPr>
            <w:tabs>
              <w:tab w:val="right" w:pos="9071"/>
            </w:tabs>
            <w:spacing w:before="60"/>
            <w:ind w:left="720"/>
            <w:rPr>
              <w:color w:val="000000"/>
              <w:szCs w:val="21"/>
            </w:rPr>
          </w:pPr>
          <w:hyperlink w:anchor="_heading=h.tg2jejyf4ott">
            <w:r>
              <w:rPr>
                <w:rFonts w:eastAsia="Calibri"/>
                <w:color w:val="000000"/>
                <w:szCs w:val="21"/>
              </w:rPr>
              <w:t xml:space="preserve">3.2 </w:t>
            </w:r>
            <w:r>
              <w:rPr>
                <w:rFonts w:eastAsia="Calibri"/>
                <w:color w:val="000000"/>
                <w:szCs w:val="21"/>
              </w:rPr>
              <w:t>回答者の雇用期間</w:t>
            </w:r>
          </w:hyperlink>
          <w:r>
            <w:rPr>
              <w:rFonts w:eastAsia="Calibri"/>
              <w:color w:val="000000"/>
              <w:szCs w:val="21"/>
            </w:rPr>
            <w:tab/>
          </w:r>
          <w:r>
            <w:fldChar w:fldCharType="begin"/>
          </w:r>
          <w:r>
            <w:instrText xml:space="preserve"> PAGEREF _heading=h.tg2jejyf4ott \h </w:instrText>
          </w:r>
          <w:r>
            <w:fldChar w:fldCharType="separate"/>
          </w:r>
          <w:r>
            <w:rPr>
              <w:rFonts w:eastAsia="Calibri"/>
              <w:color w:val="000000"/>
              <w:szCs w:val="21"/>
            </w:rPr>
            <w:t>11</w:t>
          </w:r>
          <w:r>
            <w:fldChar w:fldCharType="end"/>
          </w:r>
        </w:p>
        <w:p w14:paraId="07F6397C" w14:textId="77777777" w:rsidR="004D63E1" w:rsidRDefault="001F21D8">
          <w:pPr>
            <w:tabs>
              <w:tab w:val="right" w:pos="9071"/>
            </w:tabs>
            <w:spacing w:before="60"/>
            <w:ind w:left="720"/>
            <w:rPr>
              <w:color w:val="000000"/>
              <w:szCs w:val="21"/>
            </w:rPr>
          </w:pPr>
          <w:hyperlink w:anchor="_heading=h.eb78emq0krro">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_heading=h.eb78emq0kr</w:instrText>
          </w:r>
          <w:r>
            <w:instrText xml:space="preserve">ro \h </w:instrText>
          </w:r>
          <w:r>
            <w:fldChar w:fldCharType="separate"/>
          </w:r>
          <w:r>
            <w:rPr>
              <w:rFonts w:eastAsia="Calibri"/>
              <w:color w:val="000000"/>
              <w:szCs w:val="21"/>
            </w:rPr>
            <w:t>12</w:t>
          </w:r>
          <w:r>
            <w:fldChar w:fldCharType="end"/>
          </w:r>
        </w:p>
        <w:p w14:paraId="0C07F848" w14:textId="77777777" w:rsidR="004D63E1" w:rsidRDefault="001F21D8">
          <w:pPr>
            <w:tabs>
              <w:tab w:val="right" w:pos="9071"/>
            </w:tabs>
            <w:spacing w:before="60"/>
            <w:ind w:left="720"/>
            <w:rPr>
              <w:color w:val="000000"/>
              <w:szCs w:val="21"/>
            </w:rPr>
          </w:pPr>
          <w:hyperlink w:anchor="_heading=h.5gc266123xuz">
            <w:r>
              <w:rPr>
                <w:rFonts w:eastAsia="Calibri"/>
                <w:color w:val="000000"/>
                <w:szCs w:val="21"/>
              </w:rPr>
              <w:t xml:space="preserve">3.3 </w:t>
            </w:r>
            <w:r>
              <w:rPr>
                <w:rFonts w:eastAsia="Calibri"/>
                <w:color w:val="000000"/>
                <w:szCs w:val="21"/>
              </w:rPr>
              <w:t>回答者の役職別分布</w:t>
            </w:r>
          </w:hyperlink>
          <w:r>
            <w:rPr>
              <w:rFonts w:eastAsia="Calibri"/>
              <w:color w:val="000000"/>
              <w:szCs w:val="21"/>
            </w:rPr>
            <w:tab/>
          </w:r>
          <w:r>
            <w:fldChar w:fldCharType="begin"/>
          </w:r>
          <w:r>
            <w:instrText xml:space="preserve"> PAGEREF _heading=h.5gc266123xuz \h </w:instrText>
          </w:r>
          <w:r>
            <w:fldChar w:fldCharType="separate"/>
          </w:r>
          <w:r>
            <w:rPr>
              <w:rFonts w:eastAsia="Calibri"/>
              <w:color w:val="000000"/>
              <w:szCs w:val="21"/>
            </w:rPr>
            <w:t>12</w:t>
          </w:r>
          <w:r>
            <w:fldChar w:fldCharType="end"/>
          </w:r>
        </w:p>
        <w:p w14:paraId="28CC9868" w14:textId="77777777" w:rsidR="004D63E1" w:rsidRDefault="001F21D8">
          <w:pPr>
            <w:tabs>
              <w:tab w:val="right" w:pos="9071"/>
            </w:tabs>
            <w:spacing w:before="60"/>
            <w:ind w:left="720"/>
            <w:rPr>
              <w:color w:val="000000"/>
              <w:szCs w:val="21"/>
            </w:rPr>
          </w:pPr>
          <w:hyperlink w:anchor="_heading=h.ubh98fj6ow4m">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_heading=h.ubh98fj6ow4m \h </w:instrText>
          </w:r>
          <w:r>
            <w:fldChar w:fldCharType="separate"/>
          </w:r>
          <w:r>
            <w:rPr>
              <w:rFonts w:eastAsia="Calibri"/>
              <w:color w:val="000000"/>
              <w:szCs w:val="21"/>
            </w:rPr>
            <w:t>13</w:t>
          </w:r>
          <w:r>
            <w:fldChar w:fldCharType="end"/>
          </w:r>
        </w:p>
        <w:p w14:paraId="4BFF94BD" w14:textId="77777777" w:rsidR="004D63E1" w:rsidRDefault="001F21D8">
          <w:pPr>
            <w:tabs>
              <w:tab w:val="right" w:pos="9071"/>
            </w:tabs>
            <w:spacing w:before="60"/>
            <w:ind w:left="720"/>
            <w:rPr>
              <w:color w:val="000000"/>
              <w:szCs w:val="21"/>
            </w:rPr>
          </w:pPr>
          <w:hyperlink w:anchor="_heading=h.31xf29jp24yo">
            <w:r>
              <w:rPr>
                <w:rFonts w:eastAsia="Calibri"/>
                <w:color w:val="000000"/>
                <w:szCs w:val="21"/>
              </w:rPr>
              <w:t xml:space="preserve">3.4 </w:t>
            </w:r>
            <w:r>
              <w:rPr>
                <w:rFonts w:eastAsia="Calibri"/>
                <w:color w:val="000000"/>
                <w:szCs w:val="21"/>
              </w:rPr>
              <w:t>回答者が働いているビジネスの種類</w:t>
            </w:r>
          </w:hyperlink>
          <w:r>
            <w:rPr>
              <w:rFonts w:eastAsia="Calibri"/>
              <w:color w:val="000000"/>
              <w:szCs w:val="21"/>
            </w:rPr>
            <w:tab/>
          </w:r>
          <w:r>
            <w:fldChar w:fldCharType="begin"/>
          </w:r>
          <w:r>
            <w:instrText xml:space="preserve"> PAGEREF _heading=h.31xf29jp24yo \h </w:instrText>
          </w:r>
          <w:r>
            <w:fldChar w:fldCharType="separate"/>
          </w:r>
          <w:r>
            <w:rPr>
              <w:rFonts w:eastAsia="Calibri"/>
              <w:color w:val="000000"/>
              <w:szCs w:val="21"/>
            </w:rPr>
            <w:t>14</w:t>
          </w:r>
          <w:r>
            <w:fldChar w:fldCharType="end"/>
          </w:r>
        </w:p>
        <w:p w14:paraId="26F9F107" w14:textId="77777777" w:rsidR="004D63E1" w:rsidRDefault="001F21D8">
          <w:pPr>
            <w:tabs>
              <w:tab w:val="right" w:pos="9071"/>
            </w:tabs>
            <w:spacing w:before="60"/>
            <w:ind w:left="720"/>
            <w:rPr>
              <w:color w:val="000000"/>
              <w:szCs w:val="21"/>
            </w:rPr>
          </w:pPr>
          <w:hyperlink w:anchor="_heading=h.uc1gecvx16gw">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_heading=h.uc1gecvx16gw \h </w:instrText>
          </w:r>
          <w:r>
            <w:fldChar w:fldCharType="separate"/>
          </w:r>
          <w:r>
            <w:rPr>
              <w:rFonts w:eastAsia="Calibri"/>
              <w:color w:val="000000"/>
              <w:szCs w:val="21"/>
            </w:rPr>
            <w:t>14</w:t>
          </w:r>
          <w:r>
            <w:fldChar w:fldCharType="end"/>
          </w:r>
        </w:p>
        <w:p w14:paraId="5DA04F44" w14:textId="77777777" w:rsidR="004D63E1" w:rsidRDefault="001F21D8">
          <w:pPr>
            <w:tabs>
              <w:tab w:val="right" w:pos="9071"/>
            </w:tabs>
            <w:spacing w:before="60"/>
            <w:ind w:left="720"/>
            <w:rPr>
              <w:color w:val="000000"/>
              <w:szCs w:val="21"/>
            </w:rPr>
          </w:pPr>
          <w:hyperlink w:anchor="_heading=h.541y59ptzpvt">
            <w:r>
              <w:rPr>
                <w:rFonts w:eastAsia="Calibri"/>
                <w:color w:val="000000"/>
                <w:szCs w:val="21"/>
              </w:rPr>
              <w:t xml:space="preserve">3.5 </w:t>
            </w:r>
            <w:r>
              <w:rPr>
                <w:rFonts w:eastAsia="Calibri"/>
                <w:color w:val="000000"/>
                <w:szCs w:val="21"/>
              </w:rPr>
              <w:t>オープンソース製品を購入する企業の意思決定</w:t>
            </w:r>
          </w:hyperlink>
          <w:r>
            <w:rPr>
              <w:rFonts w:eastAsia="Calibri"/>
              <w:color w:val="000000"/>
              <w:szCs w:val="21"/>
            </w:rPr>
            <w:tab/>
          </w:r>
          <w:r>
            <w:fldChar w:fldCharType="begin"/>
          </w:r>
          <w:r>
            <w:instrText xml:space="preserve"> PAGEREF _heading=h.541y59ptzpvt \h </w:instrText>
          </w:r>
          <w:r>
            <w:fldChar w:fldCharType="separate"/>
          </w:r>
          <w:r>
            <w:rPr>
              <w:rFonts w:eastAsia="Calibri"/>
              <w:color w:val="000000"/>
              <w:szCs w:val="21"/>
            </w:rPr>
            <w:t>14</w:t>
          </w:r>
          <w:r>
            <w:fldChar w:fldCharType="end"/>
          </w:r>
        </w:p>
        <w:p w14:paraId="6A0DC69B" w14:textId="77777777" w:rsidR="004D63E1" w:rsidRDefault="001F21D8">
          <w:pPr>
            <w:tabs>
              <w:tab w:val="right" w:pos="9071"/>
            </w:tabs>
            <w:spacing w:before="60"/>
            <w:ind w:left="720"/>
            <w:rPr>
              <w:color w:val="000000"/>
              <w:szCs w:val="21"/>
            </w:rPr>
          </w:pPr>
          <w:hyperlink w:anchor="_heading=h.8ss6g4eqbd5q">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_heading=h.8ss6g4eqbd5q \h </w:instrText>
          </w:r>
          <w:r>
            <w:fldChar w:fldCharType="separate"/>
          </w:r>
          <w:r>
            <w:rPr>
              <w:rFonts w:eastAsia="Calibri"/>
              <w:color w:val="000000"/>
              <w:szCs w:val="21"/>
            </w:rPr>
            <w:t>15</w:t>
          </w:r>
          <w:r>
            <w:fldChar w:fldCharType="end"/>
          </w:r>
        </w:p>
        <w:p w14:paraId="2D891F85" w14:textId="77777777" w:rsidR="004D63E1" w:rsidRDefault="001F21D8">
          <w:pPr>
            <w:tabs>
              <w:tab w:val="right" w:pos="9071"/>
            </w:tabs>
            <w:spacing w:before="60"/>
            <w:ind w:left="720"/>
            <w:rPr>
              <w:color w:val="000000"/>
              <w:szCs w:val="21"/>
            </w:rPr>
          </w:pPr>
          <w:hyperlink w:anchor="_heading=h.ogvqw06tgvoa">
            <w:r>
              <w:rPr>
                <w:rFonts w:eastAsia="Calibri"/>
                <w:color w:val="000000"/>
                <w:szCs w:val="21"/>
              </w:rPr>
              <w:t xml:space="preserve">3.6 </w:t>
            </w:r>
            <w:r>
              <w:rPr>
                <w:rFonts w:eastAsia="Calibri"/>
                <w:color w:val="000000"/>
                <w:szCs w:val="21"/>
              </w:rPr>
              <w:t>回答者のジョブ</w:t>
            </w:r>
          </w:hyperlink>
          <w:r>
            <w:rPr>
              <w:rFonts w:eastAsia="Calibri"/>
              <w:color w:val="000000"/>
              <w:szCs w:val="21"/>
            </w:rPr>
            <w:tab/>
          </w:r>
          <w:r>
            <w:fldChar w:fldCharType="begin"/>
          </w:r>
          <w:r>
            <w:instrText xml:space="preserve"> PAGEREF _heading=h.ogvqw06tgvoa \h </w:instrText>
          </w:r>
          <w:r>
            <w:fldChar w:fldCharType="separate"/>
          </w:r>
          <w:r>
            <w:rPr>
              <w:rFonts w:eastAsia="Calibri"/>
              <w:color w:val="000000"/>
              <w:szCs w:val="21"/>
            </w:rPr>
            <w:t>16</w:t>
          </w:r>
          <w:r>
            <w:fldChar w:fldCharType="end"/>
          </w:r>
        </w:p>
        <w:p w14:paraId="008B0AC9" w14:textId="77777777" w:rsidR="004D63E1" w:rsidRDefault="001F21D8">
          <w:pPr>
            <w:tabs>
              <w:tab w:val="right" w:pos="9071"/>
            </w:tabs>
            <w:spacing w:before="60"/>
            <w:ind w:left="720"/>
            <w:rPr>
              <w:color w:val="000000"/>
              <w:szCs w:val="21"/>
            </w:rPr>
          </w:pPr>
          <w:hyperlink w:anchor="_heading=h.2g0vitvbfka8">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_heading=h.2g0vitvbfka8 \h </w:instrText>
          </w:r>
          <w:r>
            <w:fldChar w:fldCharType="separate"/>
          </w:r>
          <w:r>
            <w:rPr>
              <w:rFonts w:eastAsia="Calibri"/>
              <w:color w:val="000000"/>
              <w:szCs w:val="21"/>
            </w:rPr>
            <w:t>16</w:t>
          </w:r>
          <w:r>
            <w:fldChar w:fldCharType="end"/>
          </w:r>
        </w:p>
        <w:p w14:paraId="71296FD9" w14:textId="77777777" w:rsidR="004D63E1" w:rsidRDefault="001F21D8">
          <w:pPr>
            <w:tabs>
              <w:tab w:val="right" w:pos="9071"/>
            </w:tabs>
            <w:spacing w:before="60"/>
            <w:ind w:left="720"/>
            <w:rPr>
              <w:color w:val="000000"/>
              <w:szCs w:val="21"/>
            </w:rPr>
          </w:pPr>
          <w:hyperlink w:anchor="_heading=h.t20y7820yxlb">
            <w:r>
              <w:rPr>
                <w:rFonts w:eastAsia="Calibri"/>
                <w:color w:val="000000"/>
                <w:szCs w:val="21"/>
              </w:rPr>
              <w:t xml:space="preserve">3.7 </w:t>
            </w:r>
            <w:r>
              <w:rPr>
                <w:rFonts w:eastAsia="Calibri"/>
                <w:color w:val="000000"/>
                <w:szCs w:val="21"/>
              </w:rPr>
              <w:t>開発言語</w:t>
            </w:r>
          </w:hyperlink>
          <w:r>
            <w:rPr>
              <w:rFonts w:eastAsia="Calibri"/>
              <w:color w:val="000000"/>
              <w:szCs w:val="21"/>
            </w:rPr>
            <w:tab/>
          </w:r>
          <w:r>
            <w:fldChar w:fldCharType="begin"/>
          </w:r>
          <w:r>
            <w:instrText xml:space="preserve"> PAGEREF _heading=h.t20y7820yxlb \h </w:instrText>
          </w:r>
          <w:r>
            <w:fldChar w:fldCharType="separate"/>
          </w:r>
          <w:r>
            <w:rPr>
              <w:rFonts w:eastAsia="Calibri"/>
              <w:color w:val="000000"/>
              <w:szCs w:val="21"/>
            </w:rPr>
            <w:t>16</w:t>
          </w:r>
          <w:r>
            <w:fldChar w:fldCharType="end"/>
          </w:r>
        </w:p>
        <w:p w14:paraId="5DB4C5D4" w14:textId="77777777" w:rsidR="004D63E1" w:rsidRDefault="001F21D8">
          <w:pPr>
            <w:tabs>
              <w:tab w:val="right" w:pos="9071"/>
            </w:tabs>
            <w:spacing w:before="60"/>
            <w:ind w:left="720"/>
            <w:rPr>
              <w:color w:val="000000"/>
              <w:szCs w:val="21"/>
            </w:rPr>
          </w:pPr>
          <w:hyperlink w:anchor="_heading=h.2ppj2h5vq6it">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_heading=h.2ppj2h5vq6it \h </w:instrText>
          </w:r>
          <w:r>
            <w:fldChar w:fldCharType="separate"/>
          </w:r>
          <w:r>
            <w:rPr>
              <w:rFonts w:eastAsia="Calibri"/>
              <w:color w:val="000000"/>
              <w:szCs w:val="21"/>
            </w:rPr>
            <w:t>17</w:t>
          </w:r>
          <w:r>
            <w:fldChar w:fldCharType="end"/>
          </w:r>
        </w:p>
        <w:p w14:paraId="7B162DE7" w14:textId="77777777" w:rsidR="004D63E1" w:rsidRDefault="001F21D8">
          <w:pPr>
            <w:tabs>
              <w:tab w:val="right" w:pos="9071"/>
            </w:tabs>
            <w:spacing w:before="60"/>
            <w:ind w:left="720"/>
            <w:rPr>
              <w:color w:val="000000"/>
              <w:szCs w:val="21"/>
            </w:rPr>
          </w:pPr>
          <w:hyperlink w:anchor="_heading=h.2iex4ecaho7m">
            <w:r>
              <w:rPr>
                <w:rFonts w:eastAsia="Calibri"/>
                <w:color w:val="000000"/>
                <w:szCs w:val="21"/>
              </w:rPr>
              <w:t>3.8 Java</w:t>
            </w:r>
            <w:r>
              <w:rPr>
                <w:rFonts w:eastAsia="Calibri"/>
                <w:color w:val="000000"/>
                <w:szCs w:val="21"/>
              </w:rPr>
              <w:t>開発フレームワーク</w:t>
            </w:r>
          </w:hyperlink>
          <w:r>
            <w:rPr>
              <w:rFonts w:eastAsia="Calibri"/>
              <w:color w:val="000000"/>
              <w:szCs w:val="21"/>
            </w:rPr>
            <w:tab/>
          </w:r>
          <w:r>
            <w:fldChar w:fldCharType="begin"/>
          </w:r>
          <w:r>
            <w:instrText xml:space="preserve"> PAGEREF _heading=h.2iex4ecaho7m \h </w:instrText>
          </w:r>
          <w:r>
            <w:fldChar w:fldCharType="separate"/>
          </w:r>
          <w:r>
            <w:rPr>
              <w:rFonts w:eastAsia="Calibri"/>
              <w:color w:val="000000"/>
              <w:szCs w:val="21"/>
            </w:rPr>
            <w:t>17</w:t>
          </w:r>
          <w:r>
            <w:fldChar w:fldCharType="end"/>
          </w:r>
        </w:p>
        <w:p w14:paraId="1CEBF998" w14:textId="77777777" w:rsidR="004D63E1" w:rsidRDefault="001F21D8">
          <w:pPr>
            <w:tabs>
              <w:tab w:val="right" w:pos="9071"/>
            </w:tabs>
            <w:spacing w:before="60"/>
            <w:ind w:left="720"/>
            <w:rPr>
              <w:color w:val="000000"/>
              <w:szCs w:val="21"/>
            </w:rPr>
          </w:pPr>
          <w:hyperlink w:anchor="_heading=h.imhn0pebrua3">
            <w:r>
              <w:rPr>
                <w:rFonts w:eastAsia="Calibri"/>
                <w:color w:val="000000"/>
                <w:szCs w:val="21"/>
              </w:rPr>
              <w:t>3.9 PHP</w:t>
            </w:r>
            <w:r>
              <w:rPr>
                <w:rFonts w:eastAsia="Calibri"/>
                <w:color w:val="000000"/>
                <w:szCs w:val="21"/>
              </w:rPr>
              <w:t>開発フレームワーク</w:t>
            </w:r>
          </w:hyperlink>
          <w:r>
            <w:rPr>
              <w:rFonts w:eastAsia="Calibri"/>
              <w:color w:val="000000"/>
              <w:szCs w:val="21"/>
            </w:rPr>
            <w:tab/>
          </w:r>
          <w:r>
            <w:fldChar w:fldCharType="begin"/>
          </w:r>
          <w:r>
            <w:instrText xml:space="preserve"> PAGEREF _heading=h.imhn0pebrua3 \h </w:instrText>
          </w:r>
          <w:r>
            <w:fldChar w:fldCharType="separate"/>
          </w:r>
          <w:r>
            <w:rPr>
              <w:rFonts w:eastAsia="Calibri"/>
              <w:color w:val="000000"/>
              <w:szCs w:val="21"/>
            </w:rPr>
            <w:t>18</w:t>
          </w:r>
          <w:r>
            <w:fldChar w:fldCharType="end"/>
          </w:r>
        </w:p>
        <w:p w14:paraId="23D30DAB" w14:textId="77777777" w:rsidR="004D63E1" w:rsidRDefault="001F21D8">
          <w:pPr>
            <w:tabs>
              <w:tab w:val="right" w:pos="9071"/>
            </w:tabs>
            <w:spacing w:before="60"/>
            <w:ind w:left="720"/>
            <w:rPr>
              <w:color w:val="000000"/>
              <w:szCs w:val="21"/>
            </w:rPr>
          </w:pPr>
          <w:hyperlink w:anchor="_heading=h.60thanp45dmz">
            <w:r>
              <w:rPr>
                <w:rFonts w:eastAsia="Calibri"/>
                <w:color w:val="000000"/>
                <w:szCs w:val="21"/>
              </w:rPr>
              <w:t>3.10 Ruby</w:t>
            </w:r>
            <w:r>
              <w:rPr>
                <w:rFonts w:eastAsia="Calibri"/>
                <w:color w:val="000000"/>
                <w:szCs w:val="21"/>
              </w:rPr>
              <w:t>開発フレームワーク</w:t>
            </w:r>
          </w:hyperlink>
          <w:r>
            <w:rPr>
              <w:rFonts w:eastAsia="Calibri"/>
              <w:color w:val="000000"/>
              <w:szCs w:val="21"/>
            </w:rPr>
            <w:tab/>
          </w:r>
          <w:r>
            <w:fldChar w:fldCharType="begin"/>
          </w:r>
          <w:r>
            <w:instrText xml:space="preserve"> PAGEREF _heading=h.60thanp45dmz \h </w:instrText>
          </w:r>
          <w:r>
            <w:fldChar w:fldCharType="separate"/>
          </w:r>
          <w:r>
            <w:rPr>
              <w:rFonts w:eastAsia="Calibri"/>
              <w:color w:val="000000"/>
              <w:szCs w:val="21"/>
            </w:rPr>
            <w:t>18</w:t>
          </w:r>
          <w:r>
            <w:fldChar w:fldCharType="end"/>
          </w:r>
        </w:p>
        <w:p w14:paraId="72C01D9A" w14:textId="77777777" w:rsidR="004D63E1" w:rsidRDefault="001F21D8">
          <w:pPr>
            <w:tabs>
              <w:tab w:val="right" w:pos="9071"/>
            </w:tabs>
            <w:spacing w:before="60"/>
            <w:ind w:left="720"/>
            <w:rPr>
              <w:color w:val="000000"/>
              <w:szCs w:val="21"/>
            </w:rPr>
          </w:pPr>
          <w:hyperlink w:anchor="_heading=h.qe4wf9pvwzk3">
            <w:r>
              <w:rPr>
                <w:rFonts w:eastAsia="Calibri"/>
                <w:color w:val="000000"/>
                <w:szCs w:val="21"/>
              </w:rPr>
              <w:t>3.11 Go</w:t>
            </w:r>
            <w:r>
              <w:rPr>
                <w:rFonts w:eastAsia="Calibri"/>
                <w:color w:val="000000"/>
                <w:szCs w:val="21"/>
              </w:rPr>
              <w:t>開発フレームワーク</w:t>
            </w:r>
          </w:hyperlink>
          <w:r>
            <w:rPr>
              <w:rFonts w:eastAsia="Calibri"/>
              <w:color w:val="000000"/>
              <w:szCs w:val="21"/>
            </w:rPr>
            <w:tab/>
          </w:r>
          <w:r>
            <w:fldChar w:fldCharType="begin"/>
          </w:r>
          <w:r>
            <w:instrText xml:space="preserve"> PAGEREF _heading=h.qe4wf9pvwzk3 \h </w:instrText>
          </w:r>
          <w:r>
            <w:fldChar w:fldCharType="separate"/>
          </w:r>
          <w:r>
            <w:rPr>
              <w:rFonts w:eastAsia="Calibri"/>
              <w:color w:val="000000"/>
              <w:szCs w:val="21"/>
            </w:rPr>
            <w:t>19</w:t>
          </w:r>
          <w:r>
            <w:fldChar w:fldCharType="end"/>
          </w:r>
        </w:p>
        <w:p w14:paraId="4F3C9DE5" w14:textId="77777777" w:rsidR="004D63E1" w:rsidRDefault="001F21D8">
          <w:pPr>
            <w:tabs>
              <w:tab w:val="right" w:pos="9071"/>
            </w:tabs>
            <w:spacing w:before="60"/>
            <w:ind w:left="720"/>
            <w:rPr>
              <w:color w:val="000000"/>
              <w:szCs w:val="21"/>
            </w:rPr>
          </w:pPr>
          <w:hyperlink w:anchor="_heading=h.df5w0xikhy3x">
            <w:r>
              <w:rPr>
                <w:rFonts w:eastAsia="Calibri"/>
                <w:color w:val="000000"/>
                <w:szCs w:val="21"/>
              </w:rPr>
              <w:t>3.12 Node.js</w:t>
            </w:r>
            <w:r>
              <w:rPr>
                <w:rFonts w:eastAsia="Calibri"/>
                <w:color w:val="000000"/>
                <w:szCs w:val="21"/>
              </w:rPr>
              <w:t>開発フレームワーク</w:t>
            </w:r>
          </w:hyperlink>
          <w:r>
            <w:rPr>
              <w:rFonts w:eastAsia="Calibri"/>
              <w:color w:val="000000"/>
              <w:szCs w:val="21"/>
            </w:rPr>
            <w:tab/>
          </w:r>
          <w:r>
            <w:fldChar w:fldCharType="begin"/>
          </w:r>
          <w:r>
            <w:instrText xml:space="preserve"> PAGEREF _heading=h.df5w0xikhy3x \h </w:instrText>
          </w:r>
          <w:r>
            <w:fldChar w:fldCharType="separate"/>
          </w:r>
          <w:r>
            <w:rPr>
              <w:rFonts w:eastAsia="Calibri"/>
              <w:color w:val="000000"/>
              <w:szCs w:val="21"/>
            </w:rPr>
            <w:t>19</w:t>
          </w:r>
          <w:r>
            <w:fldChar w:fldCharType="end"/>
          </w:r>
        </w:p>
        <w:p w14:paraId="63824B42" w14:textId="77777777" w:rsidR="004D63E1" w:rsidRDefault="001F21D8">
          <w:pPr>
            <w:tabs>
              <w:tab w:val="right" w:pos="9071"/>
            </w:tabs>
            <w:spacing w:before="60"/>
            <w:ind w:left="720"/>
            <w:rPr>
              <w:color w:val="000000"/>
              <w:szCs w:val="21"/>
            </w:rPr>
          </w:pPr>
          <w:hyperlink w:anchor="_heading=h.k5g9rliwp8ha">
            <w:r>
              <w:rPr>
                <w:rFonts w:eastAsia="Calibri"/>
                <w:color w:val="000000"/>
                <w:szCs w:val="21"/>
              </w:rPr>
              <w:t>3.13 Python</w:t>
            </w:r>
            <w:r>
              <w:rPr>
                <w:rFonts w:eastAsia="Calibri"/>
                <w:color w:val="000000"/>
                <w:szCs w:val="21"/>
              </w:rPr>
              <w:t>開発フレームワーク</w:t>
            </w:r>
          </w:hyperlink>
          <w:r>
            <w:rPr>
              <w:rFonts w:eastAsia="Calibri"/>
              <w:color w:val="000000"/>
              <w:szCs w:val="21"/>
            </w:rPr>
            <w:tab/>
          </w:r>
          <w:r>
            <w:fldChar w:fldCharType="begin"/>
          </w:r>
          <w:r>
            <w:instrText xml:space="preserve"> PAGEREF _heading=h.k5g9rliwp8ha \h </w:instrText>
          </w:r>
          <w:r>
            <w:fldChar w:fldCharType="separate"/>
          </w:r>
          <w:r>
            <w:rPr>
              <w:rFonts w:eastAsia="Calibri"/>
              <w:color w:val="000000"/>
              <w:szCs w:val="21"/>
            </w:rPr>
            <w:t>20</w:t>
          </w:r>
          <w:r>
            <w:fldChar w:fldCharType="end"/>
          </w:r>
        </w:p>
        <w:p w14:paraId="188E007D" w14:textId="77777777" w:rsidR="004D63E1" w:rsidRDefault="001F21D8">
          <w:pPr>
            <w:tabs>
              <w:tab w:val="right" w:pos="9071"/>
            </w:tabs>
            <w:spacing w:before="60"/>
            <w:ind w:left="720"/>
            <w:rPr>
              <w:color w:val="000000"/>
              <w:szCs w:val="21"/>
            </w:rPr>
          </w:pPr>
          <w:hyperlink w:anchor="_heading=h.2javpqgerzvi">
            <w:r>
              <w:rPr>
                <w:rFonts w:eastAsia="Calibri"/>
                <w:color w:val="000000"/>
                <w:szCs w:val="21"/>
              </w:rPr>
              <w:t xml:space="preserve">3.14 </w:t>
            </w:r>
            <w:r>
              <w:rPr>
                <w:rFonts w:eastAsia="Calibri"/>
                <w:color w:val="000000"/>
                <w:szCs w:val="21"/>
              </w:rPr>
              <w:t>フロントエンド開発フレームワーク</w:t>
            </w:r>
          </w:hyperlink>
          <w:r>
            <w:rPr>
              <w:rFonts w:eastAsia="Calibri"/>
              <w:color w:val="000000"/>
              <w:szCs w:val="21"/>
            </w:rPr>
            <w:tab/>
          </w:r>
          <w:r>
            <w:fldChar w:fldCharType="begin"/>
          </w:r>
          <w:r>
            <w:instrText xml:space="preserve"> PAGEREF _heading=h.2javpqgerzvi \h </w:instrText>
          </w:r>
          <w:r>
            <w:fldChar w:fldCharType="separate"/>
          </w:r>
          <w:r>
            <w:rPr>
              <w:rFonts w:eastAsia="Calibri"/>
              <w:color w:val="000000"/>
              <w:szCs w:val="21"/>
            </w:rPr>
            <w:t>20</w:t>
          </w:r>
          <w:r>
            <w:fldChar w:fldCharType="end"/>
          </w:r>
        </w:p>
        <w:p w14:paraId="1AB58943" w14:textId="77777777" w:rsidR="004D63E1" w:rsidRDefault="001F21D8">
          <w:pPr>
            <w:tabs>
              <w:tab w:val="right" w:pos="9071"/>
            </w:tabs>
            <w:spacing w:before="60"/>
            <w:ind w:left="720"/>
            <w:rPr>
              <w:color w:val="000000"/>
              <w:szCs w:val="21"/>
            </w:rPr>
          </w:pPr>
          <w:hyperlink w:anchor="_heading=h.t2ir3kom5c4k">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w:instrText>
          </w:r>
          <w:r>
            <w:instrText xml:space="preserve">g=h.t2ir3kom5c4k \h </w:instrText>
          </w:r>
          <w:r>
            <w:fldChar w:fldCharType="separate"/>
          </w:r>
          <w:r>
            <w:rPr>
              <w:rFonts w:eastAsia="Calibri"/>
              <w:color w:val="000000"/>
              <w:szCs w:val="21"/>
            </w:rPr>
            <w:t>20</w:t>
          </w:r>
          <w:r>
            <w:fldChar w:fldCharType="end"/>
          </w:r>
        </w:p>
        <w:p w14:paraId="415F9E9D" w14:textId="77777777" w:rsidR="004D63E1" w:rsidRDefault="001F21D8">
          <w:pPr>
            <w:tabs>
              <w:tab w:val="right" w:pos="9071"/>
            </w:tabs>
            <w:spacing w:before="60"/>
            <w:ind w:left="720"/>
            <w:rPr>
              <w:color w:val="000000"/>
              <w:szCs w:val="21"/>
            </w:rPr>
          </w:pPr>
          <w:hyperlink w:anchor="_heading=h.yozr5nfgdnl8">
            <w:r>
              <w:rPr>
                <w:rFonts w:eastAsia="Calibri"/>
                <w:color w:val="000000"/>
                <w:szCs w:val="21"/>
              </w:rPr>
              <w:t xml:space="preserve">3.15 </w:t>
            </w:r>
            <w:r>
              <w:rPr>
                <w:rFonts w:eastAsia="Calibri"/>
                <w:color w:val="000000"/>
                <w:szCs w:val="21"/>
              </w:rPr>
              <w:t>データベース</w:t>
            </w:r>
          </w:hyperlink>
          <w:r>
            <w:rPr>
              <w:rFonts w:eastAsia="Calibri"/>
              <w:color w:val="000000"/>
              <w:szCs w:val="21"/>
            </w:rPr>
            <w:tab/>
          </w:r>
          <w:r>
            <w:fldChar w:fldCharType="begin"/>
          </w:r>
          <w:r>
            <w:instrText xml:space="preserve"> PAGEREF _heading=h.yozr5nfgdnl8 \h </w:instrText>
          </w:r>
          <w:r>
            <w:fldChar w:fldCharType="separate"/>
          </w:r>
          <w:r>
            <w:rPr>
              <w:rFonts w:eastAsia="Calibri"/>
              <w:color w:val="000000"/>
              <w:szCs w:val="21"/>
            </w:rPr>
            <w:t>21</w:t>
          </w:r>
          <w:r>
            <w:fldChar w:fldCharType="end"/>
          </w:r>
        </w:p>
        <w:p w14:paraId="0C54CD9F" w14:textId="77777777" w:rsidR="004D63E1" w:rsidRDefault="001F21D8">
          <w:pPr>
            <w:tabs>
              <w:tab w:val="right" w:pos="9071"/>
            </w:tabs>
            <w:spacing w:before="60"/>
            <w:ind w:left="720"/>
            <w:rPr>
              <w:color w:val="000000"/>
              <w:szCs w:val="21"/>
            </w:rPr>
          </w:pPr>
          <w:hyperlink w:anchor="_heading=h.wx822tewsbhj">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_heading=h.wx822tewsbhj \h </w:instrText>
          </w:r>
          <w:r>
            <w:fldChar w:fldCharType="separate"/>
          </w:r>
          <w:r>
            <w:rPr>
              <w:rFonts w:eastAsia="Calibri"/>
              <w:color w:val="000000"/>
              <w:szCs w:val="21"/>
            </w:rPr>
            <w:t>21</w:t>
          </w:r>
          <w:r>
            <w:fldChar w:fldCharType="end"/>
          </w:r>
        </w:p>
        <w:p w14:paraId="2C610569" w14:textId="77777777" w:rsidR="004D63E1" w:rsidRDefault="001F21D8">
          <w:pPr>
            <w:tabs>
              <w:tab w:val="right" w:pos="9071"/>
            </w:tabs>
            <w:spacing w:before="60"/>
            <w:ind w:left="720"/>
            <w:rPr>
              <w:color w:val="000000"/>
              <w:szCs w:val="21"/>
            </w:rPr>
          </w:pPr>
          <w:hyperlink w:anchor="_heading=h.a32wq54eiwr8">
            <w:r>
              <w:rPr>
                <w:rFonts w:eastAsia="Calibri"/>
                <w:color w:val="000000"/>
                <w:szCs w:val="21"/>
              </w:rPr>
              <w:t xml:space="preserve">3.16 </w:t>
            </w:r>
            <w:r>
              <w:rPr>
                <w:rFonts w:eastAsia="Calibri"/>
                <w:color w:val="000000"/>
                <w:szCs w:val="21"/>
              </w:rPr>
              <w:t>バージョン管理ツール</w:t>
            </w:r>
          </w:hyperlink>
          <w:r>
            <w:rPr>
              <w:rFonts w:eastAsia="Calibri"/>
              <w:color w:val="000000"/>
              <w:szCs w:val="21"/>
            </w:rPr>
            <w:tab/>
          </w:r>
          <w:r>
            <w:fldChar w:fldCharType="begin"/>
          </w:r>
          <w:r>
            <w:instrText xml:space="preserve"> </w:instrText>
          </w:r>
          <w:r>
            <w:instrText xml:space="preserve">PAGEREF _heading=h.a32wq54eiwr8 \h </w:instrText>
          </w:r>
          <w:r>
            <w:fldChar w:fldCharType="separate"/>
          </w:r>
          <w:r>
            <w:rPr>
              <w:rFonts w:eastAsia="Calibri"/>
              <w:color w:val="000000"/>
              <w:szCs w:val="21"/>
            </w:rPr>
            <w:t>22</w:t>
          </w:r>
          <w:r>
            <w:fldChar w:fldCharType="end"/>
          </w:r>
        </w:p>
        <w:p w14:paraId="21194CE9" w14:textId="77777777" w:rsidR="004D63E1" w:rsidRDefault="001F21D8">
          <w:pPr>
            <w:tabs>
              <w:tab w:val="right" w:pos="9071"/>
            </w:tabs>
            <w:spacing w:before="60"/>
            <w:ind w:left="720"/>
            <w:rPr>
              <w:color w:val="000000"/>
              <w:szCs w:val="21"/>
            </w:rPr>
          </w:pPr>
          <w:hyperlink w:anchor="_heading=h.fi1kq8h3ie1k">
            <w:r>
              <w:rPr>
                <w:rFonts w:eastAsia="Calibri"/>
                <w:color w:val="000000"/>
                <w:szCs w:val="21"/>
              </w:rPr>
              <w:t>3.17 AI</w:t>
            </w:r>
            <w:r>
              <w:rPr>
                <w:rFonts w:eastAsia="Calibri"/>
                <w:color w:val="000000"/>
                <w:szCs w:val="21"/>
              </w:rPr>
              <w:t>開発フレームワーク</w:t>
            </w:r>
          </w:hyperlink>
          <w:r>
            <w:rPr>
              <w:rFonts w:eastAsia="Calibri"/>
              <w:color w:val="000000"/>
              <w:szCs w:val="21"/>
            </w:rPr>
            <w:tab/>
          </w:r>
          <w:r>
            <w:fldChar w:fldCharType="begin"/>
          </w:r>
          <w:r>
            <w:instrText xml:space="preserve"> PAGEREF _heading=h.fi1kq8h3ie1k \h </w:instrText>
          </w:r>
          <w:r>
            <w:fldChar w:fldCharType="separate"/>
          </w:r>
          <w:r>
            <w:rPr>
              <w:rFonts w:eastAsia="Calibri"/>
              <w:color w:val="000000"/>
              <w:szCs w:val="21"/>
            </w:rPr>
            <w:t>22</w:t>
          </w:r>
          <w:r>
            <w:fldChar w:fldCharType="end"/>
          </w:r>
        </w:p>
        <w:p w14:paraId="62A85039" w14:textId="77777777" w:rsidR="004D63E1" w:rsidRDefault="001F21D8">
          <w:pPr>
            <w:tabs>
              <w:tab w:val="right" w:pos="9071"/>
            </w:tabs>
            <w:spacing w:before="60"/>
            <w:ind w:left="720"/>
            <w:rPr>
              <w:color w:val="000000"/>
              <w:szCs w:val="21"/>
            </w:rPr>
          </w:pPr>
          <w:hyperlink w:anchor="_heading=h.bge1qbt1w37v">
            <w:r>
              <w:rPr>
                <w:rFonts w:eastAsia="Calibri"/>
                <w:color w:val="000000"/>
                <w:szCs w:val="21"/>
              </w:rPr>
              <w:t xml:space="preserve">3.18 </w:t>
            </w:r>
            <w:r>
              <w:rPr>
                <w:rFonts w:eastAsia="Calibri"/>
                <w:color w:val="000000"/>
                <w:szCs w:val="21"/>
              </w:rPr>
              <w:t>クラウドオーケストレーションツール</w:t>
            </w:r>
          </w:hyperlink>
          <w:r>
            <w:rPr>
              <w:rFonts w:eastAsia="Calibri"/>
              <w:color w:val="000000"/>
              <w:szCs w:val="21"/>
            </w:rPr>
            <w:tab/>
          </w:r>
          <w:r>
            <w:fldChar w:fldCharType="begin"/>
          </w:r>
          <w:r>
            <w:instrText xml:space="preserve"> PAGEREF _heading=h.bge1qbt1w37v \h </w:instrText>
          </w:r>
          <w:r>
            <w:fldChar w:fldCharType="separate"/>
          </w:r>
          <w:r>
            <w:rPr>
              <w:rFonts w:eastAsia="Calibri"/>
              <w:color w:val="000000"/>
              <w:szCs w:val="21"/>
            </w:rPr>
            <w:t>23</w:t>
          </w:r>
          <w:r>
            <w:fldChar w:fldCharType="end"/>
          </w:r>
        </w:p>
        <w:p w14:paraId="6E1A82C8" w14:textId="77777777" w:rsidR="004D63E1" w:rsidRDefault="001F21D8">
          <w:pPr>
            <w:tabs>
              <w:tab w:val="right" w:pos="9071"/>
            </w:tabs>
            <w:spacing w:before="60"/>
            <w:ind w:left="360"/>
            <w:rPr>
              <w:color w:val="000000"/>
              <w:szCs w:val="21"/>
            </w:rPr>
          </w:pPr>
          <w:hyperlink w:anchor="_heading=h.90wjeiozl85a">
            <w:r>
              <w:rPr>
                <w:rFonts w:eastAsia="Calibri"/>
                <w:color w:val="000000"/>
                <w:szCs w:val="21"/>
              </w:rPr>
              <w:t>4.</w:t>
            </w:r>
            <w:r>
              <w:rPr>
                <w:rFonts w:eastAsia="Calibri"/>
                <w:color w:val="000000"/>
                <w:szCs w:val="21"/>
              </w:rPr>
              <w:t>オープンソースコミュニティへの参加状況</w:t>
            </w:r>
          </w:hyperlink>
          <w:r>
            <w:rPr>
              <w:rFonts w:eastAsia="Calibri"/>
              <w:color w:val="000000"/>
              <w:szCs w:val="21"/>
            </w:rPr>
            <w:tab/>
          </w:r>
          <w:r>
            <w:fldChar w:fldCharType="begin"/>
          </w:r>
          <w:r>
            <w:instrText xml:space="preserve"> PAGEREF _heading=h.90wjeiozl85a \h </w:instrText>
          </w:r>
          <w:r>
            <w:fldChar w:fldCharType="separate"/>
          </w:r>
          <w:r>
            <w:rPr>
              <w:rFonts w:eastAsia="Calibri"/>
              <w:color w:val="000000"/>
              <w:szCs w:val="21"/>
            </w:rPr>
            <w:t>24</w:t>
          </w:r>
          <w:r>
            <w:fldChar w:fldCharType="end"/>
          </w:r>
        </w:p>
        <w:p w14:paraId="0A1817F7" w14:textId="77777777" w:rsidR="004D63E1" w:rsidRDefault="001F21D8">
          <w:pPr>
            <w:tabs>
              <w:tab w:val="right" w:pos="9071"/>
            </w:tabs>
            <w:spacing w:before="60"/>
            <w:ind w:left="720"/>
            <w:rPr>
              <w:color w:val="000000"/>
              <w:szCs w:val="21"/>
            </w:rPr>
          </w:pPr>
          <w:hyperlink w:anchor="_heading=h.di2ky9sppvag">
            <w:r>
              <w:rPr>
                <w:rFonts w:eastAsia="Calibri"/>
                <w:color w:val="000000"/>
                <w:szCs w:val="21"/>
              </w:rPr>
              <w:t xml:space="preserve">4.1 </w:t>
            </w:r>
            <w:r>
              <w:rPr>
                <w:rFonts w:eastAsia="Calibri"/>
                <w:color w:val="000000"/>
                <w:szCs w:val="21"/>
              </w:rPr>
              <w:t>オープンソース・プロジェクトに初めて参加した</w:t>
            </w:r>
            <w:r>
              <w:rPr>
                <w:rFonts w:eastAsia="Calibri"/>
                <w:color w:val="000000"/>
                <w:szCs w:val="21"/>
              </w:rPr>
              <w:t>/</w:t>
            </w:r>
            <w:r>
              <w:rPr>
                <w:rFonts w:eastAsia="Calibri"/>
                <w:color w:val="000000"/>
                <w:szCs w:val="21"/>
              </w:rPr>
              <w:t>移行した理由</w:t>
            </w:r>
          </w:hyperlink>
          <w:r>
            <w:rPr>
              <w:rFonts w:eastAsia="Calibri"/>
              <w:color w:val="000000"/>
              <w:szCs w:val="21"/>
            </w:rPr>
            <w:tab/>
          </w:r>
          <w:r>
            <w:fldChar w:fldCharType="begin"/>
          </w:r>
          <w:r>
            <w:instrText xml:space="preserve"> PAGEREF _heading=h.di2ky9sppvag \h </w:instrText>
          </w:r>
          <w:r>
            <w:fldChar w:fldCharType="separate"/>
          </w:r>
          <w:r>
            <w:rPr>
              <w:rFonts w:eastAsia="Calibri"/>
              <w:color w:val="000000"/>
              <w:szCs w:val="21"/>
            </w:rPr>
            <w:t>24</w:t>
          </w:r>
          <w:r>
            <w:fldChar w:fldCharType="end"/>
          </w:r>
        </w:p>
        <w:p w14:paraId="595C0205" w14:textId="77777777" w:rsidR="004D63E1" w:rsidRDefault="001F21D8">
          <w:pPr>
            <w:tabs>
              <w:tab w:val="right" w:pos="9071"/>
            </w:tabs>
            <w:spacing w:before="60"/>
            <w:ind w:left="720"/>
            <w:rPr>
              <w:color w:val="000000"/>
              <w:szCs w:val="21"/>
            </w:rPr>
          </w:pPr>
          <w:hyperlink w:anchor="_heading=h.ucms2p1n0tuh">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_heading=h.ucms2p1n0tuh \h </w:instrText>
          </w:r>
          <w:r>
            <w:fldChar w:fldCharType="separate"/>
          </w:r>
          <w:r>
            <w:rPr>
              <w:rFonts w:eastAsia="Calibri"/>
              <w:color w:val="000000"/>
              <w:szCs w:val="21"/>
            </w:rPr>
            <w:t>25</w:t>
          </w:r>
          <w:r>
            <w:fldChar w:fldCharType="end"/>
          </w:r>
        </w:p>
        <w:p w14:paraId="39C668DC" w14:textId="77777777" w:rsidR="004D63E1" w:rsidRDefault="001F21D8">
          <w:pPr>
            <w:tabs>
              <w:tab w:val="right" w:pos="9071"/>
            </w:tabs>
            <w:spacing w:before="60"/>
            <w:ind w:left="720"/>
            <w:rPr>
              <w:color w:val="000000"/>
              <w:szCs w:val="21"/>
            </w:rPr>
          </w:pPr>
          <w:hyperlink w:anchor="_heading=h.bea7k9epeutx">
            <w:r>
              <w:rPr>
                <w:rFonts w:eastAsia="Calibri"/>
                <w:color w:val="000000"/>
                <w:szCs w:val="21"/>
              </w:rPr>
              <w:t xml:space="preserve">4.2 </w:t>
            </w:r>
            <w:r>
              <w:rPr>
                <w:rFonts w:eastAsia="Calibri"/>
                <w:color w:val="000000"/>
                <w:szCs w:val="21"/>
              </w:rPr>
              <w:t>オープンソースプロジェクトを探す理由</w:t>
            </w:r>
          </w:hyperlink>
          <w:r>
            <w:rPr>
              <w:rFonts w:eastAsia="Calibri"/>
              <w:color w:val="000000"/>
              <w:szCs w:val="21"/>
            </w:rPr>
            <w:tab/>
          </w:r>
          <w:r>
            <w:fldChar w:fldCharType="begin"/>
          </w:r>
          <w:r>
            <w:instrText xml:space="preserve"> PAGEREF _heading=h.bea7k9epeutx \h </w:instrText>
          </w:r>
          <w:r>
            <w:fldChar w:fldCharType="separate"/>
          </w:r>
          <w:r>
            <w:rPr>
              <w:rFonts w:eastAsia="Calibri"/>
              <w:color w:val="000000"/>
              <w:szCs w:val="21"/>
            </w:rPr>
            <w:t>25</w:t>
          </w:r>
          <w:r>
            <w:fldChar w:fldCharType="end"/>
          </w:r>
        </w:p>
        <w:p w14:paraId="0BB1A11B" w14:textId="77777777" w:rsidR="004D63E1" w:rsidRDefault="001F21D8">
          <w:pPr>
            <w:tabs>
              <w:tab w:val="right" w:pos="9071"/>
            </w:tabs>
            <w:spacing w:before="60"/>
            <w:ind w:left="720"/>
            <w:rPr>
              <w:color w:val="000000"/>
              <w:szCs w:val="21"/>
            </w:rPr>
          </w:pPr>
          <w:hyperlink w:anchor="_heading=h.h13zgnrji2xu">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_heading=h.h13zgnrji2xu \h </w:instrText>
          </w:r>
          <w:r>
            <w:fldChar w:fldCharType="separate"/>
          </w:r>
          <w:r>
            <w:rPr>
              <w:rFonts w:eastAsia="Calibri"/>
              <w:color w:val="000000"/>
              <w:szCs w:val="21"/>
            </w:rPr>
            <w:t>25</w:t>
          </w:r>
          <w:r>
            <w:fldChar w:fldCharType="end"/>
          </w:r>
        </w:p>
        <w:p w14:paraId="387E52D7" w14:textId="77777777" w:rsidR="004D63E1" w:rsidRDefault="001F21D8">
          <w:pPr>
            <w:tabs>
              <w:tab w:val="right" w:pos="9071"/>
            </w:tabs>
            <w:spacing w:before="60"/>
            <w:ind w:left="720"/>
            <w:rPr>
              <w:color w:val="000000"/>
              <w:szCs w:val="21"/>
            </w:rPr>
          </w:pPr>
          <w:hyperlink w:anchor="_heading=h.k33g2x29wquq">
            <w:r>
              <w:rPr>
                <w:rFonts w:eastAsia="Calibri"/>
                <w:color w:val="000000"/>
                <w:szCs w:val="21"/>
              </w:rPr>
              <w:t xml:space="preserve">4.3 </w:t>
            </w:r>
            <w:r>
              <w:rPr>
                <w:rFonts w:eastAsia="Calibri"/>
                <w:color w:val="000000"/>
                <w:szCs w:val="21"/>
              </w:rPr>
              <w:t>オープンソースコミュニティへの参加</w:t>
            </w:r>
          </w:hyperlink>
          <w:r>
            <w:rPr>
              <w:rFonts w:eastAsia="Calibri"/>
              <w:color w:val="000000"/>
              <w:szCs w:val="21"/>
            </w:rPr>
            <w:tab/>
          </w:r>
          <w:r>
            <w:fldChar w:fldCharType="begin"/>
          </w:r>
          <w:r>
            <w:instrText xml:space="preserve"> PAGEREF _heading=h.k33g2x29wquq \h </w:instrText>
          </w:r>
          <w:r>
            <w:fldChar w:fldCharType="separate"/>
          </w:r>
          <w:r>
            <w:rPr>
              <w:rFonts w:eastAsia="Calibri"/>
              <w:color w:val="000000"/>
              <w:szCs w:val="21"/>
            </w:rPr>
            <w:t>26</w:t>
          </w:r>
          <w:r>
            <w:fldChar w:fldCharType="end"/>
          </w:r>
        </w:p>
        <w:p w14:paraId="613CC743" w14:textId="77777777" w:rsidR="004D63E1" w:rsidRDefault="001F21D8">
          <w:pPr>
            <w:tabs>
              <w:tab w:val="right" w:pos="9071"/>
            </w:tabs>
            <w:spacing w:before="60"/>
            <w:ind w:left="720"/>
            <w:rPr>
              <w:color w:val="000000"/>
              <w:szCs w:val="21"/>
            </w:rPr>
          </w:pPr>
          <w:hyperlink w:anchor="_heading=h.lyu8m3lze5yc">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_heading=h.lyu8m3lze5yc \h </w:instrText>
          </w:r>
          <w:r>
            <w:fldChar w:fldCharType="separate"/>
          </w:r>
          <w:r>
            <w:rPr>
              <w:rFonts w:eastAsia="Calibri"/>
              <w:color w:val="000000"/>
              <w:szCs w:val="21"/>
            </w:rPr>
            <w:t>26</w:t>
          </w:r>
          <w:r>
            <w:fldChar w:fldCharType="end"/>
          </w:r>
        </w:p>
        <w:p w14:paraId="73B54847" w14:textId="77777777" w:rsidR="004D63E1" w:rsidRDefault="001F21D8">
          <w:pPr>
            <w:tabs>
              <w:tab w:val="right" w:pos="9071"/>
            </w:tabs>
            <w:spacing w:before="60"/>
            <w:ind w:left="720"/>
            <w:rPr>
              <w:color w:val="000000"/>
              <w:szCs w:val="21"/>
            </w:rPr>
          </w:pPr>
          <w:hyperlink w:anchor="_heading=h.hu31xh2yx5mn">
            <w:r>
              <w:rPr>
                <w:rFonts w:eastAsia="Calibri"/>
                <w:color w:val="000000"/>
                <w:szCs w:val="21"/>
              </w:rPr>
              <w:t xml:space="preserve">4.4 </w:t>
            </w:r>
            <w:r>
              <w:rPr>
                <w:rFonts w:eastAsia="Calibri"/>
                <w:color w:val="000000"/>
                <w:szCs w:val="21"/>
              </w:rPr>
              <w:t>オープンソースに触れた時期</w:t>
            </w:r>
          </w:hyperlink>
          <w:r>
            <w:rPr>
              <w:rFonts w:eastAsia="Calibri"/>
              <w:color w:val="000000"/>
              <w:szCs w:val="21"/>
            </w:rPr>
            <w:tab/>
          </w:r>
          <w:r>
            <w:fldChar w:fldCharType="begin"/>
          </w:r>
          <w:r>
            <w:instrText xml:space="preserve"> PAGEREF _heading=h.hu31xh2yx5mn \h </w:instrText>
          </w:r>
          <w:r>
            <w:fldChar w:fldCharType="separate"/>
          </w:r>
          <w:r>
            <w:rPr>
              <w:rFonts w:eastAsia="Calibri"/>
              <w:color w:val="000000"/>
              <w:szCs w:val="21"/>
            </w:rPr>
            <w:t>27</w:t>
          </w:r>
          <w:r>
            <w:fldChar w:fldCharType="end"/>
          </w:r>
        </w:p>
        <w:p w14:paraId="0CA2BE10" w14:textId="77777777" w:rsidR="004D63E1" w:rsidRDefault="001F21D8">
          <w:pPr>
            <w:tabs>
              <w:tab w:val="right" w:pos="9071"/>
            </w:tabs>
            <w:spacing w:before="60"/>
            <w:ind w:left="720"/>
            <w:rPr>
              <w:color w:val="000000"/>
              <w:szCs w:val="21"/>
            </w:rPr>
          </w:pPr>
          <w:hyperlink w:anchor="_heading=h.ab0gkaz4iz2u">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_heading=h.ab0gkaz4iz2u \h </w:instrText>
          </w:r>
          <w:r>
            <w:fldChar w:fldCharType="separate"/>
          </w:r>
          <w:r>
            <w:rPr>
              <w:rFonts w:eastAsia="Calibri"/>
              <w:color w:val="000000"/>
              <w:szCs w:val="21"/>
            </w:rPr>
            <w:t>27</w:t>
          </w:r>
          <w:r>
            <w:fldChar w:fldCharType="end"/>
          </w:r>
        </w:p>
        <w:p w14:paraId="5A621F70" w14:textId="77777777" w:rsidR="004D63E1" w:rsidRDefault="001F21D8">
          <w:pPr>
            <w:tabs>
              <w:tab w:val="right" w:pos="9071"/>
            </w:tabs>
            <w:spacing w:before="60"/>
            <w:ind w:left="720"/>
            <w:rPr>
              <w:color w:val="000000"/>
              <w:szCs w:val="21"/>
            </w:rPr>
          </w:pPr>
          <w:hyperlink w:anchor="_heading=h.reewdzh0nkex">
            <w:r>
              <w:rPr>
                <w:rFonts w:eastAsia="Calibri"/>
                <w:color w:val="000000"/>
                <w:szCs w:val="21"/>
              </w:rPr>
              <w:t xml:space="preserve">4.5 </w:t>
            </w:r>
            <w:r>
              <w:rPr>
                <w:rFonts w:eastAsia="Calibri"/>
                <w:color w:val="000000"/>
                <w:szCs w:val="21"/>
              </w:rPr>
              <w:t>オープンソースへの時間的投資</w:t>
            </w:r>
          </w:hyperlink>
          <w:r>
            <w:rPr>
              <w:rFonts w:eastAsia="Calibri"/>
              <w:color w:val="000000"/>
              <w:szCs w:val="21"/>
            </w:rPr>
            <w:tab/>
          </w:r>
          <w:r>
            <w:fldChar w:fldCharType="begin"/>
          </w:r>
          <w:r>
            <w:instrText xml:space="preserve"> PAGEREF _heading=h.reewdzh0nkex \h </w:instrText>
          </w:r>
          <w:r>
            <w:fldChar w:fldCharType="separate"/>
          </w:r>
          <w:r>
            <w:rPr>
              <w:rFonts w:eastAsia="Calibri"/>
              <w:color w:val="000000"/>
              <w:szCs w:val="21"/>
            </w:rPr>
            <w:t>28</w:t>
          </w:r>
          <w:r>
            <w:fldChar w:fldCharType="end"/>
          </w:r>
        </w:p>
        <w:p w14:paraId="015CEB4D" w14:textId="77777777" w:rsidR="004D63E1" w:rsidRDefault="001F21D8">
          <w:pPr>
            <w:tabs>
              <w:tab w:val="right" w:pos="9071"/>
            </w:tabs>
            <w:spacing w:before="60"/>
            <w:ind w:left="720"/>
            <w:rPr>
              <w:color w:val="000000"/>
              <w:szCs w:val="21"/>
            </w:rPr>
          </w:pPr>
          <w:hyperlink w:anchor="_heading=h.r9qyxs4hyb6y">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_heading=h.r9qyxs4hyb6y \h </w:instrText>
          </w:r>
          <w:r>
            <w:fldChar w:fldCharType="separate"/>
          </w:r>
          <w:r>
            <w:rPr>
              <w:rFonts w:eastAsia="Calibri"/>
              <w:color w:val="000000"/>
              <w:szCs w:val="21"/>
            </w:rPr>
            <w:t>28</w:t>
          </w:r>
          <w:r>
            <w:fldChar w:fldCharType="end"/>
          </w:r>
        </w:p>
        <w:p w14:paraId="64BB93C1" w14:textId="77777777" w:rsidR="004D63E1" w:rsidRDefault="001F21D8">
          <w:pPr>
            <w:tabs>
              <w:tab w:val="right" w:pos="9071"/>
            </w:tabs>
            <w:spacing w:before="60"/>
            <w:ind w:left="720"/>
            <w:rPr>
              <w:color w:val="000000"/>
              <w:szCs w:val="21"/>
            </w:rPr>
          </w:pPr>
          <w:hyperlink w:anchor="_heading=h.fm0hw1z0kwt4">
            <w:r>
              <w:rPr>
                <w:rFonts w:eastAsia="Calibri"/>
                <w:color w:val="000000"/>
                <w:szCs w:val="21"/>
              </w:rPr>
              <w:t xml:space="preserve">4.6 </w:t>
            </w:r>
            <w:r>
              <w:rPr>
                <w:rFonts w:eastAsia="Calibri"/>
                <w:color w:val="000000"/>
                <w:szCs w:val="21"/>
              </w:rPr>
              <w:t>オープンソースコミュニティにおけるコミュニケーション手法</w:t>
            </w:r>
          </w:hyperlink>
          <w:r>
            <w:rPr>
              <w:rFonts w:eastAsia="Calibri"/>
              <w:color w:val="000000"/>
              <w:szCs w:val="21"/>
            </w:rPr>
            <w:tab/>
          </w:r>
          <w:r>
            <w:fldChar w:fldCharType="begin"/>
          </w:r>
          <w:r>
            <w:instrText xml:space="preserve"> PAGEREF _heading=h.fm0hw1z0kwt4 \h </w:instrText>
          </w:r>
          <w:r>
            <w:fldChar w:fldCharType="separate"/>
          </w:r>
          <w:r>
            <w:rPr>
              <w:rFonts w:eastAsia="Calibri"/>
              <w:color w:val="000000"/>
              <w:szCs w:val="21"/>
            </w:rPr>
            <w:t>29</w:t>
          </w:r>
          <w:r>
            <w:fldChar w:fldCharType="end"/>
          </w:r>
        </w:p>
        <w:p w14:paraId="0B204875" w14:textId="77777777" w:rsidR="004D63E1" w:rsidRDefault="001F21D8">
          <w:pPr>
            <w:tabs>
              <w:tab w:val="right" w:pos="9071"/>
            </w:tabs>
            <w:spacing w:before="60"/>
            <w:ind w:left="720"/>
            <w:rPr>
              <w:color w:val="000000"/>
              <w:szCs w:val="21"/>
            </w:rPr>
          </w:pPr>
          <w:hyperlink w:anchor="_heading=h.ftc73sgrs281">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_heading=h.ftc73sgrs281 \h </w:instrText>
          </w:r>
          <w:r>
            <w:fldChar w:fldCharType="separate"/>
          </w:r>
          <w:r>
            <w:rPr>
              <w:rFonts w:eastAsia="Calibri"/>
              <w:color w:val="000000"/>
              <w:szCs w:val="21"/>
            </w:rPr>
            <w:t>29</w:t>
          </w:r>
          <w:r>
            <w:fldChar w:fldCharType="end"/>
          </w:r>
        </w:p>
        <w:p w14:paraId="70885A50" w14:textId="77777777" w:rsidR="004D63E1" w:rsidRDefault="001F21D8">
          <w:pPr>
            <w:tabs>
              <w:tab w:val="right" w:pos="9071"/>
            </w:tabs>
            <w:spacing w:before="60"/>
            <w:ind w:left="720"/>
            <w:rPr>
              <w:color w:val="000000"/>
              <w:szCs w:val="21"/>
            </w:rPr>
          </w:pPr>
          <w:hyperlink w:anchor="_heading=h.nl5bxigvuv4u">
            <w:r>
              <w:rPr>
                <w:rFonts w:eastAsia="Calibri"/>
                <w:color w:val="000000"/>
                <w:szCs w:val="21"/>
              </w:rPr>
              <w:t xml:space="preserve">4.7 </w:t>
            </w:r>
            <w:r>
              <w:rPr>
                <w:rFonts w:eastAsia="Calibri"/>
                <w:color w:val="000000"/>
                <w:szCs w:val="21"/>
              </w:rPr>
              <w:t>オープンソースコミュニティの重要なプレーヤー</w:t>
            </w:r>
          </w:hyperlink>
          <w:r>
            <w:rPr>
              <w:rFonts w:eastAsia="Calibri"/>
              <w:color w:val="000000"/>
              <w:szCs w:val="21"/>
            </w:rPr>
            <w:tab/>
          </w:r>
          <w:r>
            <w:fldChar w:fldCharType="begin"/>
          </w:r>
          <w:r>
            <w:instrText xml:space="preserve"> PAGEREF _heading=h.nl5bxigvuv4u \h </w:instrText>
          </w:r>
          <w:r>
            <w:fldChar w:fldCharType="separate"/>
          </w:r>
          <w:r>
            <w:rPr>
              <w:rFonts w:eastAsia="Calibri"/>
              <w:color w:val="000000"/>
              <w:szCs w:val="21"/>
            </w:rPr>
            <w:t>30</w:t>
          </w:r>
          <w:r>
            <w:fldChar w:fldCharType="end"/>
          </w:r>
        </w:p>
        <w:p w14:paraId="39FD968A" w14:textId="77777777" w:rsidR="004D63E1" w:rsidRDefault="001F21D8">
          <w:pPr>
            <w:tabs>
              <w:tab w:val="right" w:pos="9071"/>
            </w:tabs>
            <w:spacing w:before="60"/>
            <w:ind w:left="720"/>
            <w:rPr>
              <w:color w:val="000000"/>
              <w:szCs w:val="21"/>
            </w:rPr>
          </w:pPr>
          <w:hyperlink w:anchor="_heading=h.cy07ezy13y3o">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w:instrText>
          </w:r>
          <w:r>
            <w:instrText xml:space="preserve">ading=h.cy07ezy13y3o \h </w:instrText>
          </w:r>
          <w:r>
            <w:fldChar w:fldCharType="separate"/>
          </w:r>
          <w:r>
            <w:rPr>
              <w:rFonts w:eastAsia="Calibri"/>
              <w:color w:val="000000"/>
              <w:szCs w:val="21"/>
            </w:rPr>
            <w:t>30</w:t>
          </w:r>
          <w:r>
            <w:fldChar w:fldCharType="end"/>
          </w:r>
        </w:p>
        <w:p w14:paraId="50850020" w14:textId="77777777" w:rsidR="004D63E1" w:rsidRDefault="001F21D8">
          <w:pPr>
            <w:tabs>
              <w:tab w:val="right" w:pos="9071"/>
            </w:tabs>
            <w:spacing w:before="60"/>
            <w:ind w:left="720"/>
            <w:rPr>
              <w:color w:val="000000"/>
              <w:szCs w:val="21"/>
            </w:rPr>
          </w:pPr>
          <w:hyperlink w:anchor="_heading=h.2a220t174860">
            <w:r>
              <w:rPr>
                <w:rFonts w:eastAsia="Calibri"/>
                <w:color w:val="000000"/>
                <w:szCs w:val="21"/>
              </w:rPr>
              <w:t xml:space="preserve">4.8 </w:t>
            </w:r>
            <w:r>
              <w:rPr>
                <w:rFonts w:eastAsia="Calibri"/>
                <w:color w:val="000000"/>
                <w:szCs w:val="21"/>
              </w:rPr>
              <w:t>あなたがプロジェクトのコントリビューターとしてとどまるためには、プロジェクトのどのような特徴が重要なのでしょうか？</w:t>
            </w:r>
          </w:hyperlink>
          <w:r>
            <w:rPr>
              <w:rFonts w:eastAsia="Calibri"/>
              <w:color w:val="000000"/>
              <w:szCs w:val="21"/>
            </w:rPr>
            <w:tab/>
          </w:r>
          <w:r>
            <w:fldChar w:fldCharType="begin"/>
          </w:r>
          <w:r>
            <w:instrText xml:space="preserve"> PAGEREF _heading=h.2a220t174860 \h </w:instrText>
          </w:r>
          <w:r>
            <w:fldChar w:fldCharType="separate"/>
          </w:r>
          <w:r>
            <w:rPr>
              <w:rFonts w:eastAsia="Calibri"/>
              <w:color w:val="000000"/>
              <w:szCs w:val="21"/>
            </w:rPr>
            <w:t>31</w:t>
          </w:r>
          <w:r>
            <w:fldChar w:fldCharType="end"/>
          </w:r>
        </w:p>
        <w:p w14:paraId="1962BD38" w14:textId="77777777" w:rsidR="004D63E1" w:rsidRDefault="001F21D8">
          <w:pPr>
            <w:tabs>
              <w:tab w:val="right" w:pos="9071"/>
            </w:tabs>
            <w:spacing w:before="60"/>
            <w:ind w:left="720"/>
            <w:rPr>
              <w:color w:val="000000"/>
              <w:szCs w:val="21"/>
            </w:rPr>
          </w:pPr>
          <w:hyperlink w:anchor="_heading=h.2a5yq5ng8ikk">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_heading=h.2a5yq5ng8ikk \h </w:instrText>
          </w:r>
          <w:r>
            <w:fldChar w:fldCharType="separate"/>
          </w:r>
          <w:r>
            <w:rPr>
              <w:rFonts w:eastAsia="Calibri"/>
              <w:color w:val="000000"/>
              <w:szCs w:val="21"/>
            </w:rPr>
            <w:t>31</w:t>
          </w:r>
          <w:r>
            <w:fldChar w:fldCharType="end"/>
          </w:r>
        </w:p>
        <w:p w14:paraId="7C01CEE7" w14:textId="77777777" w:rsidR="004D63E1" w:rsidRDefault="001F21D8">
          <w:pPr>
            <w:tabs>
              <w:tab w:val="right" w:pos="9071"/>
            </w:tabs>
            <w:spacing w:before="60"/>
            <w:ind w:left="720"/>
            <w:rPr>
              <w:color w:val="000000"/>
              <w:szCs w:val="21"/>
            </w:rPr>
          </w:pPr>
          <w:hyperlink w:anchor="_heading=h.hlnoaqaewyzt">
            <w:r>
              <w:rPr>
                <w:rFonts w:eastAsia="Calibri"/>
                <w:color w:val="000000"/>
                <w:szCs w:val="21"/>
              </w:rPr>
              <w:t xml:space="preserve">4.9 </w:t>
            </w:r>
            <w:r>
              <w:rPr>
                <w:rFonts w:eastAsia="Calibri"/>
                <w:color w:val="000000"/>
                <w:szCs w:val="21"/>
              </w:rPr>
              <w:t>そのオープンソースプロジェクトは</w:t>
            </w:r>
            <w:r>
              <w:rPr>
                <w:rFonts w:eastAsia="Calibri"/>
                <w:color w:val="000000"/>
                <w:szCs w:val="21"/>
              </w:rPr>
              <w:t>RPA</w:t>
            </w:r>
            <w:r>
              <w:rPr>
                <w:rFonts w:eastAsia="Calibri"/>
                <w:color w:val="000000"/>
                <w:szCs w:val="21"/>
              </w:rPr>
              <w:t>（</w:t>
            </w:r>
            <w:r>
              <w:rPr>
                <w:rFonts w:eastAsia="Calibri"/>
                <w:color w:val="000000"/>
                <w:szCs w:val="21"/>
              </w:rPr>
              <w:t>Robotic Process Automation</w:t>
            </w:r>
            <w:r>
              <w:rPr>
                <w:rFonts w:eastAsia="Calibri"/>
                <w:color w:val="000000"/>
                <w:szCs w:val="21"/>
              </w:rPr>
              <w:t>）を統合しているか</w:t>
            </w:r>
          </w:hyperlink>
          <w:r>
            <w:rPr>
              <w:rFonts w:eastAsia="Calibri"/>
              <w:color w:val="000000"/>
              <w:szCs w:val="21"/>
            </w:rPr>
            <w:tab/>
          </w:r>
          <w:r>
            <w:fldChar w:fldCharType="begin"/>
          </w:r>
          <w:r>
            <w:instrText xml:space="preserve"> PAGEREF _heading=h.hlnoaqaewyzt \h </w:instrText>
          </w:r>
          <w:r>
            <w:fldChar w:fldCharType="separate"/>
          </w:r>
          <w:r>
            <w:rPr>
              <w:rFonts w:eastAsia="Calibri"/>
              <w:color w:val="000000"/>
              <w:szCs w:val="21"/>
            </w:rPr>
            <w:t>32</w:t>
          </w:r>
          <w:r>
            <w:fldChar w:fldCharType="end"/>
          </w:r>
        </w:p>
        <w:p w14:paraId="6C6B71A5" w14:textId="77777777" w:rsidR="004D63E1" w:rsidRDefault="001F21D8">
          <w:pPr>
            <w:tabs>
              <w:tab w:val="right" w:pos="9071"/>
            </w:tabs>
            <w:spacing w:before="60"/>
            <w:ind w:left="720"/>
            <w:rPr>
              <w:color w:val="000000"/>
              <w:szCs w:val="21"/>
            </w:rPr>
          </w:pPr>
          <w:hyperlink w:anchor="_heading=h.ouw0w3s0y7if">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_heading=h.ouw0w3s0y7if \h </w:instrText>
          </w:r>
          <w:r>
            <w:fldChar w:fldCharType="separate"/>
          </w:r>
          <w:r>
            <w:rPr>
              <w:rFonts w:eastAsia="Calibri"/>
              <w:color w:val="000000"/>
              <w:szCs w:val="21"/>
            </w:rPr>
            <w:t>32</w:t>
          </w:r>
          <w:r>
            <w:fldChar w:fldCharType="end"/>
          </w:r>
        </w:p>
        <w:p w14:paraId="70F3BF59" w14:textId="77777777" w:rsidR="004D63E1" w:rsidRDefault="001F21D8">
          <w:pPr>
            <w:tabs>
              <w:tab w:val="right" w:pos="9071"/>
            </w:tabs>
            <w:spacing w:before="60"/>
            <w:ind w:left="720"/>
            <w:rPr>
              <w:color w:val="000000"/>
              <w:szCs w:val="21"/>
            </w:rPr>
          </w:pPr>
          <w:hyperlink w:anchor="_heading=h.l73204m3un7">
            <w:r>
              <w:rPr>
                <w:rFonts w:eastAsia="Calibri"/>
                <w:color w:val="000000"/>
                <w:szCs w:val="21"/>
              </w:rPr>
              <w:t xml:space="preserve">4.10 </w:t>
            </w:r>
            <w:r>
              <w:rPr>
                <w:rFonts w:eastAsia="Calibri"/>
                <w:color w:val="000000"/>
                <w:szCs w:val="21"/>
              </w:rPr>
              <w:t>オープンソースイベント</w:t>
            </w:r>
          </w:hyperlink>
          <w:r>
            <w:rPr>
              <w:rFonts w:eastAsia="Calibri"/>
              <w:color w:val="000000"/>
              <w:szCs w:val="21"/>
            </w:rPr>
            <w:tab/>
          </w:r>
          <w:r>
            <w:fldChar w:fldCharType="begin"/>
          </w:r>
          <w:r>
            <w:instrText xml:space="preserve"> PAGEREF _heading=h.l73204m3un7 \h </w:instrText>
          </w:r>
          <w:r>
            <w:fldChar w:fldCharType="separate"/>
          </w:r>
          <w:r>
            <w:rPr>
              <w:rFonts w:eastAsia="Calibri"/>
              <w:color w:val="000000"/>
              <w:szCs w:val="21"/>
            </w:rPr>
            <w:t>33</w:t>
          </w:r>
          <w:r>
            <w:fldChar w:fldCharType="end"/>
          </w:r>
        </w:p>
        <w:p w14:paraId="5200B5A3" w14:textId="77777777" w:rsidR="004D63E1" w:rsidRDefault="001F21D8">
          <w:pPr>
            <w:tabs>
              <w:tab w:val="right" w:pos="9071"/>
            </w:tabs>
            <w:spacing w:before="60"/>
            <w:ind w:left="720"/>
            <w:rPr>
              <w:color w:val="000000"/>
              <w:szCs w:val="21"/>
            </w:rPr>
          </w:pPr>
          <w:hyperlink w:anchor="_heading=h.toqe6ky4dksy">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_heading=h.toqe6ky4dksy \h </w:instrText>
          </w:r>
          <w:r>
            <w:fldChar w:fldCharType="separate"/>
          </w:r>
          <w:r>
            <w:rPr>
              <w:rFonts w:eastAsia="Calibri"/>
              <w:color w:val="000000"/>
              <w:szCs w:val="21"/>
            </w:rPr>
            <w:t>34</w:t>
          </w:r>
          <w:r>
            <w:fldChar w:fldCharType="end"/>
          </w:r>
        </w:p>
        <w:p w14:paraId="0045153F" w14:textId="77777777" w:rsidR="004D63E1" w:rsidRDefault="001F21D8">
          <w:pPr>
            <w:tabs>
              <w:tab w:val="right" w:pos="9071"/>
            </w:tabs>
            <w:spacing w:before="60"/>
            <w:ind w:left="720"/>
            <w:rPr>
              <w:color w:val="000000"/>
              <w:szCs w:val="21"/>
            </w:rPr>
          </w:pPr>
          <w:hyperlink w:anchor="_heading=h.1v6jhkp1q0oq">
            <w:r>
              <w:rPr>
                <w:rFonts w:eastAsia="Calibri"/>
                <w:color w:val="000000"/>
                <w:szCs w:val="21"/>
              </w:rPr>
              <w:t>4.11 ChatOps</w:t>
            </w:r>
            <w:r>
              <w:rPr>
                <w:rFonts w:eastAsia="Calibri"/>
                <w:color w:val="000000"/>
                <w:szCs w:val="21"/>
              </w:rPr>
              <w:t>ツール</w:t>
            </w:r>
          </w:hyperlink>
          <w:r>
            <w:rPr>
              <w:rFonts w:eastAsia="Calibri"/>
              <w:color w:val="000000"/>
              <w:szCs w:val="21"/>
            </w:rPr>
            <w:tab/>
          </w:r>
          <w:r>
            <w:fldChar w:fldCharType="begin"/>
          </w:r>
          <w:r>
            <w:instrText xml:space="preserve"> PAGEREF _heading=h.1v6jhkp1q0oq \h </w:instrText>
          </w:r>
          <w:r>
            <w:fldChar w:fldCharType="separate"/>
          </w:r>
          <w:r>
            <w:rPr>
              <w:rFonts w:eastAsia="Calibri"/>
              <w:color w:val="000000"/>
              <w:szCs w:val="21"/>
            </w:rPr>
            <w:t>35</w:t>
          </w:r>
          <w:r>
            <w:fldChar w:fldCharType="end"/>
          </w:r>
        </w:p>
        <w:p w14:paraId="754CBBFE" w14:textId="77777777" w:rsidR="004D63E1" w:rsidRDefault="001F21D8">
          <w:pPr>
            <w:tabs>
              <w:tab w:val="right" w:pos="9071"/>
            </w:tabs>
            <w:spacing w:before="60"/>
            <w:ind w:left="720"/>
            <w:rPr>
              <w:color w:val="000000"/>
              <w:szCs w:val="21"/>
            </w:rPr>
          </w:pPr>
          <w:hyperlink w:anchor="_heading=h.ued55zv3spx5">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_heading=h.ued55zv3sp</w:instrText>
          </w:r>
          <w:r>
            <w:instrText xml:space="preserve">x5 \h </w:instrText>
          </w:r>
          <w:r>
            <w:fldChar w:fldCharType="separate"/>
          </w:r>
          <w:r>
            <w:rPr>
              <w:rFonts w:eastAsia="Calibri"/>
              <w:color w:val="000000"/>
              <w:szCs w:val="21"/>
            </w:rPr>
            <w:t>35</w:t>
          </w:r>
          <w:r>
            <w:fldChar w:fldCharType="end"/>
          </w:r>
        </w:p>
        <w:p w14:paraId="1BD502A0" w14:textId="77777777" w:rsidR="004D63E1" w:rsidRDefault="001F21D8">
          <w:pPr>
            <w:tabs>
              <w:tab w:val="right" w:pos="9071"/>
            </w:tabs>
            <w:spacing w:before="60"/>
            <w:ind w:left="720"/>
            <w:rPr>
              <w:color w:val="000000"/>
              <w:szCs w:val="21"/>
            </w:rPr>
          </w:pPr>
          <w:hyperlink w:anchor="_heading=h.resg6zkhxa0w">
            <w:r>
              <w:rPr>
                <w:rFonts w:eastAsia="Calibri"/>
                <w:color w:val="000000"/>
                <w:szCs w:val="21"/>
              </w:rPr>
              <w:t xml:space="preserve">4.12 </w:t>
            </w:r>
            <w:r>
              <w:rPr>
                <w:rFonts w:eastAsia="Calibri"/>
                <w:color w:val="000000"/>
                <w:szCs w:val="21"/>
              </w:rPr>
              <w:t>オープンソースコミュニティの測定の必要性</w:t>
            </w:r>
          </w:hyperlink>
          <w:r>
            <w:rPr>
              <w:rFonts w:eastAsia="Calibri"/>
              <w:color w:val="000000"/>
              <w:szCs w:val="21"/>
            </w:rPr>
            <w:tab/>
          </w:r>
          <w:r>
            <w:fldChar w:fldCharType="begin"/>
          </w:r>
          <w:r>
            <w:instrText xml:space="preserve"> PAGEREF _heading=h.resg6zkhxa0w \h </w:instrText>
          </w:r>
          <w:r>
            <w:fldChar w:fldCharType="separate"/>
          </w:r>
          <w:r>
            <w:rPr>
              <w:rFonts w:eastAsia="Calibri"/>
              <w:color w:val="000000"/>
              <w:szCs w:val="21"/>
            </w:rPr>
            <w:t>35</w:t>
          </w:r>
          <w:r>
            <w:fldChar w:fldCharType="end"/>
          </w:r>
        </w:p>
        <w:p w14:paraId="55D28605" w14:textId="77777777" w:rsidR="004D63E1" w:rsidRDefault="001F21D8">
          <w:pPr>
            <w:tabs>
              <w:tab w:val="right" w:pos="9071"/>
            </w:tabs>
            <w:spacing w:before="60"/>
            <w:ind w:left="720"/>
            <w:rPr>
              <w:color w:val="000000"/>
              <w:szCs w:val="21"/>
            </w:rPr>
          </w:pPr>
          <w:hyperlink w:anchor="_heading=h.908efnjxjqp6">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_heading=h.908efnjxjqp6 \h </w:instrText>
          </w:r>
          <w:r>
            <w:fldChar w:fldCharType="separate"/>
          </w:r>
          <w:r>
            <w:rPr>
              <w:rFonts w:eastAsia="Calibri"/>
              <w:color w:val="000000"/>
              <w:szCs w:val="21"/>
            </w:rPr>
            <w:t>35</w:t>
          </w:r>
          <w:r>
            <w:fldChar w:fldCharType="end"/>
          </w:r>
        </w:p>
        <w:p w14:paraId="086C5C1D" w14:textId="77777777" w:rsidR="004D63E1" w:rsidRDefault="001F21D8">
          <w:pPr>
            <w:tabs>
              <w:tab w:val="right" w:pos="9071"/>
            </w:tabs>
            <w:spacing w:before="60"/>
            <w:ind w:left="720"/>
            <w:rPr>
              <w:color w:val="000000"/>
              <w:szCs w:val="21"/>
            </w:rPr>
          </w:pPr>
          <w:hyperlink w:anchor="_heading=h.25jgzpt3ax9j">
            <w:r>
              <w:rPr>
                <w:rFonts w:eastAsia="Calibri"/>
                <w:color w:val="000000"/>
                <w:szCs w:val="21"/>
              </w:rPr>
              <w:t xml:space="preserve">4.13 </w:t>
            </w:r>
            <w:r>
              <w:rPr>
                <w:rFonts w:eastAsia="Calibri"/>
                <w:color w:val="000000"/>
                <w:szCs w:val="21"/>
              </w:rPr>
              <w:t>参加者がファウンデーショ</w:t>
            </w:r>
            <w:r>
              <w:rPr>
                <w:rFonts w:eastAsia="Calibri"/>
                <w:color w:val="000000"/>
                <w:szCs w:val="21"/>
              </w:rPr>
              <w:t>ンについて知っていること</w:t>
            </w:r>
          </w:hyperlink>
          <w:r>
            <w:rPr>
              <w:rFonts w:eastAsia="Calibri"/>
              <w:color w:val="000000"/>
              <w:szCs w:val="21"/>
            </w:rPr>
            <w:tab/>
          </w:r>
          <w:r>
            <w:fldChar w:fldCharType="begin"/>
          </w:r>
          <w:r>
            <w:instrText xml:space="preserve"> PAGEREF _heading=h.25jgzpt3ax9j \h </w:instrText>
          </w:r>
          <w:r>
            <w:fldChar w:fldCharType="separate"/>
          </w:r>
          <w:r>
            <w:rPr>
              <w:rFonts w:eastAsia="Calibri"/>
              <w:color w:val="000000"/>
              <w:szCs w:val="21"/>
            </w:rPr>
            <w:t>39</w:t>
          </w:r>
          <w:r>
            <w:fldChar w:fldCharType="end"/>
          </w:r>
        </w:p>
        <w:p w14:paraId="40168666" w14:textId="77777777" w:rsidR="004D63E1" w:rsidRDefault="001F21D8">
          <w:pPr>
            <w:tabs>
              <w:tab w:val="right" w:pos="9071"/>
            </w:tabs>
            <w:spacing w:before="60"/>
            <w:ind w:left="720"/>
            <w:rPr>
              <w:color w:val="000000"/>
              <w:szCs w:val="21"/>
            </w:rPr>
          </w:pPr>
          <w:hyperlink w:anchor="_heading=h.gi5tpplqrmh9">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_heading=h.gi5tpplqrmh9 \h </w:instrText>
          </w:r>
          <w:r>
            <w:fldChar w:fldCharType="separate"/>
          </w:r>
          <w:r>
            <w:rPr>
              <w:rFonts w:eastAsia="Calibri"/>
              <w:color w:val="000000"/>
              <w:szCs w:val="21"/>
            </w:rPr>
            <w:t>39</w:t>
          </w:r>
          <w:r>
            <w:fldChar w:fldCharType="end"/>
          </w:r>
        </w:p>
        <w:p w14:paraId="3B2EC3EF" w14:textId="77777777" w:rsidR="004D63E1" w:rsidRDefault="001F21D8">
          <w:pPr>
            <w:tabs>
              <w:tab w:val="right" w:pos="9071"/>
            </w:tabs>
            <w:spacing w:before="60"/>
            <w:ind w:left="720"/>
            <w:rPr>
              <w:color w:val="000000"/>
              <w:szCs w:val="21"/>
            </w:rPr>
          </w:pPr>
          <w:hyperlink w:anchor="_heading=h.mjb9zhqgclkn">
            <w:r>
              <w:rPr>
                <w:rFonts w:eastAsia="Calibri"/>
                <w:color w:val="000000"/>
                <w:szCs w:val="21"/>
              </w:rPr>
              <w:t xml:space="preserve">4.14 </w:t>
            </w:r>
            <w:r>
              <w:rPr>
                <w:rFonts w:eastAsia="Calibri"/>
                <w:color w:val="000000"/>
                <w:szCs w:val="21"/>
              </w:rPr>
              <w:t>回答者が开放原子开源基金会</w:t>
            </w:r>
            <w:r>
              <w:rPr>
                <w:rFonts w:eastAsia="Calibri"/>
                <w:color w:val="000000"/>
                <w:szCs w:val="21"/>
              </w:rPr>
              <w:t>(</w:t>
            </w:r>
            <w:r>
              <w:rPr>
                <w:rFonts w:eastAsia="Calibri"/>
                <w:color w:val="000000"/>
                <w:szCs w:val="21"/>
              </w:rPr>
              <w:t>中国の</w:t>
            </w:r>
            <w:r>
              <w:rPr>
                <w:rFonts w:eastAsia="Calibri"/>
                <w:color w:val="000000"/>
                <w:szCs w:val="21"/>
              </w:rPr>
              <w:t>OSS</w:t>
            </w:r>
            <w:r>
              <w:rPr>
                <w:rFonts w:eastAsia="Calibri"/>
                <w:color w:val="000000"/>
                <w:szCs w:val="21"/>
              </w:rPr>
              <w:t>ファウンデーション</w:t>
            </w:r>
            <w:r>
              <w:rPr>
                <w:rFonts w:eastAsia="Calibri"/>
                <w:color w:val="000000"/>
                <w:szCs w:val="21"/>
              </w:rPr>
              <w:t>)</w:t>
            </w:r>
            <w:r>
              <w:rPr>
                <w:rFonts w:eastAsia="Calibri"/>
                <w:color w:val="000000"/>
                <w:szCs w:val="21"/>
              </w:rPr>
              <w:t>に期待すること</w:t>
            </w:r>
          </w:hyperlink>
          <w:r>
            <w:rPr>
              <w:rFonts w:eastAsia="Calibri"/>
              <w:color w:val="000000"/>
              <w:szCs w:val="21"/>
            </w:rPr>
            <w:tab/>
          </w:r>
          <w:r>
            <w:fldChar w:fldCharType="begin"/>
          </w:r>
          <w:r>
            <w:instrText xml:space="preserve"> PAGEREF _heading=h.mjb9zhqgclkn \h </w:instrText>
          </w:r>
          <w:r>
            <w:fldChar w:fldCharType="separate"/>
          </w:r>
          <w:r>
            <w:rPr>
              <w:rFonts w:eastAsia="Calibri"/>
              <w:color w:val="000000"/>
              <w:szCs w:val="21"/>
            </w:rPr>
            <w:t>39</w:t>
          </w:r>
          <w:r>
            <w:fldChar w:fldCharType="end"/>
          </w:r>
        </w:p>
        <w:p w14:paraId="0C1F693D" w14:textId="77777777" w:rsidR="004D63E1" w:rsidRDefault="001F21D8">
          <w:pPr>
            <w:tabs>
              <w:tab w:val="right" w:pos="9071"/>
            </w:tabs>
            <w:spacing w:before="60"/>
            <w:ind w:left="720"/>
            <w:rPr>
              <w:color w:val="000000"/>
              <w:szCs w:val="21"/>
            </w:rPr>
          </w:pPr>
          <w:hyperlink w:anchor="_heading=h.bu9xhf1nugfw">
            <w:r>
              <w:rPr>
                <w:rFonts w:eastAsia="Calibri"/>
                <w:color w:val="000000"/>
                <w:szCs w:val="21"/>
              </w:rPr>
              <w:t xml:space="preserve">4.15 </w:t>
            </w:r>
            <w:r>
              <w:rPr>
                <w:rFonts w:eastAsia="Calibri"/>
                <w:color w:val="000000"/>
                <w:szCs w:val="21"/>
              </w:rPr>
              <w:t>オープンソースへの貢献の多い企業</w:t>
            </w:r>
          </w:hyperlink>
          <w:r>
            <w:rPr>
              <w:rFonts w:eastAsia="Calibri"/>
              <w:color w:val="000000"/>
              <w:szCs w:val="21"/>
            </w:rPr>
            <w:tab/>
          </w:r>
          <w:r>
            <w:fldChar w:fldCharType="begin"/>
          </w:r>
          <w:r>
            <w:instrText xml:space="preserve"> PAGEREF _heading=h.bu9xhf1nugfw \h </w:instrText>
          </w:r>
          <w:r>
            <w:fldChar w:fldCharType="separate"/>
          </w:r>
          <w:r>
            <w:rPr>
              <w:rFonts w:eastAsia="Calibri"/>
              <w:color w:val="000000"/>
              <w:szCs w:val="21"/>
            </w:rPr>
            <w:t>40</w:t>
          </w:r>
          <w:r>
            <w:fldChar w:fldCharType="end"/>
          </w:r>
        </w:p>
        <w:p w14:paraId="2C151297" w14:textId="77777777" w:rsidR="004D63E1" w:rsidRDefault="001F21D8">
          <w:pPr>
            <w:tabs>
              <w:tab w:val="right" w:pos="9071"/>
            </w:tabs>
            <w:spacing w:before="60"/>
            <w:ind w:left="720"/>
            <w:rPr>
              <w:color w:val="000000"/>
              <w:szCs w:val="21"/>
            </w:rPr>
          </w:pPr>
          <w:hyperlink w:anchor="_heading=h.e4f2xwmeus5">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_heading=h.e4f2xwmeus5 \h </w:instrText>
          </w:r>
          <w:r>
            <w:fldChar w:fldCharType="separate"/>
          </w:r>
          <w:r>
            <w:rPr>
              <w:rFonts w:eastAsia="Calibri"/>
              <w:color w:val="000000"/>
              <w:szCs w:val="21"/>
            </w:rPr>
            <w:t>40</w:t>
          </w:r>
          <w:r>
            <w:fldChar w:fldCharType="end"/>
          </w:r>
        </w:p>
        <w:p w14:paraId="3F7704FF" w14:textId="77777777" w:rsidR="004D63E1" w:rsidRDefault="001F21D8">
          <w:pPr>
            <w:tabs>
              <w:tab w:val="right" w:pos="9071"/>
            </w:tabs>
            <w:spacing w:before="60"/>
            <w:ind w:left="360"/>
            <w:rPr>
              <w:color w:val="000000"/>
              <w:szCs w:val="21"/>
            </w:rPr>
          </w:pPr>
          <w:hyperlink w:anchor="_heading=h.gcdcwplr4zat">
            <w:r>
              <w:rPr>
                <w:rFonts w:eastAsia="Calibri"/>
                <w:color w:val="000000"/>
                <w:szCs w:val="21"/>
              </w:rPr>
              <w:t>5.</w:t>
            </w:r>
            <w:r>
              <w:rPr>
                <w:rFonts w:eastAsia="Calibri"/>
                <w:color w:val="000000"/>
                <w:szCs w:val="21"/>
              </w:rPr>
              <w:t>結論と謝辞</w:t>
            </w:r>
          </w:hyperlink>
          <w:r>
            <w:rPr>
              <w:rFonts w:eastAsia="Calibri"/>
              <w:color w:val="000000"/>
              <w:szCs w:val="21"/>
            </w:rPr>
            <w:tab/>
          </w:r>
          <w:r>
            <w:fldChar w:fldCharType="begin"/>
          </w:r>
          <w:r>
            <w:instrText xml:space="preserve"> PAGEREF _heading=h.gcdcwplr4zat \h </w:instrText>
          </w:r>
          <w:r>
            <w:fldChar w:fldCharType="separate"/>
          </w:r>
          <w:r>
            <w:rPr>
              <w:rFonts w:eastAsia="Calibri"/>
              <w:color w:val="000000"/>
              <w:szCs w:val="21"/>
            </w:rPr>
            <w:t>41</w:t>
          </w:r>
          <w:r>
            <w:fldChar w:fldCharType="end"/>
          </w:r>
        </w:p>
        <w:p w14:paraId="540771D1" w14:textId="77777777" w:rsidR="004D63E1" w:rsidRDefault="001F21D8">
          <w:pPr>
            <w:tabs>
              <w:tab w:val="right" w:pos="9071"/>
            </w:tabs>
            <w:spacing w:before="200"/>
            <w:rPr>
              <w:b/>
              <w:color w:val="000000"/>
              <w:szCs w:val="21"/>
            </w:rPr>
          </w:pPr>
          <w:hyperlink w:anchor="_heading=h.mzkoqxik37k4">
            <w:r>
              <w:rPr>
                <w:rFonts w:eastAsia="Calibri"/>
                <w:b/>
                <w:color w:val="000000"/>
                <w:szCs w:val="21"/>
              </w:rPr>
              <w:t>2021</w:t>
            </w:r>
            <w:r>
              <w:rPr>
                <w:rFonts w:eastAsia="Calibri"/>
                <w:b/>
                <w:color w:val="000000"/>
                <w:szCs w:val="21"/>
              </w:rPr>
              <w:t>年</w:t>
            </w:r>
            <w:r>
              <w:rPr>
                <w:rFonts w:eastAsia="Calibri"/>
                <w:b/>
                <w:color w:val="000000"/>
                <w:szCs w:val="21"/>
              </w:rPr>
              <w:t xml:space="preserve"> </w:t>
            </w:r>
            <w:r>
              <w:rPr>
                <w:rFonts w:eastAsia="Calibri"/>
                <w:b/>
                <w:color w:val="000000"/>
                <w:szCs w:val="21"/>
              </w:rPr>
              <w:t>中国オープンソース年度報告書</w:t>
            </w:r>
            <w:r>
              <w:rPr>
                <w:rFonts w:eastAsia="Calibri"/>
                <w:b/>
                <w:color w:val="000000"/>
                <w:szCs w:val="21"/>
              </w:rPr>
              <w:t xml:space="preserve"> - </w:t>
            </w:r>
            <w:r>
              <w:rPr>
                <w:rFonts w:eastAsia="Calibri"/>
                <w:b/>
                <w:color w:val="000000"/>
                <w:szCs w:val="21"/>
              </w:rPr>
              <w:t>データ編</w:t>
            </w:r>
          </w:hyperlink>
          <w:r>
            <w:rPr>
              <w:rFonts w:eastAsia="Calibri"/>
              <w:b/>
              <w:color w:val="000000"/>
              <w:szCs w:val="21"/>
            </w:rPr>
            <w:tab/>
          </w:r>
          <w:r>
            <w:fldChar w:fldCharType="begin"/>
          </w:r>
          <w:r>
            <w:instrText xml:space="preserve"> PAGEREF _heading=h.mzkoqxik37k4 \h </w:instrText>
          </w:r>
          <w:r>
            <w:fldChar w:fldCharType="separate"/>
          </w:r>
          <w:r>
            <w:rPr>
              <w:rFonts w:eastAsia="Calibri"/>
              <w:b/>
              <w:color w:val="000000"/>
              <w:szCs w:val="21"/>
            </w:rPr>
            <w:t>43</w:t>
          </w:r>
          <w:r>
            <w:fldChar w:fldCharType="end"/>
          </w:r>
        </w:p>
        <w:p w14:paraId="3CA64E32" w14:textId="77777777" w:rsidR="004D63E1" w:rsidRDefault="001F21D8">
          <w:pPr>
            <w:tabs>
              <w:tab w:val="right" w:pos="9071"/>
            </w:tabs>
            <w:spacing w:before="60"/>
            <w:ind w:left="360"/>
            <w:rPr>
              <w:color w:val="000000"/>
              <w:szCs w:val="21"/>
            </w:rPr>
          </w:pPr>
          <w:hyperlink w:anchor="_heading=h.2kplx34su971">
            <w:r>
              <w:rPr>
                <w:rFonts w:eastAsia="Calibri"/>
                <w:color w:val="000000"/>
                <w:szCs w:val="21"/>
              </w:rPr>
              <w:t>GitHub</w:t>
            </w:r>
            <w:r>
              <w:rPr>
                <w:rFonts w:eastAsia="Calibri"/>
                <w:color w:val="000000"/>
                <w:szCs w:val="21"/>
              </w:rPr>
              <w:t>データ</w:t>
            </w:r>
          </w:hyperlink>
          <w:r>
            <w:rPr>
              <w:rFonts w:eastAsia="Calibri"/>
              <w:color w:val="000000"/>
              <w:szCs w:val="21"/>
            </w:rPr>
            <w:tab/>
          </w:r>
          <w:r>
            <w:fldChar w:fldCharType="begin"/>
          </w:r>
          <w:r>
            <w:instrText xml:space="preserve"> PAGEREF _heading=h.2kplx34su971 \h </w:instrText>
          </w:r>
          <w:r>
            <w:fldChar w:fldCharType="separate"/>
          </w:r>
          <w:r>
            <w:rPr>
              <w:rFonts w:eastAsia="Calibri"/>
              <w:color w:val="000000"/>
              <w:szCs w:val="21"/>
            </w:rPr>
            <w:t>43</w:t>
          </w:r>
          <w:r>
            <w:fldChar w:fldCharType="end"/>
          </w:r>
        </w:p>
        <w:p w14:paraId="5312A3E3" w14:textId="77777777" w:rsidR="004D63E1" w:rsidRDefault="001F21D8">
          <w:pPr>
            <w:tabs>
              <w:tab w:val="right" w:pos="9071"/>
            </w:tabs>
            <w:spacing w:before="60"/>
            <w:ind w:left="720"/>
            <w:rPr>
              <w:color w:val="000000"/>
              <w:szCs w:val="21"/>
            </w:rPr>
          </w:pPr>
          <w:hyperlink w:anchor="_heading=h.dsj6vzoq9y1w">
            <w:r>
              <w:rPr>
                <w:rFonts w:eastAsia="Calibri"/>
                <w:color w:val="000000"/>
                <w:szCs w:val="21"/>
              </w:rPr>
              <w:t>活発度を測る式。</w:t>
            </w:r>
          </w:hyperlink>
          <w:r>
            <w:rPr>
              <w:rFonts w:eastAsia="Calibri"/>
              <w:color w:val="000000"/>
              <w:szCs w:val="21"/>
            </w:rPr>
            <w:tab/>
          </w:r>
          <w:r>
            <w:fldChar w:fldCharType="begin"/>
          </w:r>
          <w:r>
            <w:instrText xml:space="preserve"> PAGEREF _heading=h.dsj6vzoq9y1w \h </w:instrText>
          </w:r>
          <w:r>
            <w:fldChar w:fldCharType="separate"/>
          </w:r>
          <w:r>
            <w:rPr>
              <w:rFonts w:eastAsia="Calibri"/>
              <w:color w:val="000000"/>
              <w:szCs w:val="21"/>
            </w:rPr>
            <w:t>43</w:t>
          </w:r>
          <w:r>
            <w:fldChar w:fldCharType="end"/>
          </w:r>
        </w:p>
        <w:p w14:paraId="0D261F7F" w14:textId="77777777" w:rsidR="004D63E1" w:rsidRDefault="001F21D8">
          <w:pPr>
            <w:tabs>
              <w:tab w:val="right" w:pos="9071"/>
            </w:tabs>
            <w:spacing w:before="60"/>
            <w:ind w:left="720"/>
            <w:rPr>
              <w:color w:val="000000"/>
              <w:szCs w:val="21"/>
            </w:rPr>
          </w:pPr>
          <w:hyperlink w:anchor="_heading=h.nn38u6fnizf4">
            <w:r>
              <w:rPr>
                <w:rFonts w:eastAsia="Calibri"/>
                <w:color w:val="000000"/>
                <w:szCs w:val="21"/>
              </w:rPr>
              <w:t>世界活動ランキングトップ</w:t>
            </w:r>
            <w:r>
              <w:rPr>
                <w:rFonts w:eastAsia="Calibri"/>
                <w:color w:val="000000"/>
                <w:szCs w:val="21"/>
              </w:rPr>
              <w:t>10</w:t>
            </w:r>
          </w:hyperlink>
          <w:r>
            <w:rPr>
              <w:rFonts w:eastAsia="Calibri"/>
              <w:color w:val="000000"/>
              <w:szCs w:val="21"/>
            </w:rPr>
            <w:tab/>
          </w:r>
          <w:r>
            <w:fldChar w:fldCharType="begin"/>
          </w:r>
          <w:r>
            <w:instrText xml:space="preserve"> PAGEREF _heading=h.nn38u6fnizf4</w:instrText>
          </w:r>
          <w:r>
            <w:instrText xml:space="preserve"> \h </w:instrText>
          </w:r>
          <w:r>
            <w:fldChar w:fldCharType="separate"/>
          </w:r>
          <w:r>
            <w:rPr>
              <w:rFonts w:eastAsia="Calibri"/>
              <w:color w:val="000000"/>
              <w:szCs w:val="21"/>
            </w:rPr>
            <w:t>43</w:t>
          </w:r>
          <w:r>
            <w:fldChar w:fldCharType="end"/>
          </w:r>
        </w:p>
        <w:p w14:paraId="0A93116C" w14:textId="77777777" w:rsidR="004D63E1" w:rsidRDefault="001F21D8">
          <w:pPr>
            <w:tabs>
              <w:tab w:val="right" w:pos="9071"/>
            </w:tabs>
            <w:spacing w:before="60"/>
            <w:ind w:left="1080"/>
            <w:rPr>
              <w:color w:val="000000"/>
              <w:szCs w:val="21"/>
            </w:rPr>
          </w:pPr>
          <w:hyperlink w:anchor="_heading=h.miwyv1a79cmb">
            <w:r>
              <w:rPr>
                <w:rFonts w:eastAsia="Calibri"/>
                <w:color w:val="000000"/>
                <w:szCs w:val="21"/>
              </w:rPr>
              <w:t>VSCode</w:t>
            </w:r>
            <w:r>
              <w:rPr>
                <w:rFonts w:eastAsia="Calibri"/>
                <w:color w:val="000000"/>
                <w:szCs w:val="21"/>
              </w:rPr>
              <w:t>の作業時間分布</w:t>
            </w:r>
          </w:hyperlink>
          <w:r>
            <w:rPr>
              <w:rFonts w:eastAsia="Calibri"/>
              <w:color w:val="000000"/>
              <w:szCs w:val="21"/>
            </w:rPr>
            <w:tab/>
          </w:r>
          <w:r>
            <w:fldChar w:fldCharType="begin"/>
          </w:r>
          <w:r>
            <w:instrText xml:space="preserve"> PAGEREF _heading=h.miwyv1a79cmb \h </w:instrText>
          </w:r>
          <w:r>
            <w:fldChar w:fldCharType="separate"/>
          </w:r>
          <w:r>
            <w:rPr>
              <w:rFonts w:eastAsia="Calibri"/>
              <w:color w:val="000000"/>
              <w:szCs w:val="21"/>
            </w:rPr>
            <w:t>44</w:t>
          </w:r>
          <w:r>
            <w:fldChar w:fldCharType="end"/>
          </w:r>
        </w:p>
        <w:p w14:paraId="47101E3F" w14:textId="77777777" w:rsidR="004D63E1" w:rsidRDefault="001F21D8">
          <w:pPr>
            <w:tabs>
              <w:tab w:val="right" w:pos="9071"/>
            </w:tabs>
            <w:spacing w:before="60"/>
            <w:ind w:left="1080"/>
            <w:rPr>
              <w:color w:val="000000"/>
              <w:szCs w:val="21"/>
            </w:rPr>
          </w:pPr>
          <w:hyperlink w:anchor="_heading=h.1gzmxwv0spic">
            <w:r>
              <w:rPr>
                <w:rFonts w:eastAsia="Calibri"/>
                <w:color w:val="000000"/>
                <w:szCs w:val="21"/>
              </w:rPr>
              <w:t>NixOS/nixpkgs</w:t>
            </w:r>
            <w:r>
              <w:rPr>
                <w:rFonts w:eastAsia="Calibri"/>
                <w:color w:val="000000"/>
                <w:szCs w:val="21"/>
              </w:rPr>
              <w:t>作業時間分布穿孔図</w:t>
            </w:r>
          </w:hyperlink>
          <w:r>
            <w:rPr>
              <w:rFonts w:eastAsia="Calibri"/>
              <w:color w:val="000000"/>
              <w:szCs w:val="21"/>
            </w:rPr>
            <w:tab/>
          </w:r>
          <w:r>
            <w:fldChar w:fldCharType="begin"/>
          </w:r>
          <w:r>
            <w:instrText xml:space="preserve"> PAGEREF _heading=h.1gzmxwv0spic \h </w:instrText>
          </w:r>
          <w:r>
            <w:fldChar w:fldCharType="separate"/>
          </w:r>
          <w:r>
            <w:rPr>
              <w:rFonts w:eastAsia="Calibri"/>
              <w:color w:val="000000"/>
              <w:szCs w:val="21"/>
            </w:rPr>
            <w:t>44</w:t>
          </w:r>
          <w:r>
            <w:fldChar w:fldCharType="end"/>
          </w:r>
        </w:p>
        <w:p w14:paraId="506531B3" w14:textId="77777777" w:rsidR="004D63E1" w:rsidRDefault="001F21D8">
          <w:pPr>
            <w:tabs>
              <w:tab w:val="right" w:pos="9071"/>
            </w:tabs>
            <w:spacing w:before="60"/>
            <w:ind w:left="720"/>
            <w:rPr>
              <w:color w:val="000000"/>
              <w:szCs w:val="21"/>
            </w:rPr>
          </w:pPr>
          <w:hyperlink w:anchor="_heading=h.5bnyeuowi96a">
            <w:r>
              <w:rPr>
                <w:rFonts w:eastAsia="Calibri"/>
                <w:color w:val="000000"/>
                <w:szCs w:val="21"/>
              </w:rPr>
              <w:t>II.</w:t>
            </w:r>
            <w:r>
              <w:rPr>
                <w:rFonts w:eastAsia="Calibri"/>
                <w:color w:val="000000"/>
                <w:szCs w:val="21"/>
              </w:rPr>
              <w:t>中国</w:t>
            </w:r>
            <w:r>
              <w:rPr>
                <w:rFonts w:eastAsia="Calibri"/>
                <w:color w:val="000000"/>
                <w:szCs w:val="21"/>
              </w:rPr>
              <w:t>OSS</w:t>
            </w:r>
            <w:r>
              <w:rPr>
                <w:rFonts w:eastAsia="Calibri"/>
                <w:color w:val="000000"/>
                <w:szCs w:val="21"/>
              </w:rPr>
              <w:t>で活発度トップ</w:t>
            </w:r>
            <w:r>
              <w:rPr>
                <w:rFonts w:eastAsia="Calibri"/>
                <w:color w:val="000000"/>
                <w:szCs w:val="21"/>
              </w:rPr>
              <w:t>30</w:t>
            </w:r>
          </w:hyperlink>
          <w:r>
            <w:rPr>
              <w:rFonts w:eastAsia="Calibri"/>
              <w:color w:val="000000"/>
              <w:szCs w:val="21"/>
            </w:rPr>
            <w:tab/>
          </w:r>
          <w:r>
            <w:fldChar w:fldCharType="begin"/>
          </w:r>
          <w:r>
            <w:instrText xml:space="preserve"> PAGEREF _heading=h.5bnyeuowi96a \h </w:instrText>
          </w:r>
          <w:r>
            <w:fldChar w:fldCharType="separate"/>
          </w:r>
          <w:r>
            <w:rPr>
              <w:rFonts w:eastAsia="Calibri"/>
              <w:color w:val="000000"/>
              <w:szCs w:val="21"/>
            </w:rPr>
            <w:t>44</w:t>
          </w:r>
          <w:r>
            <w:fldChar w:fldCharType="end"/>
          </w:r>
        </w:p>
        <w:p w14:paraId="55307F8F" w14:textId="77777777" w:rsidR="004D63E1" w:rsidRDefault="001F21D8">
          <w:pPr>
            <w:tabs>
              <w:tab w:val="right" w:pos="9071"/>
            </w:tabs>
            <w:spacing w:before="60"/>
            <w:ind w:left="1080"/>
            <w:rPr>
              <w:color w:val="000000"/>
              <w:szCs w:val="21"/>
            </w:rPr>
          </w:pPr>
          <w:hyperlink w:anchor="_heading=h.sn3vj2idwt35">
            <w:r>
              <w:rPr>
                <w:rFonts w:eastAsia="Calibri"/>
                <w:color w:val="000000"/>
                <w:szCs w:val="21"/>
              </w:rPr>
              <w:t>PaddlePaddle/Paddle</w:t>
            </w:r>
            <w:r>
              <w:rPr>
                <w:rFonts w:eastAsia="Calibri"/>
                <w:color w:val="000000"/>
                <w:szCs w:val="21"/>
              </w:rPr>
              <w:t>の作業時間分布</w:t>
            </w:r>
          </w:hyperlink>
          <w:r>
            <w:rPr>
              <w:rFonts w:eastAsia="Calibri"/>
              <w:color w:val="000000"/>
              <w:szCs w:val="21"/>
            </w:rPr>
            <w:tab/>
          </w:r>
          <w:r>
            <w:fldChar w:fldCharType="begin"/>
          </w:r>
          <w:r>
            <w:instrText xml:space="preserve"> PAG</w:instrText>
          </w:r>
          <w:r>
            <w:instrText xml:space="preserve">EREF _heading=h.sn3vj2idwt35 \h </w:instrText>
          </w:r>
          <w:r>
            <w:fldChar w:fldCharType="separate"/>
          </w:r>
          <w:r>
            <w:rPr>
              <w:rFonts w:eastAsia="Calibri"/>
              <w:color w:val="000000"/>
              <w:szCs w:val="21"/>
            </w:rPr>
            <w:t>47</w:t>
          </w:r>
          <w:r>
            <w:fldChar w:fldCharType="end"/>
          </w:r>
        </w:p>
        <w:p w14:paraId="409A817E" w14:textId="77777777" w:rsidR="004D63E1" w:rsidRDefault="001F21D8">
          <w:pPr>
            <w:tabs>
              <w:tab w:val="right" w:pos="9071"/>
            </w:tabs>
            <w:spacing w:before="60"/>
            <w:ind w:left="1080"/>
            <w:rPr>
              <w:color w:val="000000"/>
              <w:szCs w:val="21"/>
            </w:rPr>
          </w:pPr>
          <w:hyperlink w:anchor="_heading=h.3e45lju48fpe">
            <w:r>
              <w:rPr>
                <w:rFonts w:eastAsia="Calibri"/>
                <w:color w:val="000000"/>
                <w:szCs w:val="21"/>
              </w:rPr>
              <w:t>ant-design/ant-design</w:t>
            </w:r>
            <w:r>
              <w:rPr>
                <w:rFonts w:eastAsia="Calibri"/>
                <w:color w:val="000000"/>
                <w:szCs w:val="21"/>
              </w:rPr>
              <w:t>作業時間分布</w:t>
            </w:r>
          </w:hyperlink>
          <w:r>
            <w:rPr>
              <w:rFonts w:eastAsia="Calibri"/>
              <w:color w:val="000000"/>
              <w:szCs w:val="21"/>
            </w:rPr>
            <w:tab/>
          </w:r>
          <w:r>
            <w:fldChar w:fldCharType="begin"/>
          </w:r>
          <w:r>
            <w:instrText xml:space="preserve"> PAGEREF _heading=h.3e45lju48fpe \h </w:instrText>
          </w:r>
          <w:r>
            <w:fldChar w:fldCharType="separate"/>
          </w:r>
          <w:r>
            <w:rPr>
              <w:rFonts w:eastAsia="Calibri"/>
              <w:color w:val="000000"/>
              <w:szCs w:val="21"/>
            </w:rPr>
            <w:t>47</w:t>
          </w:r>
          <w:r>
            <w:fldChar w:fldCharType="end"/>
          </w:r>
        </w:p>
        <w:p w14:paraId="026691DF" w14:textId="77777777" w:rsidR="004D63E1" w:rsidRDefault="001F21D8">
          <w:pPr>
            <w:tabs>
              <w:tab w:val="right" w:pos="9071"/>
            </w:tabs>
            <w:spacing w:before="60"/>
            <w:ind w:left="1080"/>
            <w:rPr>
              <w:color w:val="000000"/>
              <w:szCs w:val="21"/>
            </w:rPr>
          </w:pPr>
          <w:hyperlink w:anchor="_heading=h.qy8tcy60kubs">
            <w:r>
              <w:rPr>
                <w:rFonts w:eastAsia="Calibri"/>
                <w:color w:val="000000"/>
                <w:szCs w:val="21"/>
              </w:rPr>
              <w:t>pingcap/tidb</w:t>
            </w:r>
            <w:r>
              <w:rPr>
                <w:rFonts w:eastAsia="Calibri"/>
                <w:color w:val="000000"/>
                <w:szCs w:val="21"/>
              </w:rPr>
              <w:t>の作業時間分布</w:t>
            </w:r>
          </w:hyperlink>
          <w:r>
            <w:rPr>
              <w:rFonts w:eastAsia="Calibri"/>
              <w:color w:val="000000"/>
              <w:szCs w:val="21"/>
            </w:rPr>
            <w:tab/>
          </w:r>
          <w:r>
            <w:fldChar w:fldCharType="begin"/>
          </w:r>
          <w:r>
            <w:instrText xml:space="preserve"> PAGEREF _heading=h.qy8tcy60kubs \h </w:instrText>
          </w:r>
          <w:r>
            <w:fldChar w:fldCharType="separate"/>
          </w:r>
          <w:r>
            <w:rPr>
              <w:rFonts w:eastAsia="Calibri"/>
              <w:color w:val="000000"/>
              <w:szCs w:val="21"/>
            </w:rPr>
            <w:t>47</w:t>
          </w:r>
          <w:r>
            <w:fldChar w:fldCharType="end"/>
          </w:r>
        </w:p>
        <w:p w14:paraId="33F6DC59" w14:textId="77777777" w:rsidR="004D63E1" w:rsidRDefault="001F21D8">
          <w:pPr>
            <w:tabs>
              <w:tab w:val="right" w:pos="9071"/>
            </w:tabs>
            <w:spacing w:before="60"/>
            <w:ind w:left="720"/>
            <w:rPr>
              <w:color w:val="000000"/>
              <w:szCs w:val="21"/>
            </w:rPr>
          </w:pPr>
          <w:hyperlink w:anchor="_heading=h.4l1sjxa7gtmi">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_heading=h.4l1sjxa7gtmi \h </w:instrText>
          </w:r>
          <w:r>
            <w:fldChar w:fldCharType="separate"/>
          </w:r>
          <w:r>
            <w:rPr>
              <w:rFonts w:eastAsia="Calibri"/>
              <w:color w:val="000000"/>
              <w:szCs w:val="21"/>
            </w:rPr>
            <w:t>47</w:t>
          </w:r>
          <w:r>
            <w:fldChar w:fldCharType="end"/>
          </w:r>
        </w:p>
        <w:p w14:paraId="20700EFD" w14:textId="77777777" w:rsidR="004D63E1" w:rsidRDefault="001F21D8">
          <w:pPr>
            <w:tabs>
              <w:tab w:val="right" w:pos="9071"/>
            </w:tabs>
            <w:spacing w:before="60"/>
            <w:ind w:left="720"/>
            <w:rPr>
              <w:color w:val="000000"/>
              <w:szCs w:val="21"/>
            </w:rPr>
          </w:pPr>
          <w:hyperlink w:anchor="_heading=h.nsce6evr9txb">
            <w:r>
              <w:rPr>
                <w:rFonts w:eastAsia="Calibri"/>
                <w:color w:val="000000"/>
                <w:szCs w:val="21"/>
              </w:rPr>
              <w:t>III.</w:t>
            </w:r>
            <w:r>
              <w:rPr>
                <w:rFonts w:eastAsia="Calibri"/>
                <w:color w:val="000000"/>
                <w:szCs w:val="21"/>
              </w:rPr>
              <w:t>中国企業のオープンソースデータの分析（活動順）</w:t>
            </w:r>
          </w:hyperlink>
          <w:r>
            <w:rPr>
              <w:rFonts w:eastAsia="Calibri"/>
              <w:color w:val="000000"/>
              <w:szCs w:val="21"/>
            </w:rPr>
            <w:tab/>
          </w:r>
          <w:r>
            <w:fldChar w:fldCharType="begin"/>
          </w:r>
          <w:r>
            <w:instrText xml:space="preserve"> PAGEREF _heading=h.nsce6evr9txb \h </w:instrText>
          </w:r>
          <w:r>
            <w:fldChar w:fldCharType="separate"/>
          </w:r>
          <w:r>
            <w:rPr>
              <w:rFonts w:eastAsia="Calibri"/>
              <w:color w:val="000000"/>
              <w:szCs w:val="21"/>
            </w:rPr>
            <w:t>48</w:t>
          </w:r>
          <w:r>
            <w:fldChar w:fldCharType="end"/>
          </w:r>
        </w:p>
        <w:p w14:paraId="05FBC36D" w14:textId="77777777" w:rsidR="004D63E1" w:rsidRDefault="001F21D8">
          <w:pPr>
            <w:tabs>
              <w:tab w:val="right" w:pos="9071"/>
            </w:tabs>
            <w:spacing w:before="60"/>
            <w:ind w:left="720"/>
            <w:rPr>
              <w:color w:val="000000"/>
              <w:szCs w:val="21"/>
            </w:rPr>
          </w:pPr>
          <w:hyperlink w:anchor="_heading=h.9ngkcvi1lnyy">
            <w:r>
              <w:rPr>
                <w:rFonts w:eastAsia="Calibri"/>
                <w:color w:val="000000"/>
                <w:szCs w:val="21"/>
              </w:rPr>
              <w:t xml:space="preserve">IV. Apache Foundation </w:t>
            </w:r>
            <w:r>
              <w:rPr>
                <w:rFonts w:eastAsia="Calibri"/>
                <w:color w:val="000000"/>
                <w:szCs w:val="21"/>
              </w:rPr>
              <w:t>中国におけ</w:t>
            </w:r>
            <w:r>
              <w:rPr>
                <w:rFonts w:eastAsia="Calibri"/>
                <w:color w:val="000000"/>
                <w:szCs w:val="21"/>
              </w:rPr>
              <w:t>るプロジェクト活動の分析</w:t>
            </w:r>
            <w:r>
              <w:rPr>
                <w:rFonts w:eastAsia="Calibri"/>
                <w:color w:val="000000"/>
                <w:szCs w:val="21"/>
              </w:rPr>
              <w:t xml:space="preserve"> </w:t>
            </w:r>
            <w:r>
              <w:rPr>
                <w:rFonts w:eastAsia="Calibri"/>
                <w:color w:val="000000"/>
                <w:szCs w:val="21"/>
              </w:rPr>
              <w:t>トップ</w:t>
            </w:r>
            <w:r>
              <w:rPr>
                <w:rFonts w:eastAsia="Calibri"/>
                <w:color w:val="000000"/>
                <w:szCs w:val="21"/>
              </w:rPr>
              <w:t>20</w:t>
            </w:r>
          </w:hyperlink>
          <w:r>
            <w:rPr>
              <w:rFonts w:eastAsia="Calibri"/>
              <w:color w:val="000000"/>
              <w:szCs w:val="21"/>
            </w:rPr>
            <w:tab/>
          </w:r>
          <w:r>
            <w:fldChar w:fldCharType="begin"/>
          </w:r>
          <w:r>
            <w:instrText xml:space="preserve"> PAGEREF _heading=h.9ngkcvi1lnyy \h </w:instrText>
          </w:r>
          <w:r>
            <w:fldChar w:fldCharType="separate"/>
          </w:r>
          <w:r>
            <w:rPr>
              <w:rFonts w:eastAsia="Calibri"/>
              <w:color w:val="000000"/>
              <w:szCs w:val="21"/>
            </w:rPr>
            <w:t>50</w:t>
          </w:r>
          <w:r>
            <w:fldChar w:fldCharType="end"/>
          </w:r>
        </w:p>
        <w:p w14:paraId="2684D2F6" w14:textId="77777777" w:rsidR="004D63E1" w:rsidRDefault="001F21D8">
          <w:pPr>
            <w:tabs>
              <w:tab w:val="right" w:pos="9071"/>
            </w:tabs>
            <w:spacing w:before="60"/>
            <w:ind w:left="1080"/>
            <w:rPr>
              <w:color w:val="000000"/>
              <w:szCs w:val="21"/>
            </w:rPr>
          </w:pPr>
          <w:hyperlink w:anchor="_heading=h.higbpbmdkfkv">
            <w:r>
              <w:rPr>
                <w:rFonts w:eastAsia="Calibri"/>
                <w:color w:val="000000"/>
                <w:szCs w:val="21"/>
              </w:rPr>
              <w:t xml:space="preserve">apache/echarts </w:t>
            </w:r>
            <w:r>
              <w:rPr>
                <w:rFonts w:eastAsia="Calibri"/>
                <w:color w:val="000000"/>
                <w:szCs w:val="21"/>
              </w:rPr>
              <w:t>の作業時間分布</w:t>
            </w:r>
          </w:hyperlink>
          <w:r>
            <w:rPr>
              <w:rFonts w:eastAsia="Calibri"/>
              <w:color w:val="000000"/>
              <w:szCs w:val="21"/>
            </w:rPr>
            <w:tab/>
          </w:r>
          <w:r>
            <w:fldChar w:fldCharType="begin"/>
          </w:r>
          <w:r>
            <w:instrText xml:space="preserve"> PAGEREF _heading=h.higbpbmdkfkv \h </w:instrText>
          </w:r>
          <w:r>
            <w:fldChar w:fldCharType="separate"/>
          </w:r>
          <w:r>
            <w:rPr>
              <w:rFonts w:eastAsia="Calibri"/>
              <w:color w:val="000000"/>
              <w:szCs w:val="21"/>
            </w:rPr>
            <w:t>50</w:t>
          </w:r>
          <w:r>
            <w:fldChar w:fldCharType="end"/>
          </w:r>
        </w:p>
        <w:p w14:paraId="509E0135" w14:textId="77777777" w:rsidR="004D63E1" w:rsidRDefault="001F21D8">
          <w:pPr>
            <w:tabs>
              <w:tab w:val="right" w:pos="9071"/>
            </w:tabs>
            <w:spacing w:before="60"/>
            <w:ind w:left="1080"/>
            <w:rPr>
              <w:color w:val="000000"/>
              <w:szCs w:val="21"/>
            </w:rPr>
          </w:pPr>
          <w:hyperlink w:anchor="_heading=h.d5vaf8yntp3k">
            <w:r>
              <w:rPr>
                <w:rFonts w:eastAsia="Calibri"/>
                <w:color w:val="000000"/>
                <w:szCs w:val="21"/>
              </w:rPr>
              <w:t>apache/skywalking</w:t>
            </w:r>
            <w:r>
              <w:rPr>
                <w:rFonts w:eastAsia="Calibri"/>
                <w:color w:val="000000"/>
                <w:szCs w:val="21"/>
              </w:rPr>
              <w:t>の作業時間分布</w:t>
            </w:r>
          </w:hyperlink>
          <w:r>
            <w:rPr>
              <w:rFonts w:eastAsia="Calibri"/>
              <w:color w:val="000000"/>
              <w:szCs w:val="21"/>
            </w:rPr>
            <w:tab/>
          </w:r>
          <w:r>
            <w:fldChar w:fldCharType="begin"/>
          </w:r>
          <w:r>
            <w:instrText xml:space="preserve"> PAGEREF _heading=h.d5vaf8yntp3k \h </w:instrText>
          </w:r>
          <w:r>
            <w:fldChar w:fldCharType="separate"/>
          </w:r>
          <w:r>
            <w:rPr>
              <w:rFonts w:eastAsia="Calibri"/>
              <w:color w:val="000000"/>
              <w:szCs w:val="21"/>
            </w:rPr>
            <w:t>52</w:t>
          </w:r>
          <w:r>
            <w:fldChar w:fldCharType="end"/>
          </w:r>
        </w:p>
        <w:p w14:paraId="58A11FED" w14:textId="77777777" w:rsidR="004D63E1" w:rsidRDefault="001F21D8">
          <w:pPr>
            <w:tabs>
              <w:tab w:val="right" w:pos="9071"/>
            </w:tabs>
            <w:spacing w:before="60"/>
            <w:ind w:left="1080"/>
            <w:rPr>
              <w:color w:val="000000"/>
              <w:szCs w:val="21"/>
            </w:rPr>
          </w:pPr>
          <w:hyperlink w:anchor="_heading=h.cn8lixq2r8v4">
            <w:r>
              <w:rPr>
                <w:rFonts w:eastAsia="Calibri"/>
                <w:color w:val="000000"/>
                <w:szCs w:val="21"/>
              </w:rPr>
              <w:t>apache/ozone</w:t>
            </w:r>
            <w:r>
              <w:rPr>
                <w:rFonts w:eastAsia="Calibri"/>
                <w:color w:val="000000"/>
                <w:szCs w:val="21"/>
              </w:rPr>
              <w:t>の作業時間</w:t>
            </w:r>
            <w:r>
              <w:rPr>
                <w:rFonts w:eastAsia="Calibri"/>
                <w:color w:val="000000"/>
                <w:szCs w:val="21"/>
              </w:rPr>
              <w:t>分布</w:t>
            </w:r>
          </w:hyperlink>
          <w:r>
            <w:rPr>
              <w:rFonts w:eastAsia="Calibri"/>
              <w:color w:val="000000"/>
              <w:szCs w:val="21"/>
            </w:rPr>
            <w:tab/>
          </w:r>
          <w:r>
            <w:fldChar w:fldCharType="begin"/>
          </w:r>
          <w:r>
            <w:instrText xml:space="preserve"> PAGEREF _heading=h.cn8lixq2r8v4 \h </w:instrText>
          </w:r>
          <w:r>
            <w:fldChar w:fldCharType="separate"/>
          </w:r>
          <w:r>
            <w:rPr>
              <w:rFonts w:eastAsia="Calibri"/>
              <w:color w:val="000000"/>
              <w:szCs w:val="21"/>
            </w:rPr>
            <w:t>52</w:t>
          </w:r>
          <w:r>
            <w:fldChar w:fldCharType="end"/>
          </w:r>
        </w:p>
        <w:p w14:paraId="3852A07D" w14:textId="77777777" w:rsidR="004D63E1" w:rsidRDefault="001F21D8">
          <w:pPr>
            <w:tabs>
              <w:tab w:val="right" w:pos="9071"/>
            </w:tabs>
            <w:spacing w:before="60"/>
            <w:ind w:left="720"/>
            <w:rPr>
              <w:color w:val="000000"/>
              <w:szCs w:val="21"/>
            </w:rPr>
          </w:pPr>
          <w:hyperlink w:anchor="_heading=h.qj1x0asnvrlf">
            <w:r>
              <w:rPr>
                <w:rFonts w:eastAsia="Calibri"/>
                <w:color w:val="000000"/>
                <w:szCs w:val="21"/>
              </w:rPr>
              <w:t>V. CNCF</w:t>
            </w:r>
            <w:r>
              <w:rPr>
                <w:rFonts w:eastAsia="Calibri"/>
                <w:color w:val="000000"/>
                <w:szCs w:val="21"/>
              </w:rPr>
              <w:t>中国プロジェクト活動分析トップ</w:t>
            </w:r>
            <w:r>
              <w:rPr>
                <w:rFonts w:eastAsia="Calibri"/>
                <w:color w:val="000000"/>
                <w:szCs w:val="21"/>
              </w:rPr>
              <w:t>20</w:t>
            </w:r>
          </w:hyperlink>
          <w:r>
            <w:rPr>
              <w:rFonts w:eastAsia="Calibri"/>
              <w:color w:val="000000"/>
              <w:szCs w:val="21"/>
            </w:rPr>
            <w:tab/>
          </w:r>
          <w:r>
            <w:fldChar w:fldCharType="begin"/>
          </w:r>
          <w:r>
            <w:instrText xml:space="preserve"> PAGEREF _heading=h.qj1x0asnvrlf \h </w:instrText>
          </w:r>
          <w:r>
            <w:fldChar w:fldCharType="separate"/>
          </w:r>
          <w:r>
            <w:rPr>
              <w:rFonts w:eastAsia="Calibri"/>
              <w:color w:val="000000"/>
              <w:szCs w:val="21"/>
            </w:rPr>
            <w:t>53</w:t>
          </w:r>
          <w:r>
            <w:fldChar w:fldCharType="end"/>
          </w:r>
        </w:p>
        <w:p w14:paraId="54E3A9A2" w14:textId="77777777" w:rsidR="004D63E1" w:rsidRDefault="001F21D8">
          <w:pPr>
            <w:tabs>
              <w:tab w:val="right" w:pos="9071"/>
            </w:tabs>
            <w:spacing w:before="60"/>
            <w:ind w:left="1080"/>
            <w:rPr>
              <w:color w:val="000000"/>
              <w:szCs w:val="21"/>
            </w:rPr>
          </w:pPr>
          <w:hyperlink w:anchor="_heading=h.dl6zh1xqn3s5">
            <w:r>
              <w:rPr>
                <w:rFonts w:eastAsia="Calibri"/>
                <w:color w:val="000000"/>
                <w:szCs w:val="21"/>
              </w:rPr>
              <w:t>GOHARBOR/HARBOR</w:t>
            </w:r>
            <w:r>
              <w:rPr>
                <w:rFonts w:eastAsia="Calibri"/>
                <w:color w:val="000000"/>
                <w:szCs w:val="21"/>
              </w:rPr>
              <w:t>の作業時間分布</w:t>
            </w:r>
          </w:hyperlink>
          <w:r>
            <w:rPr>
              <w:rFonts w:eastAsia="Calibri"/>
              <w:color w:val="000000"/>
              <w:szCs w:val="21"/>
            </w:rPr>
            <w:tab/>
          </w:r>
          <w:r>
            <w:fldChar w:fldCharType="begin"/>
          </w:r>
          <w:r>
            <w:instrText xml:space="preserve"> PAGEREF _heading=h.dl6zh1xqn3s5 \h </w:instrText>
          </w:r>
          <w:r>
            <w:fldChar w:fldCharType="separate"/>
          </w:r>
          <w:r>
            <w:rPr>
              <w:rFonts w:eastAsia="Calibri"/>
              <w:color w:val="000000"/>
              <w:szCs w:val="21"/>
            </w:rPr>
            <w:t>54</w:t>
          </w:r>
          <w:r>
            <w:fldChar w:fldCharType="end"/>
          </w:r>
        </w:p>
        <w:p w14:paraId="3CEF9DF8" w14:textId="77777777" w:rsidR="004D63E1" w:rsidRDefault="001F21D8">
          <w:pPr>
            <w:tabs>
              <w:tab w:val="right" w:pos="9071"/>
            </w:tabs>
            <w:spacing w:before="60"/>
            <w:ind w:left="1080"/>
            <w:rPr>
              <w:color w:val="000000"/>
              <w:szCs w:val="21"/>
            </w:rPr>
          </w:pPr>
          <w:hyperlink w:anchor="_heading=h.buxwhutg1a6j">
            <w:r>
              <w:rPr>
                <w:rFonts w:eastAsia="Calibri"/>
                <w:color w:val="000000"/>
                <w:szCs w:val="21"/>
              </w:rPr>
              <w:t>oam-dev/kubevela</w:t>
            </w:r>
            <w:r>
              <w:rPr>
                <w:rFonts w:eastAsia="Calibri"/>
                <w:color w:val="000000"/>
                <w:szCs w:val="21"/>
              </w:rPr>
              <w:t>の作業時間分布</w:t>
            </w:r>
          </w:hyperlink>
          <w:r>
            <w:rPr>
              <w:rFonts w:eastAsia="Calibri"/>
              <w:color w:val="000000"/>
              <w:szCs w:val="21"/>
            </w:rPr>
            <w:tab/>
          </w:r>
          <w:r>
            <w:fldChar w:fldCharType="begin"/>
          </w:r>
          <w:r>
            <w:instrText xml:space="preserve"> PAGEREF _heading=h.buxwhutg1a6j \h </w:instrText>
          </w:r>
          <w:r>
            <w:fldChar w:fldCharType="separate"/>
          </w:r>
          <w:r>
            <w:rPr>
              <w:rFonts w:eastAsia="Calibri"/>
              <w:color w:val="000000"/>
              <w:szCs w:val="21"/>
            </w:rPr>
            <w:t>55</w:t>
          </w:r>
          <w:r>
            <w:fldChar w:fldCharType="end"/>
          </w:r>
        </w:p>
        <w:p w14:paraId="4F8BFF12" w14:textId="77777777" w:rsidR="004D63E1" w:rsidRDefault="001F21D8">
          <w:pPr>
            <w:tabs>
              <w:tab w:val="right" w:pos="9071"/>
            </w:tabs>
            <w:spacing w:before="60"/>
            <w:ind w:left="1080"/>
            <w:rPr>
              <w:color w:val="000000"/>
              <w:szCs w:val="21"/>
            </w:rPr>
          </w:pPr>
          <w:hyperlink w:anchor="_heading=h.go75dojwj53u">
            <w:r>
              <w:rPr>
                <w:rFonts w:eastAsia="Calibri"/>
                <w:color w:val="000000"/>
                <w:szCs w:val="21"/>
              </w:rPr>
              <w:t>kubeovn/kube-ovn</w:t>
            </w:r>
            <w:r>
              <w:rPr>
                <w:rFonts w:eastAsia="Calibri"/>
                <w:color w:val="000000"/>
                <w:szCs w:val="21"/>
              </w:rPr>
              <w:t>の作業時間分布</w:t>
            </w:r>
          </w:hyperlink>
          <w:r>
            <w:rPr>
              <w:rFonts w:eastAsia="Calibri"/>
              <w:color w:val="000000"/>
              <w:szCs w:val="21"/>
            </w:rPr>
            <w:tab/>
          </w:r>
          <w:r>
            <w:fldChar w:fldCharType="begin"/>
          </w:r>
          <w:r>
            <w:instrText xml:space="preserve"> PAGEREF _heading=h.go75dojwj53u \h </w:instrText>
          </w:r>
          <w:r>
            <w:fldChar w:fldCharType="separate"/>
          </w:r>
          <w:r>
            <w:rPr>
              <w:rFonts w:eastAsia="Calibri"/>
              <w:color w:val="000000"/>
              <w:szCs w:val="21"/>
            </w:rPr>
            <w:t>55</w:t>
          </w:r>
          <w:r>
            <w:fldChar w:fldCharType="end"/>
          </w:r>
        </w:p>
        <w:p w14:paraId="48C5366C" w14:textId="77777777" w:rsidR="004D63E1" w:rsidRDefault="001F21D8">
          <w:pPr>
            <w:tabs>
              <w:tab w:val="right" w:pos="9071"/>
            </w:tabs>
            <w:spacing w:before="60"/>
            <w:ind w:left="720"/>
            <w:rPr>
              <w:color w:val="000000"/>
              <w:szCs w:val="21"/>
            </w:rPr>
          </w:pPr>
          <w:hyperlink w:anchor="_heading=h.m03gbwsjkzmt">
            <w:r>
              <w:rPr>
                <w:rFonts w:eastAsia="Calibri"/>
                <w:color w:val="000000"/>
                <w:szCs w:val="21"/>
              </w:rPr>
              <w:t xml:space="preserve">VI. Linux Foundation </w:t>
            </w:r>
            <w:r>
              <w:rPr>
                <w:rFonts w:eastAsia="Calibri"/>
                <w:color w:val="000000"/>
                <w:szCs w:val="21"/>
              </w:rPr>
              <w:t>中国のプロジェクト活動ランキング</w:t>
            </w:r>
            <w:r>
              <w:rPr>
                <w:rFonts w:eastAsia="Calibri"/>
                <w:color w:val="000000"/>
                <w:szCs w:val="21"/>
              </w:rPr>
              <w:t xml:space="preserve"> </w:t>
            </w:r>
            <w:r>
              <w:rPr>
                <w:rFonts w:eastAsia="Calibri"/>
                <w:color w:val="000000"/>
                <w:szCs w:val="21"/>
              </w:rPr>
              <w:t>トップ</w:t>
            </w:r>
            <w:r>
              <w:rPr>
                <w:rFonts w:eastAsia="Calibri"/>
                <w:color w:val="000000"/>
                <w:szCs w:val="21"/>
              </w:rPr>
              <w:t>20</w:t>
            </w:r>
          </w:hyperlink>
          <w:r>
            <w:rPr>
              <w:rFonts w:eastAsia="Calibri"/>
              <w:color w:val="000000"/>
              <w:szCs w:val="21"/>
            </w:rPr>
            <w:tab/>
          </w:r>
          <w:r>
            <w:fldChar w:fldCharType="begin"/>
          </w:r>
          <w:r>
            <w:instrText xml:space="preserve"> PAGEREF _heading=h.m03gb</w:instrText>
          </w:r>
          <w:r>
            <w:instrText xml:space="preserve">wsjkzmt \h </w:instrText>
          </w:r>
          <w:r>
            <w:fldChar w:fldCharType="separate"/>
          </w:r>
          <w:r>
            <w:rPr>
              <w:rFonts w:eastAsia="Calibri"/>
              <w:color w:val="000000"/>
              <w:szCs w:val="21"/>
            </w:rPr>
            <w:t>56</w:t>
          </w:r>
          <w:r>
            <w:fldChar w:fldCharType="end"/>
          </w:r>
        </w:p>
        <w:p w14:paraId="50C5A1C1" w14:textId="77777777" w:rsidR="004D63E1" w:rsidRDefault="001F21D8">
          <w:pPr>
            <w:tabs>
              <w:tab w:val="right" w:pos="9071"/>
            </w:tabs>
            <w:spacing w:before="60"/>
            <w:ind w:left="1080"/>
            <w:rPr>
              <w:color w:val="000000"/>
              <w:szCs w:val="21"/>
            </w:rPr>
          </w:pPr>
          <w:hyperlink w:anchor="_heading=h.cu0paimbuu17">
            <w:r>
              <w:rPr>
                <w:rFonts w:eastAsia="Calibri"/>
                <w:color w:val="000000"/>
                <w:szCs w:val="21"/>
              </w:rPr>
              <w:t>milvus-io/milvus</w:t>
            </w:r>
            <w:r>
              <w:rPr>
                <w:rFonts w:eastAsia="Calibri"/>
                <w:color w:val="000000"/>
                <w:szCs w:val="21"/>
              </w:rPr>
              <w:t>の作業時間分布</w:t>
            </w:r>
          </w:hyperlink>
          <w:r>
            <w:rPr>
              <w:rFonts w:eastAsia="Calibri"/>
              <w:color w:val="000000"/>
              <w:szCs w:val="21"/>
            </w:rPr>
            <w:tab/>
          </w:r>
          <w:r>
            <w:fldChar w:fldCharType="begin"/>
          </w:r>
          <w:r>
            <w:instrText xml:space="preserve"> PAGEREF _heading=h.cu0paimbuu17 \h </w:instrText>
          </w:r>
          <w:r>
            <w:fldChar w:fldCharType="separate"/>
          </w:r>
          <w:r>
            <w:rPr>
              <w:rFonts w:eastAsia="Calibri"/>
              <w:color w:val="000000"/>
              <w:szCs w:val="21"/>
            </w:rPr>
            <w:t>57</w:t>
          </w:r>
          <w:r>
            <w:fldChar w:fldCharType="end"/>
          </w:r>
        </w:p>
        <w:p w14:paraId="48DB3EC2" w14:textId="77777777" w:rsidR="004D63E1" w:rsidRDefault="001F21D8">
          <w:pPr>
            <w:tabs>
              <w:tab w:val="right" w:pos="9071"/>
            </w:tabs>
            <w:spacing w:before="60"/>
            <w:ind w:left="1080"/>
            <w:rPr>
              <w:color w:val="000000"/>
              <w:szCs w:val="21"/>
            </w:rPr>
          </w:pPr>
          <w:hyperlink w:anchor="_heading=h.d26087bwc9ox">
            <w:r>
              <w:rPr>
                <w:rFonts w:eastAsia="Calibri"/>
                <w:color w:val="000000"/>
                <w:szCs w:val="21"/>
              </w:rPr>
              <w:t>onnx/onnx</w:t>
            </w:r>
            <w:r>
              <w:rPr>
                <w:rFonts w:eastAsia="Calibri"/>
                <w:color w:val="000000"/>
                <w:szCs w:val="21"/>
              </w:rPr>
              <w:t>の作業時間分布</w:t>
            </w:r>
          </w:hyperlink>
          <w:r>
            <w:rPr>
              <w:rFonts w:eastAsia="Calibri"/>
              <w:color w:val="000000"/>
              <w:szCs w:val="21"/>
            </w:rPr>
            <w:tab/>
          </w:r>
          <w:r>
            <w:fldChar w:fldCharType="begin"/>
          </w:r>
          <w:r>
            <w:instrText xml:space="preserve"> PAGEREF _heading=h.d26087bwc9ox \h </w:instrText>
          </w:r>
          <w:r>
            <w:fldChar w:fldCharType="separate"/>
          </w:r>
          <w:r>
            <w:rPr>
              <w:rFonts w:eastAsia="Calibri"/>
              <w:color w:val="000000"/>
              <w:szCs w:val="21"/>
            </w:rPr>
            <w:t>57</w:t>
          </w:r>
          <w:r>
            <w:fldChar w:fldCharType="end"/>
          </w:r>
        </w:p>
        <w:p w14:paraId="1E03638F" w14:textId="77777777" w:rsidR="004D63E1" w:rsidRDefault="001F21D8">
          <w:pPr>
            <w:tabs>
              <w:tab w:val="right" w:pos="9071"/>
            </w:tabs>
            <w:spacing w:before="60"/>
            <w:ind w:left="1080"/>
            <w:rPr>
              <w:color w:val="000000"/>
              <w:szCs w:val="21"/>
            </w:rPr>
          </w:pPr>
          <w:hyperlink w:anchor="_heading=h.2zgvtn7kct70">
            <w:r>
              <w:rPr>
                <w:rFonts w:eastAsia="Calibri"/>
                <w:color w:val="000000"/>
                <w:szCs w:val="21"/>
              </w:rPr>
              <w:t>kubeflow/</w:t>
            </w:r>
            <w:r>
              <w:rPr>
                <w:rFonts w:eastAsia="Calibri"/>
                <w:color w:val="000000"/>
                <w:szCs w:val="21"/>
              </w:rPr>
              <w:t>kfserving</w:t>
            </w:r>
            <w:r>
              <w:rPr>
                <w:rFonts w:eastAsia="Calibri"/>
                <w:color w:val="000000"/>
                <w:szCs w:val="21"/>
              </w:rPr>
              <w:t>の作業時間分布</w:t>
            </w:r>
          </w:hyperlink>
          <w:r>
            <w:rPr>
              <w:rFonts w:eastAsia="Calibri"/>
              <w:color w:val="000000"/>
              <w:szCs w:val="21"/>
            </w:rPr>
            <w:tab/>
          </w:r>
          <w:r>
            <w:fldChar w:fldCharType="begin"/>
          </w:r>
          <w:r>
            <w:instrText xml:space="preserve"> PAGEREF _heading=h.2zgvtn7kct70 \h </w:instrText>
          </w:r>
          <w:r>
            <w:fldChar w:fldCharType="separate"/>
          </w:r>
          <w:r>
            <w:rPr>
              <w:rFonts w:eastAsia="Calibri"/>
              <w:color w:val="000000"/>
              <w:szCs w:val="21"/>
            </w:rPr>
            <w:t>57</w:t>
          </w:r>
          <w:r>
            <w:fldChar w:fldCharType="end"/>
          </w:r>
        </w:p>
        <w:p w14:paraId="030F1894" w14:textId="77777777" w:rsidR="004D63E1" w:rsidRDefault="001F21D8">
          <w:pPr>
            <w:tabs>
              <w:tab w:val="right" w:pos="9071"/>
            </w:tabs>
            <w:spacing w:before="60"/>
            <w:ind w:left="720"/>
            <w:rPr>
              <w:color w:val="000000"/>
              <w:szCs w:val="21"/>
            </w:rPr>
          </w:pPr>
          <w:hyperlink w:anchor="_heading=h.8qkdg8as3bpb">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_heading=h.8qkdg8as3bpb \h </w:instrText>
          </w:r>
          <w:r>
            <w:fldChar w:fldCharType="separate"/>
          </w:r>
          <w:r>
            <w:rPr>
              <w:rFonts w:eastAsia="Calibri"/>
              <w:color w:val="000000"/>
              <w:szCs w:val="21"/>
            </w:rPr>
            <w:t>57</w:t>
          </w:r>
          <w:r>
            <w:fldChar w:fldCharType="end"/>
          </w:r>
        </w:p>
        <w:p w14:paraId="752E9F02" w14:textId="77777777" w:rsidR="004D63E1" w:rsidRDefault="001F21D8">
          <w:pPr>
            <w:tabs>
              <w:tab w:val="right" w:pos="9071"/>
            </w:tabs>
            <w:spacing w:before="60"/>
            <w:ind w:left="360"/>
            <w:rPr>
              <w:color w:val="000000"/>
              <w:szCs w:val="21"/>
            </w:rPr>
          </w:pPr>
          <w:hyperlink w:anchor="_heading=h.ttlfhc8xn6g1">
            <w:r>
              <w:rPr>
                <w:rFonts w:eastAsia="Calibri"/>
                <w:color w:val="000000"/>
                <w:szCs w:val="21"/>
              </w:rPr>
              <w:t>Gitee</w:t>
            </w:r>
            <w:r>
              <w:rPr>
                <w:rFonts w:eastAsia="Calibri"/>
                <w:color w:val="000000"/>
                <w:szCs w:val="21"/>
              </w:rPr>
              <w:t>データ</w:t>
            </w:r>
          </w:hyperlink>
          <w:r>
            <w:rPr>
              <w:rFonts w:eastAsia="Calibri"/>
              <w:color w:val="000000"/>
              <w:szCs w:val="21"/>
            </w:rPr>
            <w:tab/>
          </w:r>
          <w:r>
            <w:fldChar w:fldCharType="begin"/>
          </w:r>
          <w:r>
            <w:instrText xml:space="preserve"> PAGEREF _heading=h.ttlfhc8xn6g1 \h </w:instrText>
          </w:r>
          <w:r>
            <w:fldChar w:fldCharType="separate"/>
          </w:r>
          <w:r>
            <w:rPr>
              <w:rFonts w:eastAsia="Calibri"/>
              <w:color w:val="000000"/>
              <w:szCs w:val="21"/>
            </w:rPr>
            <w:t>57</w:t>
          </w:r>
          <w:r>
            <w:fldChar w:fldCharType="end"/>
          </w:r>
        </w:p>
        <w:p w14:paraId="1897073E" w14:textId="77777777" w:rsidR="004D63E1" w:rsidRDefault="001F21D8">
          <w:pPr>
            <w:tabs>
              <w:tab w:val="right" w:pos="9071"/>
            </w:tabs>
            <w:spacing w:before="60"/>
            <w:ind w:left="720"/>
            <w:rPr>
              <w:color w:val="000000"/>
              <w:szCs w:val="21"/>
            </w:rPr>
          </w:pPr>
          <w:hyperlink w:anchor="_heading=h.3y2zdbyagi6p">
            <w:r>
              <w:rPr>
                <w:rFonts w:eastAsia="Calibri"/>
                <w:color w:val="000000"/>
                <w:szCs w:val="21"/>
              </w:rPr>
              <w:t>1.</w:t>
            </w:r>
            <w:r>
              <w:rPr>
                <w:rFonts w:eastAsia="Calibri"/>
                <w:color w:val="000000"/>
                <w:szCs w:val="21"/>
              </w:rPr>
              <w:t>概要</w:t>
            </w:r>
          </w:hyperlink>
          <w:r>
            <w:rPr>
              <w:rFonts w:eastAsia="Calibri"/>
              <w:color w:val="000000"/>
              <w:szCs w:val="21"/>
            </w:rPr>
            <w:tab/>
          </w:r>
          <w:r>
            <w:fldChar w:fldCharType="begin"/>
          </w:r>
          <w:r>
            <w:instrText xml:space="preserve"> PAGEREF _heading=h.3y2zdbyagi6p \h </w:instrText>
          </w:r>
          <w:r>
            <w:fldChar w:fldCharType="separate"/>
          </w:r>
          <w:r>
            <w:rPr>
              <w:rFonts w:eastAsia="Calibri"/>
              <w:color w:val="000000"/>
              <w:szCs w:val="21"/>
            </w:rPr>
            <w:t>58</w:t>
          </w:r>
          <w:r>
            <w:fldChar w:fldCharType="end"/>
          </w:r>
        </w:p>
        <w:p w14:paraId="74FD9522" w14:textId="77777777" w:rsidR="004D63E1" w:rsidRDefault="001F21D8">
          <w:pPr>
            <w:tabs>
              <w:tab w:val="right" w:pos="9071"/>
            </w:tabs>
            <w:spacing w:before="60"/>
            <w:ind w:left="720"/>
            <w:rPr>
              <w:color w:val="000000"/>
              <w:szCs w:val="21"/>
            </w:rPr>
          </w:pPr>
          <w:hyperlink w:anchor="_heading=h.pcd6xkc2jnak">
            <w:r>
              <w:rPr>
                <w:rFonts w:eastAsia="Calibri"/>
                <w:color w:val="000000"/>
                <w:szCs w:val="21"/>
              </w:rPr>
              <w:t>2.</w:t>
            </w:r>
            <w:r>
              <w:rPr>
                <w:rFonts w:eastAsia="Calibri"/>
                <w:color w:val="000000"/>
                <w:szCs w:val="21"/>
              </w:rPr>
              <w:t>主な内容と調査結果</w:t>
            </w:r>
          </w:hyperlink>
          <w:r>
            <w:rPr>
              <w:rFonts w:eastAsia="Calibri"/>
              <w:color w:val="000000"/>
              <w:szCs w:val="21"/>
            </w:rPr>
            <w:tab/>
          </w:r>
          <w:r>
            <w:fldChar w:fldCharType="begin"/>
          </w:r>
          <w:r>
            <w:instrText xml:space="preserve"> PAGEREF _heading=h.pcd6xkc2jnak </w:instrText>
          </w:r>
          <w:r>
            <w:instrText xml:space="preserve">\h </w:instrText>
          </w:r>
          <w:r>
            <w:fldChar w:fldCharType="separate"/>
          </w:r>
          <w:r>
            <w:rPr>
              <w:rFonts w:eastAsia="Calibri"/>
              <w:color w:val="000000"/>
              <w:szCs w:val="21"/>
            </w:rPr>
            <w:t>58</w:t>
          </w:r>
          <w:r>
            <w:fldChar w:fldCharType="end"/>
          </w:r>
        </w:p>
        <w:p w14:paraId="3F4F41B9" w14:textId="77777777" w:rsidR="004D63E1" w:rsidRDefault="001F21D8">
          <w:pPr>
            <w:tabs>
              <w:tab w:val="right" w:pos="9071"/>
            </w:tabs>
            <w:spacing w:before="60"/>
            <w:ind w:left="1080"/>
            <w:rPr>
              <w:color w:val="000000"/>
              <w:szCs w:val="21"/>
            </w:rPr>
          </w:pPr>
          <w:hyperlink w:anchor="_heading=h.k7x8c5r60wjj">
            <w:r>
              <w:rPr>
                <w:rFonts w:eastAsia="Calibri"/>
                <w:color w:val="000000"/>
                <w:szCs w:val="21"/>
              </w:rPr>
              <w:t xml:space="preserve">2.1 </w:t>
            </w:r>
            <w:r>
              <w:rPr>
                <w:rFonts w:eastAsia="Calibri"/>
                <w:color w:val="000000"/>
                <w:szCs w:val="21"/>
              </w:rPr>
              <w:t>一般的な傾向</w:t>
            </w:r>
          </w:hyperlink>
          <w:r>
            <w:rPr>
              <w:rFonts w:eastAsia="Calibri"/>
              <w:color w:val="000000"/>
              <w:szCs w:val="21"/>
            </w:rPr>
            <w:tab/>
          </w:r>
          <w:r>
            <w:fldChar w:fldCharType="begin"/>
          </w:r>
          <w:r>
            <w:instrText xml:space="preserve"> PAGEREF _heading=h.k7x8c5r60wjj \h </w:instrText>
          </w:r>
          <w:r>
            <w:fldChar w:fldCharType="separate"/>
          </w:r>
          <w:r>
            <w:rPr>
              <w:rFonts w:eastAsia="Calibri"/>
              <w:color w:val="000000"/>
              <w:szCs w:val="21"/>
            </w:rPr>
            <w:t>58</w:t>
          </w:r>
          <w:r>
            <w:fldChar w:fldCharType="end"/>
          </w:r>
        </w:p>
        <w:p w14:paraId="5E992029" w14:textId="77777777" w:rsidR="004D63E1" w:rsidRDefault="001F21D8">
          <w:pPr>
            <w:tabs>
              <w:tab w:val="right" w:pos="9071"/>
            </w:tabs>
            <w:spacing w:before="60"/>
            <w:ind w:left="1080"/>
            <w:rPr>
              <w:color w:val="000000"/>
              <w:szCs w:val="21"/>
            </w:rPr>
          </w:pPr>
          <w:hyperlink w:anchor="_heading=h.gd5pnmmqskhb">
            <w:r>
              <w:rPr>
                <w:rFonts w:eastAsia="Calibri"/>
                <w:color w:val="000000"/>
                <w:szCs w:val="21"/>
              </w:rPr>
              <w:t xml:space="preserve">2.2 </w:t>
            </w:r>
            <w:r>
              <w:rPr>
                <w:rFonts w:eastAsia="Calibri"/>
                <w:color w:val="000000"/>
                <w:szCs w:val="21"/>
              </w:rPr>
              <w:t>一般的な言語傾向</w:t>
            </w:r>
          </w:hyperlink>
          <w:r>
            <w:rPr>
              <w:rFonts w:eastAsia="Calibri"/>
              <w:color w:val="000000"/>
              <w:szCs w:val="21"/>
            </w:rPr>
            <w:tab/>
          </w:r>
          <w:r>
            <w:fldChar w:fldCharType="begin"/>
          </w:r>
          <w:r>
            <w:instrText xml:space="preserve"> PAGEREF _heading=h.gd5pnmmqskhb \h </w:instrText>
          </w:r>
          <w:r>
            <w:fldChar w:fldCharType="separate"/>
          </w:r>
          <w:r>
            <w:rPr>
              <w:rFonts w:eastAsia="Calibri"/>
              <w:color w:val="000000"/>
              <w:szCs w:val="21"/>
            </w:rPr>
            <w:t>58</w:t>
          </w:r>
          <w:r>
            <w:fldChar w:fldCharType="end"/>
          </w:r>
        </w:p>
        <w:p w14:paraId="3373A973" w14:textId="77777777" w:rsidR="004D63E1" w:rsidRDefault="001F21D8">
          <w:pPr>
            <w:tabs>
              <w:tab w:val="right" w:pos="9071"/>
            </w:tabs>
            <w:spacing w:before="60"/>
            <w:ind w:left="1080"/>
            <w:rPr>
              <w:color w:val="000000"/>
              <w:szCs w:val="21"/>
            </w:rPr>
          </w:pPr>
          <w:hyperlink w:anchor="_heading=h.y0ubl2wkrgg7">
            <w:r>
              <w:rPr>
                <w:rFonts w:eastAsia="Calibri"/>
                <w:color w:val="000000"/>
                <w:szCs w:val="21"/>
              </w:rPr>
              <w:t xml:space="preserve">2.3 </w:t>
            </w:r>
            <w:r>
              <w:rPr>
                <w:rFonts w:eastAsia="Calibri"/>
                <w:color w:val="000000"/>
                <w:szCs w:val="21"/>
              </w:rPr>
              <w:t>急成長している言語</w:t>
            </w:r>
          </w:hyperlink>
          <w:r>
            <w:rPr>
              <w:rFonts w:eastAsia="Calibri"/>
              <w:color w:val="000000"/>
              <w:szCs w:val="21"/>
            </w:rPr>
            <w:tab/>
          </w:r>
          <w:r>
            <w:fldChar w:fldCharType="begin"/>
          </w:r>
          <w:r>
            <w:instrText xml:space="preserve"> PAGEREF _heading=h</w:instrText>
          </w:r>
          <w:r>
            <w:instrText xml:space="preserve">.y0ubl2wkrgg7 \h </w:instrText>
          </w:r>
          <w:r>
            <w:fldChar w:fldCharType="separate"/>
          </w:r>
          <w:r>
            <w:rPr>
              <w:rFonts w:eastAsia="Calibri"/>
              <w:color w:val="000000"/>
              <w:szCs w:val="21"/>
            </w:rPr>
            <w:t>58</w:t>
          </w:r>
          <w:r>
            <w:fldChar w:fldCharType="end"/>
          </w:r>
        </w:p>
        <w:p w14:paraId="77387179" w14:textId="77777777" w:rsidR="004D63E1" w:rsidRDefault="001F21D8">
          <w:pPr>
            <w:tabs>
              <w:tab w:val="right" w:pos="9071"/>
            </w:tabs>
            <w:spacing w:before="60"/>
            <w:ind w:left="1080"/>
            <w:rPr>
              <w:color w:val="000000"/>
              <w:szCs w:val="21"/>
            </w:rPr>
          </w:pPr>
          <w:hyperlink w:anchor="_heading=h.njn6b7quwz7d">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_heading=h.njn6b7quwz7d \h </w:instrText>
          </w:r>
          <w:r>
            <w:fldChar w:fldCharType="separate"/>
          </w:r>
          <w:r>
            <w:rPr>
              <w:rFonts w:eastAsia="Calibri"/>
              <w:color w:val="000000"/>
              <w:szCs w:val="21"/>
            </w:rPr>
            <w:t>59</w:t>
          </w:r>
          <w:r>
            <w:fldChar w:fldCharType="end"/>
          </w:r>
        </w:p>
        <w:p w14:paraId="4B6620D9" w14:textId="77777777" w:rsidR="004D63E1" w:rsidRDefault="001F21D8">
          <w:pPr>
            <w:tabs>
              <w:tab w:val="right" w:pos="9071"/>
            </w:tabs>
            <w:spacing w:before="60"/>
            <w:ind w:left="1080"/>
            <w:rPr>
              <w:color w:val="000000"/>
              <w:szCs w:val="21"/>
            </w:rPr>
          </w:pPr>
          <w:hyperlink w:anchor="_heading=h.sc8kv5c0uf34">
            <w:r>
              <w:rPr>
                <w:rFonts w:eastAsia="Calibri"/>
                <w:color w:val="000000"/>
                <w:szCs w:val="21"/>
              </w:rPr>
              <w:t xml:space="preserve">2.4 </w:t>
            </w:r>
            <w:r>
              <w:rPr>
                <w:rFonts w:eastAsia="Calibri"/>
                <w:color w:val="000000"/>
                <w:szCs w:val="21"/>
              </w:rPr>
              <w:t>新規オープンソースプロジェクト分野の分布</w:t>
            </w:r>
          </w:hyperlink>
          <w:r>
            <w:rPr>
              <w:rFonts w:eastAsia="Calibri"/>
              <w:color w:val="000000"/>
              <w:szCs w:val="21"/>
            </w:rPr>
            <w:tab/>
          </w:r>
          <w:r>
            <w:fldChar w:fldCharType="begin"/>
          </w:r>
          <w:r>
            <w:instrText xml:space="preserve"> PAGEREF _heading=h.sc8kv5c0uf34 \h </w:instrText>
          </w:r>
          <w:r>
            <w:fldChar w:fldCharType="separate"/>
          </w:r>
          <w:r>
            <w:rPr>
              <w:rFonts w:eastAsia="Calibri"/>
              <w:color w:val="000000"/>
              <w:szCs w:val="21"/>
            </w:rPr>
            <w:t>59</w:t>
          </w:r>
          <w:r>
            <w:fldChar w:fldCharType="end"/>
          </w:r>
        </w:p>
        <w:p w14:paraId="28070245" w14:textId="77777777" w:rsidR="004D63E1" w:rsidRDefault="001F21D8">
          <w:pPr>
            <w:tabs>
              <w:tab w:val="right" w:pos="9071"/>
            </w:tabs>
            <w:spacing w:before="60"/>
            <w:ind w:left="1080"/>
            <w:rPr>
              <w:color w:val="000000"/>
              <w:szCs w:val="21"/>
            </w:rPr>
          </w:pPr>
          <w:hyperlink w:anchor="_heading=h.3lwa6dh2bqfg">
            <w:r>
              <w:rPr>
                <w:rFonts w:eastAsia="Calibri"/>
                <w:color w:val="000000"/>
                <w:szCs w:val="21"/>
              </w:rPr>
              <w:t xml:space="preserve">2.5 </w:t>
            </w:r>
            <w:r>
              <w:rPr>
                <w:rFonts w:eastAsia="Calibri"/>
                <w:color w:val="000000"/>
                <w:szCs w:val="21"/>
              </w:rPr>
              <w:t>開発者がその年に最も注目したユーザー</w:t>
            </w:r>
          </w:hyperlink>
          <w:r>
            <w:rPr>
              <w:rFonts w:eastAsia="Calibri"/>
              <w:color w:val="000000"/>
              <w:szCs w:val="21"/>
            </w:rPr>
            <w:tab/>
          </w:r>
          <w:r>
            <w:fldChar w:fldCharType="begin"/>
          </w:r>
          <w:r>
            <w:instrText xml:space="preserve"> PAGEREF _heading=h.3lwa6dh2bqfg \h </w:instrText>
          </w:r>
          <w:r>
            <w:fldChar w:fldCharType="separate"/>
          </w:r>
          <w:r>
            <w:rPr>
              <w:rFonts w:eastAsia="Calibri"/>
              <w:color w:val="000000"/>
              <w:szCs w:val="21"/>
            </w:rPr>
            <w:t>59</w:t>
          </w:r>
          <w:r>
            <w:fldChar w:fldCharType="end"/>
          </w:r>
        </w:p>
        <w:p w14:paraId="2FEED7F3" w14:textId="77777777" w:rsidR="004D63E1" w:rsidRDefault="001F21D8">
          <w:pPr>
            <w:tabs>
              <w:tab w:val="right" w:pos="9071"/>
            </w:tabs>
            <w:spacing w:before="60"/>
            <w:ind w:left="1080"/>
            <w:rPr>
              <w:color w:val="000000"/>
              <w:szCs w:val="21"/>
            </w:rPr>
          </w:pPr>
          <w:hyperlink w:anchor="_heading=h.pa88nmbw6rkz">
            <w:r>
              <w:rPr>
                <w:rFonts w:eastAsia="Calibri"/>
                <w:color w:val="000000"/>
                <w:szCs w:val="21"/>
              </w:rPr>
              <w:t xml:space="preserve">2.6 </w:t>
            </w:r>
            <w:r>
              <w:rPr>
                <w:rFonts w:eastAsia="Calibri"/>
                <w:color w:val="000000"/>
                <w:szCs w:val="21"/>
              </w:rPr>
              <w:t>最も開発者をに注目されている組織</w:t>
            </w:r>
          </w:hyperlink>
          <w:r>
            <w:rPr>
              <w:rFonts w:eastAsia="Calibri"/>
              <w:color w:val="000000"/>
              <w:szCs w:val="21"/>
            </w:rPr>
            <w:tab/>
          </w:r>
          <w:r>
            <w:fldChar w:fldCharType="begin"/>
          </w:r>
          <w:r>
            <w:instrText xml:space="preserve"> PAGEREF _heading=h.pa88nmbw6rkz \h </w:instrText>
          </w:r>
          <w:r>
            <w:fldChar w:fldCharType="separate"/>
          </w:r>
          <w:r>
            <w:rPr>
              <w:rFonts w:eastAsia="Calibri"/>
              <w:color w:val="000000"/>
              <w:szCs w:val="21"/>
            </w:rPr>
            <w:t>60</w:t>
          </w:r>
          <w:r>
            <w:fldChar w:fldCharType="end"/>
          </w:r>
        </w:p>
        <w:p w14:paraId="78DF58AB" w14:textId="77777777" w:rsidR="004D63E1" w:rsidRDefault="001F21D8">
          <w:pPr>
            <w:tabs>
              <w:tab w:val="right" w:pos="9071"/>
            </w:tabs>
            <w:spacing w:before="60"/>
            <w:ind w:left="1080"/>
            <w:rPr>
              <w:color w:val="000000"/>
              <w:szCs w:val="21"/>
            </w:rPr>
          </w:pPr>
          <w:hyperlink w:anchor="_heading=h.4b5y499cohpu">
            <w:r>
              <w:rPr>
                <w:rFonts w:eastAsia="Calibri"/>
                <w:color w:val="000000"/>
                <w:szCs w:val="21"/>
              </w:rPr>
              <w:t>2.7 Gitee</w:t>
            </w:r>
            <w:r>
              <w:rPr>
                <w:rFonts w:eastAsia="Calibri"/>
                <w:color w:val="000000"/>
                <w:szCs w:val="21"/>
              </w:rPr>
              <w:t>指数</w:t>
            </w:r>
          </w:hyperlink>
          <w:r>
            <w:rPr>
              <w:rFonts w:eastAsia="Calibri"/>
              <w:color w:val="000000"/>
              <w:szCs w:val="21"/>
            </w:rPr>
            <w:tab/>
          </w:r>
          <w:r>
            <w:fldChar w:fldCharType="begin"/>
          </w:r>
          <w:r>
            <w:instrText xml:space="preserve"> PAGEREF _heading=h.4b5y499cohpu \h </w:instrText>
          </w:r>
          <w:r>
            <w:fldChar w:fldCharType="separate"/>
          </w:r>
          <w:r>
            <w:rPr>
              <w:rFonts w:eastAsia="Calibri"/>
              <w:color w:val="000000"/>
              <w:szCs w:val="21"/>
            </w:rPr>
            <w:t>61</w:t>
          </w:r>
          <w:r>
            <w:fldChar w:fldCharType="end"/>
          </w:r>
        </w:p>
        <w:p w14:paraId="2B599EB2" w14:textId="77777777" w:rsidR="004D63E1" w:rsidRDefault="001F21D8">
          <w:pPr>
            <w:tabs>
              <w:tab w:val="right" w:pos="9071"/>
            </w:tabs>
            <w:spacing w:before="60"/>
            <w:ind w:left="1440"/>
            <w:rPr>
              <w:color w:val="000000"/>
              <w:szCs w:val="21"/>
            </w:rPr>
          </w:pPr>
          <w:hyperlink w:anchor="_heading=h.2shs25pfbsyj">
            <w:r>
              <w:rPr>
                <w:rFonts w:eastAsia="Calibri"/>
                <w:color w:val="000000"/>
                <w:szCs w:val="21"/>
              </w:rPr>
              <w:t>2.7.1 Gitee</w:t>
            </w:r>
            <w:r>
              <w:rPr>
                <w:rFonts w:eastAsia="Calibri"/>
                <w:color w:val="000000"/>
                <w:szCs w:val="21"/>
              </w:rPr>
              <w:t>指数の評価次元</w:t>
            </w:r>
          </w:hyperlink>
          <w:r>
            <w:rPr>
              <w:rFonts w:eastAsia="Calibri"/>
              <w:color w:val="000000"/>
              <w:szCs w:val="21"/>
            </w:rPr>
            <w:tab/>
          </w:r>
          <w:r>
            <w:fldChar w:fldCharType="begin"/>
          </w:r>
          <w:r>
            <w:instrText xml:space="preserve"> PAGEREF _heading=h.2shs25pfbsyj \h </w:instrText>
          </w:r>
          <w:r>
            <w:fldChar w:fldCharType="separate"/>
          </w:r>
          <w:r>
            <w:rPr>
              <w:rFonts w:eastAsia="Calibri"/>
              <w:color w:val="000000"/>
              <w:szCs w:val="21"/>
            </w:rPr>
            <w:t>61</w:t>
          </w:r>
          <w:r>
            <w:fldChar w:fldCharType="end"/>
          </w:r>
        </w:p>
        <w:p w14:paraId="2829CED5" w14:textId="77777777" w:rsidR="004D63E1" w:rsidRDefault="001F21D8">
          <w:pPr>
            <w:tabs>
              <w:tab w:val="right" w:pos="9071"/>
            </w:tabs>
            <w:spacing w:before="60"/>
            <w:ind w:left="1440"/>
            <w:rPr>
              <w:color w:val="000000"/>
              <w:szCs w:val="21"/>
            </w:rPr>
          </w:pPr>
          <w:hyperlink w:anchor="_heading=h.cepkovxpuaau">
            <w:r>
              <w:rPr>
                <w:rFonts w:eastAsia="Calibri"/>
                <w:color w:val="000000"/>
                <w:szCs w:val="21"/>
              </w:rPr>
              <w:t xml:space="preserve">2.7.2 </w:t>
            </w:r>
            <w:r>
              <w:rPr>
                <w:rFonts w:eastAsia="Calibri"/>
                <w:color w:val="000000"/>
                <w:szCs w:val="21"/>
              </w:rPr>
              <w:t>年間の</w:t>
            </w:r>
            <w:r>
              <w:rPr>
                <w:rFonts w:eastAsia="Calibri"/>
                <w:color w:val="000000"/>
                <w:szCs w:val="21"/>
              </w:rPr>
              <w:t>Gitee</w:t>
            </w:r>
            <w:r>
              <w:rPr>
                <w:rFonts w:eastAsia="Calibri"/>
                <w:color w:val="000000"/>
                <w:szCs w:val="21"/>
              </w:rPr>
              <w:t>指数トップ</w:t>
            </w:r>
            <w:r>
              <w:rPr>
                <w:rFonts w:eastAsia="Calibri"/>
                <w:color w:val="000000"/>
                <w:szCs w:val="21"/>
              </w:rPr>
              <w:t>10</w:t>
            </w:r>
          </w:hyperlink>
          <w:r>
            <w:rPr>
              <w:rFonts w:eastAsia="Calibri"/>
              <w:color w:val="000000"/>
              <w:szCs w:val="21"/>
            </w:rPr>
            <w:tab/>
          </w:r>
          <w:r>
            <w:fldChar w:fldCharType="begin"/>
          </w:r>
          <w:r>
            <w:instrText xml:space="preserve"> PAGEREF _hea</w:instrText>
          </w:r>
          <w:r>
            <w:instrText xml:space="preserve">ding=h.cepkovxpuaau \h </w:instrText>
          </w:r>
          <w:r>
            <w:fldChar w:fldCharType="separate"/>
          </w:r>
          <w:r>
            <w:rPr>
              <w:rFonts w:eastAsia="Calibri"/>
              <w:color w:val="000000"/>
              <w:szCs w:val="21"/>
            </w:rPr>
            <w:t>63</w:t>
          </w:r>
          <w:r>
            <w:fldChar w:fldCharType="end"/>
          </w:r>
        </w:p>
        <w:p w14:paraId="66F095BF" w14:textId="77777777" w:rsidR="004D63E1" w:rsidRDefault="001F21D8">
          <w:pPr>
            <w:tabs>
              <w:tab w:val="right" w:pos="9071"/>
            </w:tabs>
            <w:spacing w:before="60"/>
            <w:ind w:left="1080"/>
            <w:rPr>
              <w:color w:val="000000"/>
              <w:szCs w:val="21"/>
            </w:rPr>
          </w:pPr>
          <w:hyperlink w:anchor="_heading=h.mzeih6otnf4o">
            <w:r>
              <w:rPr>
                <w:rFonts w:eastAsia="Calibri"/>
                <w:color w:val="000000"/>
                <w:szCs w:val="21"/>
              </w:rPr>
              <w:t xml:space="preserve">2.8 </w:t>
            </w:r>
            <w:r>
              <w:rPr>
                <w:rFonts w:eastAsia="Calibri"/>
                <w:color w:val="000000"/>
                <w:szCs w:val="21"/>
              </w:rPr>
              <w:t>オープンソースのセキュリティとコンプライアンス</w:t>
            </w:r>
          </w:hyperlink>
          <w:r>
            <w:rPr>
              <w:rFonts w:eastAsia="Calibri"/>
              <w:color w:val="000000"/>
              <w:szCs w:val="21"/>
            </w:rPr>
            <w:tab/>
          </w:r>
          <w:r>
            <w:fldChar w:fldCharType="begin"/>
          </w:r>
          <w:r>
            <w:instrText xml:space="preserve"> PAGEREF _heading=h.mzeih6otnf4o \h </w:instrText>
          </w:r>
          <w:r>
            <w:fldChar w:fldCharType="separate"/>
          </w:r>
          <w:r>
            <w:rPr>
              <w:rFonts w:eastAsia="Calibri"/>
              <w:color w:val="000000"/>
              <w:szCs w:val="21"/>
            </w:rPr>
            <w:t>63</w:t>
          </w:r>
          <w:r>
            <w:fldChar w:fldCharType="end"/>
          </w:r>
        </w:p>
        <w:p w14:paraId="36ADAE75" w14:textId="77777777" w:rsidR="004D63E1" w:rsidRDefault="001F21D8">
          <w:pPr>
            <w:tabs>
              <w:tab w:val="right" w:pos="9071"/>
            </w:tabs>
            <w:spacing w:before="60"/>
            <w:ind w:left="1440"/>
            <w:rPr>
              <w:color w:val="000000"/>
              <w:szCs w:val="21"/>
            </w:rPr>
          </w:pPr>
          <w:hyperlink w:anchor="_heading=h.19kly31qhjij">
            <w:r>
              <w:rPr>
                <w:rFonts w:eastAsia="Calibri"/>
                <w:color w:val="000000"/>
                <w:szCs w:val="21"/>
              </w:rPr>
              <w:t>2.8.1 CVE</w:t>
            </w:r>
            <w:r>
              <w:rPr>
                <w:rFonts w:eastAsia="Calibri"/>
                <w:color w:val="000000"/>
                <w:szCs w:val="21"/>
              </w:rPr>
              <w:t>の脆弱性リスク</w:t>
            </w:r>
          </w:hyperlink>
          <w:r>
            <w:rPr>
              <w:rFonts w:eastAsia="Calibri"/>
              <w:color w:val="000000"/>
              <w:szCs w:val="21"/>
            </w:rPr>
            <w:tab/>
          </w:r>
          <w:r>
            <w:fldChar w:fldCharType="begin"/>
          </w:r>
          <w:r>
            <w:instrText xml:space="preserve"> PAGEREF _heading=h.19kly31qhjij \h </w:instrText>
          </w:r>
          <w:r>
            <w:fldChar w:fldCharType="separate"/>
          </w:r>
          <w:r>
            <w:rPr>
              <w:rFonts w:eastAsia="Calibri"/>
              <w:color w:val="000000"/>
              <w:szCs w:val="21"/>
            </w:rPr>
            <w:t>63</w:t>
          </w:r>
          <w:r>
            <w:fldChar w:fldCharType="end"/>
          </w:r>
        </w:p>
        <w:p w14:paraId="400A91D3" w14:textId="77777777" w:rsidR="004D63E1" w:rsidRDefault="001F21D8">
          <w:pPr>
            <w:tabs>
              <w:tab w:val="right" w:pos="9071"/>
            </w:tabs>
            <w:spacing w:before="60"/>
            <w:ind w:left="1440"/>
            <w:rPr>
              <w:color w:val="000000"/>
              <w:szCs w:val="21"/>
            </w:rPr>
          </w:pPr>
          <w:hyperlink w:anchor="_heading=h.uem8yjpiuig9">
            <w:r>
              <w:rPr>
                <w:rFonts w:eastAsia="Calibri"/>
                <w:color w:val="000000"/>
                <w:szCs w:val="21"/>
              </w:rPr>
              <w:t xml:space="preserve">2.8.2 </w:t>
            </w:r>
            <w:r>
              <w:rPr>
                <w:rFonts w:eastAsia="Calibri"/>
                <w:color w:val="000000"/>
                <w:szCs w:val="21"/>
              </w:rPr>
              <w:t>オープンソースへコンプライアンス状況</w:t>
            </w:r>
          </w:hyperlink>
          <w:r>
            <w:rPr>
              <w:rFonts w:eastAsia="Calibri"/>
              <w:color w:val="000000"/>
              <w:szCs w:val="21"/>
            </w:rPr>
            <w:tab/>
          </w:r>
          <w:r>
            <w:fldChar w:fldCharType="begin"/>
          </w:r>
          <w:r>
            <w:instrText xml:space="preserve"> PAGEREF _heading=h.uem8yjpiuig9 \h </w:instrText>
          </w:r>
          <w:r>
            <w:fldChar w:fldCharType="separate"/>
          </w:r>
          <w:r>
            <w:rPr>
              <w:rFonts w:eastAsia="Calibri"/>
              <w:color w:val="000000"/>
              <w:szCs w:val="21"/>
            </w:rPr>
            <w:t>64</w:t>
          </w:r>
          <w:r>
            <w:fldChar w:fldCharType="end"/>
          </w:r>
        </w:p>
        <w:p w14:paraId="708924E4" w14:textId="77777777" w:rsidR="004D63E1" w:rsidRDefault="001F21D8">
          <w:pPr>
            <w:tabs>
              <w:tab w:val="right" w:pos="9071"/>
            </w:tabs>
            <w:spacing w:before="60"/>
            <w:ind w:left="720"/>
            <w:rPr>
              <w:color w:val="000000"/>
              <w:szCs w:val="21"/>
            </w:rPr>
          </w:pPr>
          <w:hyperlink w:anchor="_heading=h.an7a8bnupi3w">
            <w:r>
              <w:rPr>
                <w:rFonts w:eastAsia="Calibri"/>
                <w:color w:val="000000"/>
                <w:szCs w:val="21"/>
              </w:rPr>
              <w:t>3.</w:t>
            </w:r>
            <w:r>
              <w:rPr>
                <w:rFonts w:eastAsia="Calibri"/>
                <w:color w:val="000000"/>
                <w:szCs w:val="21"/>
              </w:rPr>
              <w:t>結論</w:t>
            </w:r>
          </w:hyperlink>
          <w:r>
            <w:rPr>
              <w:rFonts w:eastAsia="Calibri"/>
              <w:color w:val="000000"/>
              <w:szCs w:val="21"/>
            </w:rPr>
            <w:tab/>
          </w:r>
          <w:r>
            <w:fldChar w:fldCharType="begin"/>
          </w:r>
          <w:r>
            <w:instrText xml:space="preserve"> PAGEREF _heading=h.an7a8bnupi3w \h </w:instrText>
          </w:r>
          <w:r>
            <w:fldChar w:fldCharType="separate"/>
          </w:r>
          <w:r>
            <w:rPr>
              <w:rFonts w:eastAsia="Calibri"/>
              <w:color w:val="000000"/>
              <w:szCs w:val="21"/>
            </w:rPr>
            <w:t>64</w:t>
          </w:r>
          <w:r>
            <w:fldChar w:fldCharType="end"/>
          </w:r>
        </w:p>
        <w:p w14:paraId="5859257B" w14:textId="77777777" w:rsidR="004D63E1" w:rsidRDefault="001F21D8">
          <w:pPr>
            <w:tabs>
              <w:tab w:val="right" w:pos="9071"/>
            </w:tabs>
            <w:spacing w:before="200"/>
            <w:rPr>
              <w:b/>
              <w:color w:val="000000"/>
              <w:szCs w:val="21"/>
            </w:rPr>
          </w:pPr>
          <w:hyperlink w:anchor="_heading=h.pec4et4r1402">
            <w:r>
              <w:rPr>
                <w:rFonts w:eastAsia="Calibri"/>
                <w:b/>
                <w:color w:val="000000"/>
                <w:szCs w:val="21"/>
              </w:rPr>
              <w:t xml:space="preserve">2021 </w:t>
            </w:r>
            <w:r>
              <w:rPr>
                <w:rFonts w:eastAsia="Calibri"/>
                <w:b/>
                <w:color w:val="000000"/>
                <w:szCs w:val="21"/>
              </w:rPr>
              <w:t>中国オープンソース年度報告</w:t>
            </w:r>
            <w:r>
              <w:rPr>
                <w:rFonts w:eastAsia="Calibri"/>
                <w:b/>
                <w:color w:val="000000"/>
                <w:szCs w:val="21"/>
              </w:rPr>
              <w:t xml:space="preserve">- </w:t>
            </w:r>
            <w:r>
              <w:rPr>
                <w:rFonts w:eastAsia="Calibri"/>
                <w:b/>
                <w:color w:val="000000"/>
                <w:szCs w:val="21"/>
              </w:rPr>
              <w:t>商業化編</w:t>
            </w:r>
          </w:hyperlink>
          <w:r>
            <w:rPr>
              <w:rFonts w:eastAsia="Calibri"/>
              <w:b/>
              <w:color w:val="000000"/>
              <w:szCs w:val="21"/>
            </w:rPr>
            <w:tab/>
          </w:r>
          <w:r>
            <w:fldChar w:fldCharType="begin"/>
          </w:r>
          <w:r>
            <w:instrText xml:space="preserve"> PAGEREF _</w:instrText>
          </w:r>
          <w:r>
            <w:instrText xml:space="preserve">heading=h.pec4et4r1402 \h </w:instrText>
          </w:r>
          <w:r>
            <w:fldChar w:fldCharType="separate"/>
          </w:r>
          <w:r>
            <w:rPr>
              <w:rFonts w:eastAsia="Calibri"/>
              <w:b/>
              <w:color w:val="000000"/>
              <w:szCs w:val="21"/>
            </w:rPr>
            <w:t>66</w:t>
          </w:r>
          <w:r>
            <w:fldChar w:fldCharType="end"/>
          </w:r>
        </w:p>
        <w:p w14:paraId="6EFFB3D3" w14:textId="77777777" w:rsidR="004D63E1" w:rsidRDefault="001F21D8">
          <w:pPr>
            <w:tabs>
              <w:tab w:val="right" w:pos="9071"/>
            </w:tabs>
            <w:spacing w:before="60"/>
            <w:ind w:left="360"/>
            <w:rPr>
              <w:color w:val="000000"/>
              <w:szCs w:val="21"/>
            </w:rPr>
          </w:pPr>
          <w:hyperlink w:anchor="_heading=h.4mkjw1yi7x3b">
            <w:r>
              <w:rPr>
                <w:rFonts w:eastAsia="Calibri"/>
                <w:color w:val="000000"/>
                <w:szCs w:val="21"/>
              </w:rPr>
              <w:t>概要</w:t>
            </w:r>
          </w:hyperlink>
          <w:r>
            <w:rPr>
              <w:rFonts w:eastAsia="Calibri"/>
              <w:color w:val="000000"/>
              <w:szCs w:val="21"/>
            </w:rPr>
            <w:tab/>
          </w:r>
          <w:r>
            <w:fldChar w:fldCharType="begin"/>
          </w:r>
          <w:r>
            <w:instrText xml:space="preserve"> PAGEREF _heading=h.4mkjw1yi7x3b \h </w:instrText>
          </w:r>
          <w:r>
            <w:fldChar w:fldCharType="separate"/>
          </w:r>
          <w:r>
            <w:rPr>
              <w:rFonts w:eastAsia="Calibri"/>
              <w:color w:val="000000"/>
              <w:szCs w:val="21"/>
            </w:rPr>
            <w:t>66</w:t>
          </w:r>
          <w:r>
            <w:fldChar w:fldCharType="end"/>
          </w:r>
        </w:p>
        <w:p w14:paraId="62A2A52E" w14:textId="77777777" w:rsidR="004D63E1" w:rsidRDefault="001F21D8">
          <w:pPr>
            <w:tabs>
              <w:tab w:val="right" w:pos="9071"/>
            </w:tabs>
            <w:spacing w:before="60"/>
            <w:ind w:left="360"/>
            <w:rPr>
              <w:color w:val="000000"/>
              <w:szCs w:val="21"/>
            </w:rPr>
          </w:pPr>
          <w:hyperlink w:anchor="_heading=h.fxilda1p1rui">
            <w:r>
              <w:rPr>
                <w:rFonts w:eastAsia="Calibri"/>
                <w:color w:val="000000"/>
                <w:szCs w:val="21"/>
              </w:rPr>
              <w:t>オープンソースソフトウェアが商業的に成功するための基本的な要因</w:t>
            </w:r>
          </w:hyperlink>
          <w:r>
            <w:rPr>
              <w:rFonts w:eastAsia="Calibri"/>
              <w:color w:val="000000"/>
              <w:szCs w:val="21"/>
            </w:rPr>
            <w:tab/>
          </w:r>
          <w:r>
            <w:fldChar w:fldCharType="begin"/>
          </w:r>
          <w:r>
            <w:instrText xml:space="preserve"> PAGEREF _heading=h.fxilda1p1rui \h </w:instrText>
          </w:r>
          <w:r>
            <w:fldChar w:fldCharType="separate"/>
          </w:r>
          <w:r>
            <w:rPr>
              <w:rFonts w:eastAsia="Calibri"/>
              <w:color w:val="000000"/>
              <w:szCs w:val="21"/>
            </w:rPr>
            <w:t>67</w:t>
          </w:r>
          <w:r>
            <w:fldChar w:fldCharType="end"/>
          </w:r>
        </w:p>
        <w:p w14:paraId="14A7B58C" w14:textId="77777777" w:rsidR="004D63E1" w:rsidRDefault="001F21D8">
          <w:pPr>
            <w:tabs>
              <w:tab w:val="right" w:pos="9071"/>
            </w:tabs>
            <w:spacing w:before="60"/>
            <w:ind w:left="720"/>
            <w:rPr>
              <w:color w:val="000000"/>
              <w:szCs w:val="21"/>
            </w:rPr>
          </w:pPr>
          <w:hyperlink w:anchor="_heading=h.v2arhgjqzsgx">
            <w:r>
              <w:rPr>
                <w:rFonts w:eastAsia="Calibri"/>
                <w:color w:val="000000"/>
                <w:szCs w:val="21"/>
              </w:rPr>
              <w:t xml:space="preserve">2.1 </w:t>
            </w:r>
            <w:r>
              <w:rPr>
                <w:rFonts w:eastAsia="Calibri"/>
                <w:color w:val="000000"/>
                <w:szCs w:val="21"/>
              </w:rPr>
              <w:t>オープンソースのビジネスモデル検証</w:t>
            </w:r>
          </w:hyperlink>
          <w:r>
            <w:rPr>
              <w:rFonts w:eastAsia="Calibri"/>
              <w:color w:val="000000"/>
              <w:szCs w:val="21"/>
            </w:rPr>
            <w:tab/>
          </w:r>
          <w:r>
            <w:fldChar w:fldCharType="begin"/>
          </w:r>
          <w:r>
            <w:instrText xml:space="preserve"> PAGEREF _heading=h.v2arhgjqzsgx \h </w:instrText>
          </w:r>
          <w:r>
            <w:fldChar w:fldCharType="separate"/>
          </w:r>
          <w:r>
            <w:rPr>
              <w:rFonts w:eastAsia="Calibri"/>
              <w:color w:val="000000"/>
              <w:szCs w:val="21"/>
            </w:rPr>
            <w:t>67</w:t>
          </w:r>
          <w:r>
            <w:fldChar w:fldCharType="end"/>
          </w:r>
        </w:p>
        <w:p w14:paraId="00EC7B8D" w14:textId="77777777" w:rsidR="004D63E1" w:rsidRDefault="001F21D8">
          <w:pPr>
            <w:tabs>
              <w:tab w:val="right" w:pos="9071"/>
            </w:tabs>
            <w:spacing w:before="60"/>
            <w:ind w:left="720"/>
            <w:rPr>
              <w:color w:val="000000"/>
              <w:szCs w:val="21"/>
            </w:rPr>
          </w:pPr>
          <w:hyperlink w:anchor="_heading=h.egy14s59kuin">
            <w:r>
              <w:rPr>
                <w:rFonts w:eastAsia="Calibri"/>
                <w:color w:val="000000"/>
                <w:szCs w:val="21"/>
              </w:rPr>
              <w:t xml:space="preserve">2.2 </w:t>
            </w:r>
            <w:r>
              <w:rPr>
                <w:rFonts w:eastAsia="Calibri"/>
                <w:color w:val="000000"/>
                <w:szCs w:val="21"/>
              </w:rPr>
              <w:t>オープンソースモデルのビジネス上の利点</w:t>
            </w:r>
          </w:hyperlink>
          <w:r>
            <w:rPr>
              <w:rFonts w:eastAsia="Calibri"/>
              <w:color w:val="000000"/>
              <w:szCs w:val="21"/>
            </w:rPr>
            <w:tab/>
          </w:r>
          <w:r>
            <w:fldChar w:fldCharType="begin"/>
          </w:r>
          <w:r>
            <w:instrText xml:space="preserve"> PAGEREF _heading=h.egy14s59kuin \h </w:instrText>
          </w:r>
          <w:r>
            <w:fldChar w:fldCharType="separate"/>
          </w:r>
          <w:r>
            <w:rPr>
              <w:rFonts w:eastAsia="Calibri"/>
              <w:color w:val="000000"/>
              <w:szCs w:val="21"/>
            </w:rPr>
            <w:t>69</w:t>
          </w:r>
          <w:r>
            <w:fldChar w:fldCharType="end"/>
          </w:r>
        </w:p>
        <w:p w14:paraId="0B4C92D6" w14:textId="77777777" w:rsidR="004D63E1" w:rsidRDefault="001F21D8">
          <w:pPr>
            <w:tabs>
              <w:tab w:val="right" w:pos="9071"/>
            </w:tabs>
            <w:spacing w:before="60"/>
            <w:ind w:left="1080"/>
            <w:rPr>
              <w:color w:val="000000"/>
              <w:szCs w:val="21"/>
            </w:rPr>
          </w:pPr>
          <w:hyperlink w:anchor="_heading=h.unw3v9ugsi3j">
            <w:r>
              <w:rPr>
                <w:rFonts w:eastAsia="Calibri"/>
                <w:color w:val="000000"/>
                <w:szCs w:val="21"/>
              </w:rPr>
              <w:t xml:space="preserve">2.2.1 </w:t>
            </w:r>
            <w:r>
              <w:rPr>
                <w:rFonts w:eastAsia="Calibri"/>
                <w:color w:val="000000"/>
                <w:szCs w:val="21"/>
              </w:rPr>
              <w:t>オープンソースプロジェクトはソ</w:t>
            </w:r>
            <w:r>
              <w:rPr>
                <w:rFonts w:eastAsia="Calibri"/>
                <w:color w:val="000000"/>
                <w:szCs w:val="21"/>
              </w:rPr>
              <w:t>フトウェア開発のレバレッジになる</w:t>
            </w:r>
          </w:hyperlink>
          <w:r>
            <w:rPr>
              <w:rFonts w:eastAsia="Calibri"/>
              <w:color w:val="000000"/>
              <w:szCs w:val="21"/>
            </w:rPr>
            <w:tab/>
          </w:r>
          <w:r>
            <w:fldChar w:fldCharType="begin"/>
          </w:r>
          <w:r>
            <w:instrText xml:space="preserve"> PAGEREF _heading=h.unw3v9ugsi3j \h </w:instrText>
          </w:r>
          <w:r>
            <w:fldChar w:fldCharType="separate"/>
          </w:r>
          <w:r>
            <w:rPr>
              <w:rFonts w:eastAsia="Calibri"/>
              <w:color w:val="000000"/>
              <w:szCs w:val="21"/>
            </w:rPr>
            <w:t>69</w:t>
          </w:r>
          <w:r>
            <w:fldChar w:fldCharType="end"/>
          </w:r>
        </w:p>
        <w:p w14:paraId="13A9E194" w14:textId="77777777" w:rsidR="004D63E1" w:rsidRDefault="001F21D8">
          <w:pPr>
            <w:tabs>
              <w:tab w:val="right" w:pos="9071"/>
            </w:tabs>
            <w:spacing w:before="60"/>
            <w:ind w:left="1080"/>
            <w:rPr>
              <w:color w:val="000000"/>
              <w:szCs w:val="21"/>
            </w:rPr>
          </w:pPr>
          <w:hyperlink w:anchor="_heading=h.wnvs2wv22hjn">
            <w:r>
              <w:rPr>
                <w:rFonts w:eastAsia="Calibri"/>
                <w:color w:val="000000"/>
                <w:szCs w:val="21"/>
              </w:rPr>
              <w:t xml:space="preserve">2.2.2 </w:t>
            </w:r>
            <w:r>
              <w:rPr>
                <w:rFonts w:eastAsia="Calibri"/>
                <w:color w:val="000000"/>
                <w:szCs w:val="21"/>
              </w:rPr>
              <w:t>オープンソースソフトウェアには、有償のコンバージョンを促進する</w:t>
            </w:r>
            <w:r>
              <w:rPr>
                <w:rFonts w:eastAsia="Calibri"/>
                <w:color w:val="000000"/>
                <w:szCs w:val="21"/>
              </w:rPr>
              <w:t>PLG</w:t>
            </w:r>
            <w:r>
              <w:rPr>
                <w:rFonts w:eastAsia="Calibri"/>
                <w:color w:val="000000"/>
                <w:szCs w:val="21"/>
              </w:rPr>
              <w:t>（</w:t>
            </w:r>
            <w:r>
              <w:rPr>
                <w:rFonts w:eastAsia="Calibri"/>
                <w:color w:val="000000"/>
                <w:szCs w:val="21"/>
              </w:rPr>
              <w:t>Product-Led Growth</w:t>
            </w:r>
            <w:r>
              <w:rPr>
                <w:rFonts w:eastAsia="Calibri"/>
                <w:color w:val="000000"/>
                <w:szCs w:val="21"/>
              </w:rPr>
              <w:t>）モデルの機能がある。</w:t>
            </w:r>
          </w:hyperlink>
          <w:r>
            <w:rPr>
              <w:rFonts w:eastAsia="Calibri"/>
              <w:color w:val="000000"/>
              <w:szCs w:val="21"/>
            </w:rPr>
            <w:tab/>
          </w:r>
          <w:r>
            <w:fldChar w:fldCharType="begin"/>
          </w:r>
          <w:r>
            <w:instrText xml:space="preserve"> PAGER</w:instrText>
          </w:r>
          <w:r>
            <w:instrText xml:space="preserve">EF _heading=h.wnvs2wv22hjn \h </w:instrText>
          </w:r>
          <w:r>
            <w:fldChar w:fldCharType="separate"/>
          </w:r>
          <w:r>
            <w:rPr>
              <w:rFonts w:eastAsia="Calibri"/>
              <w:color w:val="000000"/>
              <w:szCs w:val="21"/>
            </w:rPr>
            <w:t>70</w:t>
          </w:r>
          <w:r>
            <w:fldChar w:fldCharType="end"/>
          </w:r>
        </w:p>
        <w:p w14:paraId="773FB4D4" w14:textId="77777777" w:rsidR="004D63E1" w:rsidRDefault="001F21D8">
          <w:pPr>
            <w:tabs>
              <w:tab w:val="right" w:pos="9071"/>
            </w:tabs>
            <w:spacing w:before="60"/>
            <w:ind w:left="1080"/>
            <w:rPr>
              <w:color w:val="000000"/>
              <w:szCs w:val="21"/>
            </w:rPr>
          </w:pPr>
          <w:hyperlink w:anchor="_heading=h.g94j62ui06t">
            <w:r>
              <w:rPr>
                <w:rFonts w:eastAsia="Calibri"/>
                <w:color w:val="000000"/>
                <w:szCs w:val="21"/>
              </w:rPr>
              <w:t xml:space="preserve">2.2.3 </w:t>
            </w:r>
            <w:r>
              <w:rPr>
                <w:rFonts w:eastAsia="Calibri"/>
                <w:color w:val="000000"/>
                <w:szCs w:val="21"/>
              </w:rPr>
              <w:t>オープンソースは、技術革新とビジネスの好循環をもたらす</w:t>
            </w:r>
          </w:hyperlink>
          <w:r>
            <w:rPr>
              <w:rFonts w:eastAsia="Calibri"/>
              <w:color w:val="000000"/>
              <w:szCs w:val="21"/>
            </w:rPr>
            <w:tab/>
          </w:r>
          <w:r>
            <w:fldChar w:fldCharType="begin"/>
          </w:r>
          <w:r>
            <w:instrText xml:space="preserve"> PAGEREF _heading=h.g94j62ui06t \h </w:instrText>
          </w:r>
          <w:r>
            <w:fldChar w:fldCharType="separate"/>
          </w:r>
          <w:r>
            <w:rPr>
              <w:rFonts w:eastAsia="Calibri"/>
              <w:color w:val="000000"/>
              <w:szCs w:val="21"/>
            </w:rPr>
            <w:t>72</w:t>
          </w:r>
          <w:r>
            <w:fldChar w:fldCharType="end"/>
          </w:r>
        </w:p>
        <w:p w14:paraId="62092B34" w14:textId="77777777" w:rsidR="004D63E1" w:rsidRDefault="001F21D8">
          <w:pPr>
            <w:tabs>
              <w:tab w:val="right" w:pos="9071"/>
            </w:tabs>
            <w:spacing w:before="60"/>
            <w:ind w:left="720"/>
            <w:rPr>
              <w:color w:val="000000"/>
              <w:szCs w:val="21"/>
            </w:rPr>
          </w:pPr>
          <w:hyperlink w:anchor="_heading=h.uoa21brbszow">
            <w:r>
              <w:rPr>
                <w:rFonts w:eastAsia="Calibri"/>
                <w:color w:val="000000"/>
                <w:szCs w:val="21"/>
              </w:rPr>
              <w:t xml:space="preserve">2.3 </w:t>
            </w:r>
            <w:r>
              <w:rPr>
                <w:rFonts w:eastAsia="Calibri"/>
                <w:color w:val="000000"/>
                <w:szCs w:val="21"/>
              </w:rPr>
              <w:t>オープンソースソフトウェアの商品化モデルの歴史</w:t>
            </w:r>
          </w:hyperlink>
          <w:r>
            <w:rPr>
              <w:rFonts w:eastAsia="Calibri"/>
              <w:color w:val="000000"/>
              <w:szCs w:val="21"/>
            </w:rPr>
            <w:tab/>
          </w:r>
          <w:r>
            <w:fldChar w:fldCharType="begin"/>
          </w:r>
          <w:r>
            <w:instrText xml:space="preserve"> PAGEREF _heading=h.uoa21brbszow \h </w:instrText>
          </w:r>
          <w:r>
            <w:fldChar w:fldCharType="separate"/>
          </w:r>
          <w:r>
            <w:rPr>
              <w:rFonts w:eastAsia="Calibri"/>
              <w:color w:val="000000"/>
              <w:szCs w:val="21"/>
            </w:rPr>
            <w:t>73</w:t>
          </w:r>
          <w:r>
            <w:fldChar w:fldCharType="end"/>
          </w:r>
        </w:p>
        <w:p w14:paraId="14CB47A1" w14:textId="77777777" w:rsidR="004D63E1" w:rsidRDefault="001F21D8">
          <w:pPr>
            <w:tabs>
              <w:tab w:val="right" w:pos="9071"/>
            </w:tabs>
            <w:spacing w:before="60"/>
            <w:ind w:left="360"/>
            <w:rPr>
              <w:color w:val="000000"/>
              <w:szCs w:val="21"/>
            </w:rPr>
          </w:pPr>
          <w:hyperlink w:anchor="_heading=h.jj5ksw58uits">
            <w:r>
              <w:rPr>
                <w:rFonts w:eastAsia="Calibri"/>
                <w:color w:val="000000"/>
                <w:szCs w:val="21"/>
              </w:rPr>
              <w:t>3.</w:t>
            </w:r>
            <w:r>
              <w:rPr>
                <w:rFonts w:eastAsia="Calibri"/>
                <w:color w:val="000000"/>
                <w:szCs w:val="21"/>
              </w:rPr>
              <w:t>オープンソース・ソフトウェア企業の商業化パスのオプション</w:t>
            </w:r>
          </w:hyperlink>
          <w:r>
            <w:rPr>
              <w:rFonts w:eastAsia="Calibri"/>
              <w:color w:val="000000"/>
              <w:szCs w:val="21"/>
            </w:rPr>
            <w:tab/>
          </w:r>
          <w:r>
            <w:fldChar w:fldCharType="begin"/>
          </w:r>
          <w:r>
            <w:instrText xml:space="preserve"> PAGEREF _heading=h.jj5ksw58uits \h </w:instrText>
          </w:r>
          <w:r>
            <w:fldChar w:fldCharType="separate"/>
          </w:r>
          <w:r>
            <w:rPr>
              <w:rFonts w:eastAsia="Calibri"/>
              <w:color w:val="000000"/>
              <w:szCs w:val="21"/>
            </w:rPr>
            <w:t>77</w:t>
          </w:r>
          <w:r>
            <w:fldChar w:fldCharType="end"/>
          </w:r>
        </w:p>
        <w:p w14:paraId="5587A7E1" w14:textId="77777777" w:rsidR="004D63E1" w:rsidRDefault="001F21D8">
          <w:pPr>
            <w:tabs>
              <w:tab w:val="right" w:pos="9071"/>
            </w:tabs>
            <w:spacing w:before="60"/>
            <w:ind w:left="720"/>
            <w:rPr>
              <w:color w:val="000000"/>
              <w:szCs w:val="21"/>
            </w:rPr>
          </w:pPr>
          <w:hyperlink w:anchor="_heading=h.cl8f7alzh8bg">
            <w:r>
              <w:rPr>
                <w:rFonts w:eastAsia="Calibri"/>
                <w:color w:val="000000"/>
                <w:szCs w:val="21"/>
              </w:rPr>
              <w:t xml:space="preserve">3.1 </w:t>
            </w:r>
            <w:r>
              <w:rPr>
                <w:rFonts w:eastAsia="Calibri"/>
                <w:color w:val="000000"/>
                <w:szCs w:val="21"/>
              </w:rPr>
              <w:t>オープンソース・ソフトウェアの</w:t>
            </w:r>
            <w:r>
              <w:rPr>
                <w:rFonts w:eastAsia="Calibri"/>
                <w:color w:val="000000"/>
                <w:szCs w:val="21"/>
              </w:rPr>
              <w:t>商業化に向けた可能な経路とケース</w:t>
            </w:r>
          </w:hyperlink>
          <w:r>
            <w:rPr>
              <w:rFonts w:eastAsia="Calibri"/>
              <w:color w:val="000000"/>
              <w:szCs w:val="21"/>
            </w:rPr>
            <w:tab/>
          </w:r>
          <w:r>
            <w:fldChar w:fldCharType="begin"/>
          </w:r>
          <w:r>
            <w:instrText xml:space="preserve"> PAGEREF _heading=h.cl8f7alzh8bg \h </w:instrText>
          </w:r>
          <w:r>
            <w:fldChar w:fldCharType="separate"/>
          </w:r>
          <w:r>
            <w:rPr>
              <w:rFonts w:eastAsia="Calibri"/>
              <w:color w:val="000000"/>
              <w:szCs w:val="21"/>
            </w:rPr>
            <w:t>78</w:t>
          </w:r>
          <w:r>
            <w:fldChar w:fldCharType="end"/>
          </w:r>
        </w:p>
        <w:p w14:paraId="50404C03" w14:textId="77777777" w:rsidR="004D63E1" w:rsidRDefault="001F21D8">
          <w:pPr>
            <w:tabs>
              <w:tab w:val="right" w:pos="9071"/>
            </w:tabs>
            <w:spacing w:before="60"/>
            <w:ind w:left="720"/>
            <w:rPr>
              <w:color w:val="000000"/>
              <w:szCs w:val="21"/>
            </w:rPr>
          </w:pPr>
          <w:hyperlink w:anchor="_heading=h.9za6x2ss0bzf">
            <w:r>
              <w:rPr>
                <w:rFonts w:eastAsia="Calibri"/>
                <w:color w:val="000000"/>
                <w:szCs w:val="21"/>
              </w:rPr>
              <w:t xml:space="preserve">3.2 </w:t>
            </w:r>
            <w:r>
              <w:rPr>
                <w:rFonts w:eastAsia="Calibri"/>
                <w:color w:val="000000"/>
                <w:szCs w:val="21"/>
              </w:rPr>
              <w:t>オープンソースプロジェクトのライフサイクルと、対応するフェーズにおけるソフトウェアベンダーの優先事項</w:t>
            </w:r>
          </w:hyperlink>
          <w:r>
            <w:rPr>
              <w:rFonts w:eastAsia="Calibri"/>
              <w:color w:val="000000"/>
              <w:szCs w:val="21"/>
            </w:rPr>
            <w:tab/>
          </w:r>
          <w:r>
            <w:fldChar w:fldCharType="begin"/>
          </w:r>
          <w:r>
            <w:instrText xml:space="preserve"> PAGEREF _heading=h.9z</w:instrText>
          </w:r>
          <w:r>
            <w:instrText xml:space="preserve">a6x2ss0bzf \h </w:instrText>
          </w:r>
          <w:r>
            <w:fldChar w:fldCharType="separate"/>
          </w:r>
          <w:r>
            <w:rPr>
              <w:rFonts w:eastAsia="Calibri"/>
              <w:color w:val="000000"/>
              <w:szCs w:val="21"/>
            </w:rPr>
            <w:t>80</w:t>
          </w:r>
          <w:r>
            <w:fldChar w:fldCharType="end"/>
          </w:r>
        </w:p>
        <w:p w14:paraId="4DB0F0CC" w14:textId="77777777" w:rsidR="004D63E1" w:rsidRDefault="001F21D8">
          <w:pPr>
            <w:tabs>
              <w:tab w:val="right" w:pos="9071"/>
            </w:tabs>
            <w:spacing w:before="60"/>
            <w:ind w:left="1080"/>
            <w:rPr>
              <w:color w:val="000000"/>
              <w:szCs w:val="21"/>
            </w:rPr>
          </w:pPr>
          <w:hyperlink w:anchor="_heading=h.dxt0x5vafn5j">
            <w:r>
              <w:rPr>
                <w:rFonts w:eastAsia="Calibri"/>
                <w:color w:val="000000"/>
                <w:szCs w:val="21"/>
              </w:rPr>
              <w:t xml:space="preserve">3.2.1 </w:t>
            </w:r>
            <w:r>
              <w:rPr>
                <w:rFonts w:eastAsia="Calibri"/>
                <w:color w:val="000000"/>
                <w:szCs w:val="21"/>
              </w:rPr>
              <w:t>初期段階：ソフトウェアプロジェクトコードの公開とコミュニティの構築</w:t>
            </w:r>
            <w:r>
              <w:rPr>
                <w:rFonts w:eastAsia="Calibri"/>
                <w:color w:val="000000"/>
                <w:szCs w:val="21"/>
              </w:rPr>
              <w:t xml:space="preserve"> - </w:t>
            </w:r>
            <w:r>
              <w:rPr>
                <w:rFonts w:eastAsia="Calibri"/>
                <w:color w:val="000000"/>
                <w:szCs w:val="21"/>
              </w:rPr>
              <w:t>開発者コミュニティの管理</w:t>
            </w:r>
          </w:hyperlink>
          <w:r>
            <w:rPr>
              <w:rFonts w:eastAsia="Calibri"/>
              <w:color w:val="000000"/>
              <w:szCs w:val="21"/>
            </w:rPr>
            <w:tab/>
          </w:r>
          <w:r>
            <w:fldChar w:fldCharType="begin"/>
          </w:r>
          <w:r>
            <w:instrText xml:space="preserve"> PAGEREF _heading=h.dxt0x5vafn5j \h </w:instrText>
          </w:r>
          <w:r>
            <w:fldChar w:fldCharType="separate"/>
          </w:r>
          <w:r>
            <w:rPr>
              <w:rFonts w:eastAsia="Calibri"/>
              <w:color w:val="000000"/>
              <w:szCs w:val="21"/>
            </w:rPr>
            <w:t>80</w:t>
          </w:r>
          <w:r>
            <w:fldChar w:fldCharType="end"/>
          </w:r>
        </w:p>
        <w:p w14:paraId="1812968E" w14:textId="77777777" w:rsidR="004D63E1" w:rsidRDefault="001F21D8">
          <w:pPr>
            <w:tabs>
              <w:tab w:val="right" w:pos="9071"/>
            </w:tabs>
            <w:spacing w:before="60"/>
            <w:ind w:left="1080"/>
            <w:rPr>
              <w:color w:val="000000"/>
              <w:szCs w:val="21"/>
            </w:rPr>
          </w:pPr>
          <w:hyperlink w:anchor="_heading=h.rpw4ljik8g7y">
            <w:r>
              <w:rPr>
                <w:rFonts w:eastAsia="Calibri"/>
                <w:color w:val="000000"/>
                <w:szCs w:val="21"/>
              </w:rPr>
              <w:t xml:space="preserve">3.2.2 </w:t>
            </w:r>
            <w:r>
              <w:rPr>
                <w:rFonts w:eastAsia="Calibri"/>
                <w:color w:val="000000"/>
                <w:szCs w:val="21"/>
              </w:rPr>
              <w:t>成長期：ロードマップ戦略の策定とコミュニティの拡大</w:t>
            </w:r>
            <w:r>
              <w:rPr>
                <w:rFonts w:eastAsia="Calibri"/>
                <w:color w:val="000000"/>
                <w:szCs w:val="21"/>
              </w:rPr>
              <w:t xml:space="preserve"> - </w:t>
            </w:r>
            <w:r>
              <w:rPr>
                <w:rFonts w:eastAsia="Calibri"/>
                <w:color w:val="000000"/>
                <w:szCs w:val="21"/>
              </w:rPr>
              <w:t>プロダクトマネジメント</w:t>
            </w:r>
          </w:hyperlink>
          <w:r>
            <w:rPr>
              <w:rFonts w:eastAsia="Calibri"/>
              <w:color w:val="000000"/>
              <w:szCs w:val="21"/>
            </w:rPr>
            <w:tab/>
          </w:r>
          <w:r>
            <w:fldChar w:fldCharType="begin"/>
          </w:r>
          <w:r>
            <w:instrText xml:space="preserve"> PAGEREF _heading=h.rpw4ljik8g7y \h </w:instrText>
          </w:r>
          <w:r>
            <w:fldChar w:fldCharType="separate"/>
          </w:r>
          <w:r>
            <w:rPr>
              <w:rFonts w:eastAsia="Calibri"/>
              <w:color w:val="000000"/>
              <w:szCs w:val="21"/>
            </w:rPr>
            <w:t>80</w:t>
          </w:r>
          <w:r>
            <w:fldChar w:fldCharType="end"/>
          </w:r>
        </w:p>
        <w:p w14:paraId="1C269443" w14:textId="77777777" w:rsidR="004D63E1" w:rsidRDefault="001F21D8">
          <w:pPr>
            <w:tabs>
              <w:tab w:val="right" w:pos="9071"/>
            </w:tabs>
            <w:spacing w:before="60"/>
            <w:ind w:left="1080"/>
            <w:rPr>
              <w:color w:val="000000"/>
              <w:szCs w:val="21"/>
            </w:rPr>
          </w:pPr>
          <w:hyperlink w:anchor="_heading=h.r431c4l813s3">
            <w:r>
              <w:rPr>
                <w:rFonts w:eastAsia="Calibri"/>
                <w:color w:val="000000"/>
                <w:szCs w:val="21"/>
              </w:rPr>
              <w:t xml:space="preserve">3.2.3 </w:t>
            </w:r>
            <w:r>
              <w:rPr>
                <w:rFonts w:eastAsia="Calibri"/>
                <w:color w:val="000000"/>
                <w:szCs w:val="21"/>
              </w:rPr>
              <w:t>拡大の加速期：ソフトウェアの導入と有料化の加速</w:t>
            </w:r>
            <w:r>
              <w:rPr>
                <w:rFonts w:eastAsia="Calibri"/>
                <w:color w:val="000000"/>
                <w:szCs w:val="21"/>
              </w:rPr>
              <w:t xml:space="preserve"> - </w:t>
            </w:r>
            <w:r>
              <w:rPr>
                <w:rFonts w:eastAsia="Calibri"/>
                <w:color w:val="000000"/>
                <w:szCs w:val="21"/>
              </w:rPr>
              <w:t>販売管理</w:t>
            </w:r>
          </w:hyperlink>
          <w:r>
            <w:rPr>
              <w:rFonts w:eastAsia="Calibri"/>
              <w:color w:val="000000"/>
              <w:szCs w:val="21"/>
            </w:rPr>
            <w:tab/>
          </w:r>
          <w:r>
            <w:fldChar w:fldCharType="begin"/>
          </w:r>
          <w:r>
            <w:instrText xml:space="preserve"> PAGEREF _heading=h.r431c4l813s3 \h </w:instrText>
          </w:r>
          <w:r>
            <w:fldChar w:fldCharType="separate"/>
          </w:r>
          <w:r>
            <w:rPr>
              <w:rFonts w:eastAsia="Calibri"/>
              <w:color w:val="000000"/>
              <w:szCs w:val="21"/>
            </w:rPr>
            <w:t>81</w:t>
          </w:r>
          <w:r>
            <w:fldChar w:fldCharType="end"/>
          </w:r>
        </w:p>
        <w:p w14:paraId="0F129D8B" w14:textId="77777777" w:rsidR="004D63E1" w:rsidRDefault="001F21D8">
          <w:pPr>
            <w:tabs>
              <w:tab w:val="right" w:pos="9071"/>
            </w:tabs>
            <w:spacing w:before="60"/>
            <w:ind w:left="1080"/>
            <w:rPr>
              <w:color w:val="000000"/>
              <w:szCs w:val="21"/>
            </w:rPr>
          </w:pPr>
          <w:hyperlink w:anchor="_heading=h.okkulrym17cd">
            <w:r>
              <w:rPr>
                <w:rFonts w:eastAsia="Calibri"/>
                <w:color w:val="000000"/>
                <w:szCs w:val="21"/>
              </w:rPr>
              <w:t xml:space="preserve">3.2.4 </w:t>
            </w:r>
            <w:r>
              <w:rPr>
                <w:rFonts w:eastAsia="Calibri"/>
                <w:color w:val="000000"/>
                <w:szCs w:val="21"/>
              </w:rPr>
              <w:t>成熟段階：オープンソースコミュニティの維持</w:t>
            </w:r>
          </w:hyperlink>
          <w:r>
            <w:rPr>
              <w:rFonts w:eastAsia="Calibri"/>
              <w:color w:val="000000"/>
              <w:szCs w:val="21"/>
            </w:rPr>
            <w:tab/>
          </w:r>
          <w:r>
            <w:fldChar w:fldCharType="begin"/>
          </w:r>
          <w:r>
            <w:instrText xml:space="preserve"> PAGEREF _heading=h.okkulrym17cd \h </w:instrText>
          </w:r>
          <w:r>
            <w:fldChar w:fldCharType="separate"/>
          </w:r>
          <w:r>
            <w:rPr>
              <w:rFonts w:eastAsia="Calibri"/>
              <w:color w:val="000000"/>
              <w:szCs w:val="21"/>
            </w:rPr>
            <w:t>82</w:t>
          </w:r>
          <w:r>
            <w:fldChar w:fldCharType="end"/>
          </w:r>
        </w:p>
        <w:p w14:paraId="583290BF" w14:textId="77777777" w:rsidR="004D63E1" w:rsidRDefault="001F21D8">
          <w:pPr>
            <w:tabs>
              <w:tab w:val="right" w:pos="9071"/>
            </w:tabs>
            <w:spacing w:before="60"/>
            <w:ind w:left="720"/>
            <w:rPr>
              <w:color w:val="000000"/>
              <w:szCs w:val="21"/>
            </w:rPr>
          </w:pPr>
          <w:hyperlink w:anchor="_heading=h.rn1wuit24ac2">
            <w:r>
              <w:rPr>
                <w:rFonts w:eastAsia="Calibri"/>
                <w:color w:val="000000"/>
                <w:szCs w:val="21"/>
              </w:rPr>
              <w:t xml:space="preserve">3.3 </w:t>
            </w:r>
            <w:r>
              <w:rPr>
                <w:rFonts w:eastAsia="Calibri"/>
                <w:color w:val="000000"/>
                <w:szCs w:val="21"/>
              </w:rPr>
              <w:t>商品化プロセスにおけるリスクポイント</w:t>
            </w:r>
          </w:hyperlink>
          <w:r>
            <w:rPr>
              <w:rFonts w:eastAsia="Calibri"/>
              <w:color w:val="000000"/>
              <w:szCs w:val="21"/>
            </w:rPr>
            <w:tab/>
          </w:r>
          <w:r>
            <w:fldChar w:fldCharType="begin"/>
          </w:r>
          <w:r>
            <w:instrText xml:space="preserve"> PAGEREF _heading=h.rn1wuit24ac2 \h </w:instrText>
          </w:r>
          <w:r>
            <w:fldChar w:fldCharType="separate"/>
          </w:r>
          <w:r>
            <w:rPr>
              <w:rFonts w:eastAsia="Calibri"/>
              <w:color w:val="000000"/>
              <w:szCs w:val="21"/>
            </w:rPr>
            <w:t>82</w:t>
          </w:r>
          <w:r>
            <w:fldChar w:fldCharType="end"/>
          </w:r>
        </w:p>
        <w:p w14:paraId="26E7D285" w14:textId="77777777" w:rsidR="004D63E1" w:rsidRDefault="001F21D8">
          <w:pPr>
            <w:tabs>
              <w:tab w:val="right" w:pos="9071"/>
            </w:tabs>
            <w:spacing w:before="60"/>
            <w:ind w:left="1080"/>
            <w:rPr>
              <w:color w:val="000000"/>
              <w:szCs w:val="21"/>
            </w:rPr>
          </w:pPr>
          <w:hyperlink w:anchor="_heading=h.3xp9fznneuai">
            <w:r>
              <w:rPr>
                <w:rFonts w:eastAsia="Calibri"/>
                <w:color w:val="000000"/>
                <w:szCs w:val="21"/>
              </w:rPr>
              <w:t xml:space="preserve">3.3.1 </w:t>
            </w:r>
            <w:r>
              <w:rPr>
                <w:rFonts w:eastAsia="Calibri"/>
                <w:color w:val="000000"/>
                <w:szCs w:val="21"/>
              </w:rPr>
              <w:t>オープンソースプロジェクトの技術帰属リスク</w:t>
            </w:r>
          </w:hyperlink>
          <w:r>
            <w:rPr>
              <w:rFonts w:eastAsia="Calibri"/>
              <w:color w:val="000000"/>
              <w:szCs w:val="21"/>
            </w:rPr>
            <w:tab/>
          </w:r>
          <w:r>
            <w:fldChar w:fldCharType="begin"/>
          </w:r>
          <w:r>
            <w:instrText xml:space="preserve"> PAGEREF _heading=h.3xp9fznneuai \h </w:instrText>
          </w:r>
          <w:r>
            <w:fldChar w:fldCharType="separate"/>
          </w:r>
          <w:r>
            <w:rPr>
              <w:rFonts w:eastAsia="Calibri"/>
              <w:color w:val="000000"/>
              <w:szCs w:val="21"/>
            </w:rPr>
            <w:t>82</w:t>
          </w:r>
          <w:r>
            <w:fldChar w:fldCharType="end"/>
          </w:r>
        </w:p>
        <w:p w14:paraId="2683F7B5" w14:textId="77777777" w:rsidR="004D63E1" w:rsidRDefault="001F21D8">
          <w:pPr>
            <w:tabs>
              <w:tab w:val="right" w:pos="9071"/>
            </w:tabs>
            <w:spacing w:before="60"/>
            <w:ind w:left="1080"/>
            <w:rPr>
              <w:color w:val="000000"/>
              <w:szCs w:val="21"/>
            </w:rPr>
          </w:pPr>
          <w:hyperlink w:anchor="_heading=h.fyvum8kyha0g">
            <w:r>
              <w:rPr>
                <w:rFonts w:eastAsia="Calibri"/>
                <w:color w:val="000000"/>
                <w:szCs w:val="21"/>
              </w:rPr>
              <w:t xml:space="preserve">3.3.2 </w:t>
            </w:r>
            <w:r>
              <w:rPr>
                <w:rFonts w:eastAsia="Calibri"/>
                <w:color w:val="000000"/>
                <w:szCs w:val="21"/>
              </w:rPr>
              <w:t>コードのセキュリテ</w:t>
            </w:r>
            <w:r>
              <w:rPr>
                <w:rFonts w:eastAsia="Calibri"/>
                <w:color w:val="000000"/>
                <w:szCs w:val="21"/>
              </w:rPr>
              <w:t>ィリスク</w:t>
            </w:r>
          </w:hyperlink>
          <w:r>
            <w:rPr>
              <w:rFonts w:eastAsia="Calibri"/>
              <w:color w:val="000000"/>
              <w:szCs w:val="21"/>
            </w:rPr>
            <w:tab/>
          </w:r>
          <w:r>
            <w:fldChar w:fldCharType="begin"/>
          </w:r>
          <w:r>
            <w:instrText xml:space="preserve"> PAGEREF _heading=h.fyvum8kyha0g \h </w:instrText>
          </w:r>
          <w:r>
            <w:fldChar w:fldCharType="separate"/>
          </w:r>
          <w:r>
            <w:rPr>
              <w:rFonts w:eastAsia="Calibri"/>
              <w:color w:val="000000"/>
              <w:szCs w:val="21"/>
            </w:rPr>
            <w:t>84</w:t>
          </w:r>
          <w:r>
            <w:fldChar w:fldCharType="end"/>
          </w:r>
        </w:p>
        <w:p w14:paraId="2FC2A7DB" w14:textId="77777777" w:rsidR="004D63E1" w:rsidRDefault="001F21D8">
          <w:pPr>
            <w:tabs>
              <w:tab w:val="right" w:pos="9071"/>
            </w:tabs>
            <w:spacing w:before="60"/>
            <w:ind w:left="1080"/>
            <w:rPr>
              <w:color w:val="000000"/>
              <w:szCs w:val="21"/>
            </w:rPr>
          </w:pPr>
          <w:hyperlink w:anchor="_heading=h.y1dpg441jfep">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_heading=h.y1dpg441jfep \h </w:instrText>
          </w:r>
          <w:r>
            <w:fldChar w:fldCharType="separate"/>
          </w:r>
          <w:r>
            <w:rPr>
              <w:rFonts w:eastAsia="Calibri"/>
              <w:color w:val="000000"/>
              <w:szCs w:val="21"/>
            </w:rPr>
            <w:t>84</w:t>
          </w:r>
          <w:r>
            <w:fldChar w:fldCharType="end"/>
          </w:r>
        </w:p>
        <w:p w14:paraId="59AE52E0" w14:textId="77777777" w:rsidR="004D63E1" w:rsidRDefault="001F21D8">
          <w:pPr>
            <w:tabs>
              <w:tab w:val="right" w:pos="9071"/>
            </w:tabs>
            <w:spacing w:before="60"/>
            <w:ind w:left="1080"/>
            <w:rPr>
              <w:color w:val="000000"/>
              <w:szCs w:val="21"/>
            </w:rPr>
          </w:pPr>
          <w:hyperlink w:anchor="_heading=h.jjymht6i524h">
            <w:r>
              <w:rPr>
                <w:rFonts w:eastAsia="Calibri"/>
                <w:color w:val="000000"/>
                <w:szCs w:val="21"/>
              </w:rPr>
              <w:t xml:space="preserve">3.3.3 </w:t>
            </w:r>
            <w:r>
              <w:rPr>
                <w:rFonts w:eastAsia="Calibri"/>
                <w:color w:val="000000"/>
                <w:szCs w:val="21"/>
              </w:rPr>
              <w:t>クラウドベンダーの競争リスク</w:t>
            </w:r>
          </w:hyperlink>
          <w:r>
            <w:rPr>
              <w:rFonts w:eastAsia="Calibri"/>
              <w:color w:val="000000"/>
              <w:szCs w:val="21"/>
            </w:rPr>
            <w:tab/>
          </w:r>
          <w:r>
            <w:fldChar w:fldCharType="begin"/>
          </w:r>
          <w:r>
            <w:instrText xml:space="preserve"> PAGEREF _heading=h.jjymht6i524h \h </w:instrText>
          </w:r>
          <w:r>
            <w:fldChar w:fldCharType="separate"/>
          </w:r>
          <w:r>
            <w:rPr>
              <w:rFonts w:eastAsia="Calibri"/>
              <w:color w:val="000000"/>
              <w:szCs w:val="21"/>
            </w:rPr>
            <w:t>86</w:t>
          </w:r>
          <w:r>
            <w:fldChar w:fldCharType="end"/>
          </w:r>
        </w:p>
        <w:p w14:paraId="0FAE3ECF" w14:textId="77777777" w:rsidR="004D63E1" w:rsidRDefault="001F21D8">
          <w:pPr>
            <w:tabs>
              <w:tab w:val="right" w:pos="9071"/>
            </w:tabs>
            <w:spacing w:before="60"/>
            <w:ind w:left="360"/>
            <w:rPr>
              <w:color w:val="000000"/>
              <w:szCs w:val="21"/>
            </w:rPr>
          </w:pPr>
          <w:hyperlink w:anchor="_heading=h.499gopgmtreh">
            <w:r>
              <w:rPr>
                <w:rFonts w:eastAsia="Calibri"/>
                <w:color w:val="000000"/>
                <w:szCs w:val="21"/>
              </w:rPr>
              <w:t>4.</w:t>
            </w:r>
            <w:r>
              <w:rPr>
                <w:rFonts w:eastAsia="Calibri"/>
                <w:color w:val="000000"/>
                <w:szCs w:val="21"/>
              </w:rPr>
              <w:t>投資</w:t>
            </w:r>
            <w:r>
              <w:rPr>
                <w:rFonts w:eastAsia="Calibri"/>
                <w:color w:val="000000"/>
                <w:szCs w:val="21"/>
              </w:rPr>
              <w:t xml:space="preserve"> - </w:t>
            </w:r>
            <w:r>
              <w:rPr>
                <w:rFonts w:eastAsia="Calibri"/>
                <w:color w:val="000000"/>
                <w:szCs w:val="21"/>
              </w:rPr>
              <w:t>次のオープンソース・ユニコーンを見つける方法</w:t>
            </w:r>
          </w:hyperlink>
          <w:r>
            <w:rPr>
              <w:rFonts w:eastAsia="Calibri"/>
              <w:color w:val="000000"/>
              <w:szCs w:val="21"/>
            </w:rPr>
            <w:tab/>
          </w:r>
          <w:r>
            <w:fldChar w:fldCharType="begin"/>
          </w:r>
          <w:r>
            <w:instrText xml:space="preserve"> PAGEREF _heading=h.499gopgmtreh \h </w:instrText>
          </w:r>
          <w:r>
            <w:fldChar w:fldCharType="separate"/>
          </w:r>
          <w:r>
            <w:rPr>
              <w:rFonts w:eastAsia="Calibri"/>
              <w:color w:val="000000"/>
              <w:szCs w:val="21"/>
            </w:rPr>
            <w:t>89</w:t>
          </w:r>
          <w:r>
            <w:fldChar w:fldCharType="end"/>
          </w:r>
        </w:p>
        <w:p w14:paraId="2AAC401A" w14:textId="77777777" w:rsidR="004D63E1" w:rsidRDefault="001F21D8">
          <w:pPr>
            <w:tabs>
              <w:tab w:val="right" w:pos="9071"/>
            </w:tabs>
            <w:spacing w:before="60"/>
            <w:ind w:left="720"/>
            <w:rPr>
              <w:color w:val="000000"/>
              <w:szCs w:val="21"/>
            </w:rPr>
          </w:pPr>
          <w:hyperlink w:anchor="_heading=h.4h6qfg2qe2gq">
            <w:r>
              <w:rPr>
                <w:rFonts w:eastAsia="Calibri"/>
                <w:color w:val="000000"/>
                <w:szCs w:val="21"/>
              </w:rPr>
              <w:t xml:space="preserve">4.1 </w:t>
            </w:r>
            <w:r>
              <w:rPr>
                <w:rFonts w:eastAsia="Calibri"/>
                <w:color w:val="000000"/>
                <w:szCs w:val="21"/>
              </w:rPr>
              <w:t>成功した商用オープンソースプロジェクトの判断基準</w:t>
            </w:r>
          </w:hyperlink>
          <w:r>
            <w:rPr>
              <w:rFonts w:eastAsia="Calibri"/>
              <w:color w:val="000000"/>
              <w:szCs w:val="21"/>
            </w:rPr>
            <w:tab/>
          </w:r>
          <w:r>
            <w:fldChar w:fldCharType="begin"/>
          </w:r>
          <w:r>
            <w:instrText xml:space="preserve"> PAGEREF _heading=h.4h6qfg2qe2gq \h </w:instrText>
          </w:r>
          <w:r>
            <w:fldChar w:fldCharType="separate"/>
          </w:r>
          <w:r>
            <w:rPr>
              <w:rFonts w:eastAsia="Calibri"/>
              <w:color w:val="000000"/>
              <w:szCs w:val="21"/>
            </w:rPr>
            <w:t>89</w:t>
          </w:r>
          <w:r>
            <w:fldChar w:fldCharType="end"/>
          </w:r>
        </w:p>
        <w:p w14:paraId="2D23E210" w14:textId="77777777" w:rsidR="004D63E1" w:rsidRDefault="001F21D8">
          <w:pPr>
            <w:tabs>
              <w:tab w:val="right" w:pos="9071"/>
            </w:tabs>
            <w:spacing w:before="60"/>
            <w:ind w:left="1080"/>
            <w:rPr>
              <w:color w:val="000000"/>
              <w:szCs w:val="21"/>
            </w:rPr>
          </w:pPr>
          <w:hyperlink w:anchor="_heading=h.p026iqbj56x6">
            <w:r>
              <w:rPr>
                <w:rFonts w:eastAsia="Calibri"/>
                <w:color w:val="000000"/>
                <w:szCs w:val="21"/>
              </w:rPr>
              <w:t xml:space="preserve">4.1.1 </w:t>
            </w:r>
            <w:r>
              <w:rPr>
                <w:rFonts w:eastAsia="Calibri"/>
                <w:color w:val="000000"/>
                <w:szCs w:val="21"/>
              </w:rPr>
              <w:t>コードの所有権と管理</w:t>
            </w:r>
            <w:r>
              <w:rPr>
                <w:rFonts w:eastAsia="Calibri"/>
                <w:color w:val="000000"/>
                <w:szCs w:val="21"/>
              </w:rPr>
              <w:t xml:space="preserve"> - </w:t>
            </w:r>
            <w:r>
              <w:rPr>
                <w:rFonts w:eastAsia="Calibri"/>
                <w:color w:val="000000"/>
                <w:szCs w:val="21"/>
              </w:rPr>
              <w:t>製品開発段階</w:t>
            </w:r>
          </w:hyperlink>
          <w:r>
            <w:rPr>
              <w:rFonts w:eastAsia="Calibri"/>
              <w:color w:val="000000"/>
              <w:szCs w:val="21"/>
            </w:rPr>
            <w:tab/>
          </w:r>
          <w:r>
            <w:fldChar w:fldCharType="begin"/>
          </w:r>
          <w:r>
            <w:instrText xml:space="preserve"> PAGEREF _heading=h.p026iqbj56x6 \h </w:instrText>
          </w:r>
          <w:r>
            <w:fldChar w:fldCharType="separate"/>
          </w:r>
          <w:r>
            <w:rPr>
              <w:rFonts w:eastAsia="Calibri"/>
              <w:color w:val="000000"/>
              <w:szCs w:val="21"/>
            </w:rPr>
            <w:t>89</w:t>
          </w:r>
          <w:r>
            <w:fldChar w:fldCharType="end"/>
          </w:r>
        </w:p>
        <w:p w14:paraId="54A457A1" w14:textId="77777777" w:rsidR="004D63E1" w:rsidRDefault="001F21D8">
          <w:pPr>
            <w:tabs>
              <w:tab w:val="right" w:pos="9071"/>
            </w:tabs>
            <w:spacing w:before="60"/>
            <w:ind w:left="1080"/>
            <w:rPr>
              <w:color w:val="000000"/>
              <w:szCs w:val="21"/>
            </w:rPr>
          </w:pPr>
          <w:hyperlink w:anchor="_heading=h.1ay4ffzbt2b">
            <w:r>
              <w:rPr>
                <w:rFonts w:eastAsia="Calibri"/>
                <w:color w:val="000000"/>
                <w:szCs w:val="21"/>
              </w:rPr>
              <w:t xml:space="preserve">4.1.2 </w:t>
            </w:r>
            <w:r>
              <w:rPr>
                <w:rFonts w:eastAsia="Calibri"/>
                <w:color w:val="000000"/>
                <w:szCs w:val="21"/>
              </w:rPr>
              <w:t>国際的な競争力を持つために</w:t>
            </w:r>
            <w:r>
              <w:rPr>
                <w:rFonts w:eastAsia="Calibri"/>
                <w:color w:val="000000"/>
                <w:szCs w:val="21"/>
              </w:rPr>
              <w:t>-</w:t>
            </w:r>
            <w:r>
              <w:rPr>
                <w:rFonts w:eastAsia="Calibri"/>
                <w:color w:val="000000"/>
                <w:szCs w:val="21"/>
              </w:rPr>
              <w:t>製品開発の段階で</w:t>
            </w:r>
          </w:hyperlink>
          <w:r>
            <w:rPr>
              <w:rFonts w:eastAsia="Calibri"/>
              <w:color w:val="000000"/>
              <w:szCs w:val="21"/>
            </w:rPr>
            <w:tab/>
          </w:r>
          <w:r>
            <w:fldChar w:fldCharType="begin"/>
          </w:r>
          <w:r>
            <w:instrText xml:space="preserve"> PAGEREF _heading=h.1ay4ffzbt2b \h </w:instrText>
          </w:r>
          <w:r>
            <w:fldChar w:fldCharType="separate"/>
          </w:r>
          <w:r>
            <w:rPr>
              <w:rFonts w:eastAsia="Calibri"/>
              <w:color w:val="000000"/>
              <w:szCs w:val="21"/>
            </w:rPr>
            <w:t>90</w:t>
          </w:r>
          <w:r>
            <w:fldChar w:fldCharType="end"/>
          </w:r>
        </w:p>
        <w:p w14:paraId="3FC290D5" w14:textId="77777777" w:rsidR="004D63E1" w:rsidRDefault="001F21D8">
          <w:pPr>
            <w:tabs>
              <w:tab w:val="right" w:pos="9071"/>
            </w:tabs>
            <w:spacing w:before="60"/>
            <w:ind w:left="1080"/>
            <w:rPr>
              <w:color w:val="000000"/>
              <w:szCs w:val="21"/>
            </w:rPr>
          </w:pPr>
          <w:hyperlink w:anchor="_heading=h.au1jr9ud5o1">
            <w:r>
              <w:rPr>
                <w:rFonts w:eastAsia="Calibri"/>
                <w:color w:val="000000"/>
                <w:szCs w:val="21"/>
              </w:rPr>
              <w:t xml:space="preserve">4.1.3 </w:t>
            </w:r>
            <w:r>
              <w:rPr>
                <w:rFonts w:eastAsia="Calibri"/>
                <w:color w:val="000000"/>
                <w:szCs w:val="21"/>
              </w:rPr>
              <w:t>コミュニティ運用能力</w:t>
            </w:r>
            <w:r>
              <w:rPr>
                <w:rFonts w:eastAsia="Calibri"/>
                <w:color w:val="000000"/>
                <w:szCs w:val="21"/>
              </w:rPr>
              <w:t xml:space="preserve"> - </w:t>
            </w:r>
            <w:r>
              <w:rPr>
                <w:rFonts w:eastAsia="Calibri"/>
                <w:color w:val="000000"/>
                <w:szCs w:val="21"/>
              </w:rPr>
              <w:t>コミュニティ運用フェーズ</w:t>
            </w:r>
          </w:hyperlink>
          <w:r>
            <w:rPr>
              <w:rFonts w:eastAsia="Calibri"/>
              <w:color w:val="000000"/>
              <w:szCs w:val="21"/>
            </w:rPr>
            <w:tab/>
          </w:r>
          <w:r>
            <w:fldChar w:fldCharType="begin"/>
          </w:r>
          <w:r>
            <w:instrText xml:space="preserve"> PAGEREF _heading=h.au1jr9ud5o1 \h </w:instrText>
          </w:r>
          <w:r>
            <w:fldChar w:fldCharType="separate"/>
          </w:r>
          <w:r>
            <w:rPr>
              <w:rFonts w:eastAsia="Calibri"/>
              <w:color w:val="000000"/>
              <w:szCs w:val="21"/>
            </w:rPr>
            <w:t>91</w:t>
          </w:r>
          <w:r>
            <w:fldChar w:fldCharType="end"/>
          </w:r>
        </w:p>
        <w:p w14:paraId="263B10F3" w14:textId="77777777" w:rsidR="004D63E1" w:rsidRDefault="001F21D8">
          <w:pPr>
            <w:tabs>
              <w:tab w:val="right" w:pos="9071"/>
            </w:tabs>
            <w:spacing w:before="60"/>
            <w:ind w:left="1080"/>
            <w:rPr>
              <w:color w:val="000000"/>
              <w:szCs w:val="21"/>
            </w:rPr>
          </w:pPr>
          <w:hyperlink w:anchor="_heading=h.e09i5lt4irrh">
            <w:r>
              <w:rPr>
                <w:rFonts w:eastAsia="Calibri"/>
                <w:color w:val="000000"/>
                <w:szCs w:val="21"/>
              </w:rPr>
              <w:t xml:space="preserve">4.1.4 </w:t>
            </w:r>
            <w:r>
              <w:rPr>
                <w:rFonts w:eastAsia="Calibri"/>
                <w:color w:val="000000"/>
                <w:szCs w:val="21"/>
              </w:rPr>
              <w:t>マー</w:t>
            </w:r>
            <w:r>
              <w:rPr>
                <w:rFonts w:eastAsia="Calibri"/>
                <w:color w:val="000000"/>
                <w:szCs w:val="21"/>
              </w:rPr>
              <w:t>ケット・マッチング・ケイパビリティー</w:t>
            </w:r>
            <w:r>
              <w:rPr>
                <w:rFonts w:eastAsia="Calibri"/>
                <w:color w:val="000000"/>
                <w:szCs w:val="21"/>
              </w:rPr>
              <w:t xml:space="preserve"> - </w:t>
            </w:r>
            <w:r>
              <w:rPr>
                <w:rFonts w:eastAsia="Calibri"/>
                <w:color w:val="000000"/>
                <w:szCs w:val="21"/>
              </w:rPr>
              <w:t>商業化調査段階</w:t>
            </w:r>
          </w:hyperlink>
          <w:r>
            <w:rPr>
              <w:rFonts w:eastAsia="Calibri"/>
              <w:color w:val="000000"/>
              <w:szCs w:val="21"/>
            </w:rPr>
            <w:tab/>
          </w:r>
          <w:r>
            <w:fldChar w:fldCharType="begin"/>
          </w:r>
          <w:r>
            <w:instrText xml:space="preserve"> PAGEREF _heading=h.e09i5lt4irrh \h </w:instrText>
          </w:r>
          <w:r>
            <w:fldChar w:fldCharType="separate"/>
          </w:r>
          <w:r>
            <w:rPr>
              <w:rFonts w:eastAsia="Calibri"/>
              <w:color w:val="000000"/>
              <w:szCs w:val="21"/>
            </w:rPr>
            <w:t>92</w:t>
          </w:r>
          <w:r>
            <w:fldChar w:fldCharType="end"/>
          </w:r>
        </w:p>
        <w:p w14:paraId="4305FE63" w14:textId="77777777" w:rsidR="004D63E1" w:rsidRDefault="001F21D8">
          <w:pPr>
            <w:tabs>
              <w:tab w:val="right" w:pos="9071"/>
            </w:tabs>
            <w:spacing w:before="60"/>
            <w:ind w:left="1080"/>
            <w:rPr>
              <w:color w:val="000000"/>
              <w:szCs w:val="21"/>
            </w:rPr>
          </w:pPr>
          <w:hyperlink w:anchor="_heading=h.k85p9dc310h5">
            <w:r>
              <w:rPr>
                <w:rFonts w:eastAsia="Calibri"/>
                <w:color w:val="000000"/>
                <w:szCs w:val="21"/>
              </w:rPr>
              <w:t xml:space="preserve">4.1.5 </w:t>
            </w:r>
            <w:r>
              <w:rPr>
                <w:rFonts w:eastAsia="Calibri"/>
                <w:color w:val="000000"/>
                <w:szCs w:val="21"/>
              </w:rPr>
              <w:t>成熟したビジネスモデル</w:t>
            </w:r>
            <w:r>
              <w:rPr>
                <w:rFonts w:eastAsia="Calibri"/>
                <w:color w:val="000000"/>
                <w:szCs w:val="21"/>
              </w:rPr>
              <w:t xml:space="preserve"> - </w:t>
            </w:r>
            <w:r>
              <w:rPr>
                <w:rFonts w:eastAsia="Calibri"/>
                <w:color w:val="000000"/>
                <w:szCs w:val="21"/>
              </w:rPr>
              <w:t>商業化の模索段階</w:t>
            </w:r>
          </w:hyperlink>
          <w:r>
            <w:rPr>
              <w:rFonts w:eastAsia="Calibri"/>
              <w:color w:val="000000"/>
              <w:szCs w:val="21"/>
            </w:rPr>
            <w:tab/>
          </w:r>
          <w:r>
            <w:fldChar w:fldCharType="begin"/>
          </w:r>
          <w:r>
            <w:instrText xml:space="preserve"> PAGEREF _heading=h.k85p9dc310h5 \h </w:instrText>
          </w:r>
          <w:r>
            <w:fldChar w:fldCharType="separate"/>
          </w:r>
          <w:r>
            <w:rPr>
              <w:rFonts w:eastAsia="Calibri"/>
              <w:color w:val="000000"/>
              <w:szCs w:val="21"/>
            </w:rPr>
            <w:t>93</w:t>
          </w:r>
          <w:r>
            <w:fldChar w:fldCharType="end"/>
          </w:r>
        </w:p>
        <w:p w14:paraId="57FCFA13" w14:textId="77777777" w:rsidR="004D63E1" w:rsidRDefault="001F21D8">
          <w:pPr>
            <w:tabs>
              <w:tab w:val="right" w:pos="9071"/>
            </w:tabs>
            <w:spacing w:before="60"/>
            <w:ind w:left="720"/>
            <w:rPr>
              <w:color w:val="000000"/>
              <w:szCs w:val="21"/>
            </w:rPr>
          </w:pPr>
          <w:hyperlink w:anchor="_heading=h.49rrvhub6o19">
            <w:r>
              <w:rPr>
                <w:rFonts w:eastAsia="Calibri"/>
                <w:color w:val="000000"/>
                <w:szCs w:val="21"/>
              </w:rPr>
              <w:t xml:space="preserve">4.2 </w:t>
            </w:r>
            <w:r>
              <w:rPr>
                <w:rFonts w:eastAsia="Calibri"/>
                <w:color w:val="000000"/>
                <w:szCs w:val="21"/>
              </w:rPr>
              <w:t>中国のオープンソース市場</w:t>
            </w:r>
          </w:hyperlink>
          <w:r>
            <w:rPr>
              <w:rFonts w:eastAsia="Calibri"/>
              <w:color w:val="000000"/>
              <w:szCs w:val="21"/>
            </w:rPr>
            <w:tab/>
          </w:r>
          <w:r>
            <w:fldChar w:fldCharType="begin"/>
          </w:r>
          <w:r>
            <w:instrText xml:space="preserve"> PAGEREF _heading=h.49rrvhub6o19 \h </w:instrText>
          </w:r>
          <w:r>
            <w:fldChar w:fldCharType="separate"/>
          </w:r>
          <w:r>
            <w:rPr>
              <w:rFonts w:eastAsia="Calibri"/>
              <w:color w:val="000000"/>
              <w:szCs w:val="21"/>
            </w:rPr>
            <w:t>94</w:t>
          </w:r>
          <w:r>
            <w:fldChar w:fldCharType="end"/>
          </w:r>
        </w:p>
        <w:p w14:paraId="1F128A23" w14:textId="77777777" w:rsidR="004D63E1" w:rsidRDefault="001F21D8">
          <w:pPr>
            <w:tabs>
              <w:tab w:val="right" w:pos="9071"/>
            </w:tabs>
            <w:spacing w:before="60"/>
            <w:ind w:left="720"/>
            <w:rPr>
              <w:color w:val="000000"/>
              <w:szCs w:val="21"/>
            </w:rPr>
          </w:pPr>
          <w:hyperlink w:anchor="_heading=h.kpzaz8d76my7">
            <w:r>
              <w:rPr>
                <w:rFonts w:eastAsia="Calibri"/>
                <w:color w:val="000000"/>
                <w:szCs w:val="21"/>
              </w:rPr>
              <w:t xml:space="preserve">4.3 </w:t>
            </w:r>
            <w:r>
              <w:rPr>
                <w:rFonts w:eastAsia="Calibri"/>
                <w:color w:val="000000"/>
                <w:szCs w:val="21"/>
              </w:rPr>
              <w:t>資本市場の投資家は、オープンソース分野での存在感を増している</w:t>
            </w:r>
          </w:hyperlink>
          <w:r>
            <w:rPr>
              <w:rFonts w:eastAsia="Calibri"/>
              <w:color w:val="000000"/>
              <w:szCs w:val="21"/>
            </w:rPr>
            <w:tab/>
          </w:r>
          <w:r>
            <w:fldChar w:fldCharType="begin"/>
          </w:r>
          <w:r>
            <w:instrText xml:space="preserve"> PAGEREF _heading=h.kpzaz8d76my7 \h </w:instrText>
          </w:r>
          <w:r>
            <w:fldChar w:fldCharType="separate"/>
          </w:r>
          <w:r>
            <w:rPr>
              <w:rFonts w:eastAsia="Calibri"/>
              <w:color w:val="000000"/>
              <w:szCs w:val="21"/>
            </w:rPr>
            <w:t>95</w:t>
          </w:r>
          <w:r>
            <w:fldChar w:fldCharType="end"/>
          </w:r>
        </w:p>
        <w:p w14:paraId="254A3563" w14:textId="77777777" w:rsidR="004D63E1" w:rsidRDefault="001F21D8">
          <w:pPr>
            <w:tabs>
              <w:tab w:val="right" w:pos="9071"/>
            </w:tabs>
            <w:spacing w:before="60"/>
            <w:ind w:left="360"/>
            <w:rPr>
              <w:color w:val="000000"/>
              <w:szCs w:val="21"/>
            </w:rPr>
          </w:pPr>
          <w:hyperlink w:anchor="_heading=h.q4nz3np3lh5i">
            <w:r>
              <w:rPr>
                <w:rFonts w:eastAsia="Calibri"/>
                <w:color w:val="000000"/>
                <w:szCs w:val="21"/>
              </w:rPr>
              <w:t>5.</w:t>
            </w:r>
            <w:r>
              <w:rPr>
                <w:rFonts w:eastAsia="Calibri"/>
                <w:color w:val="000000"/>
                <w:szCs w:val="21"/>
              </w:rPr>
              <w:t>ケーススタディ</w:t>
            </w:r>
          </w:hyperlink>
          <w:r>
            <w:rPr>
              <w:rFonts w:eastAsia="Calibri"/>
              <w:color w:val="000000"/>
              <w:szCs w:val="21"/>
            </w:rPr>
            <w:tab/>
          </w:r>
          <w:r>
            <w:fldChar w:fldCharType="begin"/>
          </w:r>
          <w:r>
            <w:instrText xml:space="preserve"> PAGEREF _heading=h.q4nz3np3lh5i \h </w:instrText>
          </w:r>
          <w:r>
            <w:fldChar w:fldCharType="separate"/>
          </w:r>
          <w:r>
            <w:rPr>
              <w:rFonts w:eastAsia="Calibri"/>
              <w:color w:val="000000"/>
              <w:szCs w:val="21"/>
            </w:rPr>
            <w:t>96</w:t>
          </w:r>
          <w:r>
            <w:fldChar w:fldCharType="end"/>
          </w:r>
        </w:p>
        <w:p w14:paraId="2AEED42F" w14:textId="77777777" w:rsidR="004D63E1" w:rsidRDefault="001F21D8">
          <w:pPr>
            <w:tabs>
              <w:tab w:val="right" w:pos="9071"/>
            </w:tabs>
            <w:spacing w:before="60"/>
            <w:ind w:left="720"/>
            <w:rPr>
              <w:color w:val="000000"/>
              <w:szCs w:val="21"/>
            </w:rPr>
          </w:pPr>
          <w:hyperlink w:anchor="_heading=h.9650pvxcfr95">
            <w:r>
              <w:rPr>
                <w:rFonts w:eastAsia="Calibri"/>
                <w:color w:val="000000"/>
                <w:szCs w:val="21"/>
              </w:rPr>
              <w:t>5.1 PingCAP</w:t>
            </w:r>
          </w:hyperlink>
          <w:r>
            <w:rPr>
              <w:rFonts w:eastAsia="Calibri"/>
              <w:color w:val="000000"/>
              <w:szCs w:val="21"/>
            </w:rPr>
            <w:tab/>
          </w:r>
          <w:r>
            <w:fldChar w:fldCharType="begin"/>
          </w:r>
          <w:r>
            <w:instrText xml:space="preserve"> PAGEREF _heading=h.9650pvxcfr95 \h </w:instrText>
          </w:r>
          <w:r>
            <w:fldChar w:fldCharType="separate"/>
          </w:r>
          <w:r>
            <w:rPr>
              <w:rFonts w:eastAsia="Calibri"/>
              <w:color w:val="000000"/>
              <w:szCs w:val="21"/>
            </w:rPr>
            <w:t>96</w:t>
          </w:r>
          <w:r>
            <w:fldChar w:fldCharType="end"/>
          </w:r>
        </w:p>
        <w:p w14:paraId="274ED1E9" w14:textId="77777777" w:rsidR="004D63E1" w:rsidRDefault="001F21D8">
          <w:pPr>
            <w:tabs>
              <w:tab w:val="right" w:pos="9071"/>
            </w:tabs>
            <w:spacing w:before="60"/>
            <w:ind w:left="720"/>
            <w:rPr>
              <w:color w:val="000000"/>
              <w:szCs w:val="21"/>
            </w:rPr>
          </w:pPr>
          <w:hyperlink w:anchor="_heading=h.lj214camkdqw">
            <w:r>
              <w:rPr>
                <w:rFonts w:eastAsia="Calibri"/>
                <w:color w:val="000000"/>
                <w:szCs w:val="21"/>
              </w:rPr>
              <w:t>5.2 GitLab</w:t>
            </w:r>
          </w:hyperlink>
          <w:r>
            <w:rPr>
              <w:rFonts w:eastAsia="Calibri"/>
              <w:color w:val="000000"/>
              <w:szCs w:val="21"/>
            </w:rPr>
            <w:tab/>
          </w:r>
          <w:r>
            <w:fldChar w:fldCharType="begin"/>
          </w:r>
          <w:r>
            <w:instrText xml:space="preserve"> PAGEREF _heading=h.lj214camkdqw \</w:instrText>
          </w:r>
          <w:r>
            <w:instrText xml:space="preserve">h </w:instrText>
          </w:r>
          <w:r>
            <w:fldChar w:fldCharType="separate"/>
          </w:r>
          <w:r>
            <w:rPr>
              <w:rFonts w:eastAsia="Calibri"/>
              <w:color w:val="000000"/>
              <w:szCs w:val="21"/>
            </w:rPr>
            <w:t>98</w:t>
          </w:r>
          <w:r>
            <w:fldChar w:fldCharType="end"/>
          </w:r>
        </w:p>
        <w:p w14:paraId="15D7B263" w14:textId="77777777" w:rsidR="004D63E1" w:rsidRDefault="001F21D8">
          <w:pPr>
            <w:tabs>
              <w:tab w:val="right" w:pos="9071"/>
            </w:tabs>
            <w:spacing w:before="60"/>
            <w:ind w:left="720"/>
            <w:rPr>
              <w:color w:val="000000"/>
              <w:szCs w:val="21"/>
            </w:rPr>
          </w:pPr>
          <w:hyperlink w:anchor="_heading=h.d2lsgtfc8it">
            <w:r>
              <w:rPr>
                <w:rFonts w:eastAsia="Calibri"/>
                <w:color w:val="000000"/>
                <w:szCs w:val="21"/>
              </w:rPr>
              <w:t>5.3 Jina AI</w:t>
            </w:r>
          </w:hyperlink>
          <w:r>
            <w:rPr>
              <w:rFonts w:eastAsia="Calibri"/>
              <w:color w:val="000000"/>
              <w:szCs w:val="21"/>
            </w:rPr>
            <w:tab/>
          </w:r>
          <w:r>
            <w:fldChar w:fldCharType="begin"/>
          </w:r>
          <w:r>
            <w:instrText xml:space="preserve"> PAGEREF _heading=h.d2lsgtfc8it \h </w:instrText>
          </w:r>
          <w:r>
            <w:fldChar w:fldCharType="separate"/>
          </w:r>
          <w:r>
            <w:rPr>
              <w:rFonts w:eastAsia="Calibri"/>
              <w:color w:val="000000"/>
              <w:szCs w:val="21"/>
            </w:rPr>
            <w:t>99</w:t>
          </w:r>
          <w:r>
            <w:fldChar w:fldCharType="end"/>
          </w:r>
        </w:p>
        <w:p w14:paraId="0EE3322C" w14:textId="77777777" w:rsidR="004D63E1" w:rsidRDefault="001F21D8">
          <w:pPr>
            <w:tabs>
              <w:tab w:val="right" w:pos="9071"/>
            </w:tabs>
            <w:spacing w:before="60"/>
            <w:ind w:left="720"/>
            <w:rPr>
              <w:color w:val="000000"/>
              <w:szCs w:val="21"/>
            </w:rPr>
          </w:pPr>
          <w:hyperlink w:anchor="_heading=h.v3n12rfh40dg">
            <w:r>
              <w:rPr>
                <w:rFonts w:eastAsia="Calibri"/>
                <w:color w:val="000000"/>
                <w:szCs w:val="21"/>
              </w:rPr>
              <w:t>5.4 Zilliz</w:t>
            </w:r>
          </w:hyperlink>
          <w:r>
            <w:rPr>
              <w:rFonts w:eastAsia="Calibri"/>
              <w:color w:val="000000"/>
              <w:szCs w:val="21"/>
            </w:rPr>
            <w:tab/>
          </w:r>
          <w:r>
            <w:fldChar w:fldCharType="begin"/>
          </w:r>
          <w:r>
            <w:instrText xml:space="preserve"> PAGEREF _heading=h.v3n12rfh40dg \h </w:instrText>
          </w:r>
          <w:r>
            <w:fldChar w:fldCharType="separate"/>
          </w:r>
          <w:r>
            <w:rPr>
              <w:rFonts w:eastAsia="Calibri"/>
              <w:color w:val="000000"/>
              <w:szCs w:val="21"/>
            </w:rPr>
            <w:t>101</w:t>
          </w:r>
          <w:r>
            <w:fldChar w:fldCharType="end"/>
          </w:r>
        </w:p>
        <w:p w14:paraId="3D0869EC" w14:textId="77777777" w:rsidR="004D63E1" w:rsidRDefault="001F21D8">
          <w:pPr>
            <w:tabs>
              <w:tab w:val="right" w:pos="9071"/>
            </w:tabs>
            <w:spacing w:before="60"/>
            <w:ind w:left="720"/>
            <w:rPr>
              <w:color w:val="000000"/>
              <w:szCs w:val="21"/>
            </w:rPr>
          </w:pPr>
          <w:hyperlink w:anchor="_heading=h.sq62pxd5fgw1">
            <w:r>
              <w:rPr>
                <w:rFonts w:eastAsia="Calibri"/>
                <w:color w:val="000000"/>
                <w:szCs w:val="21"/>
              </w:rPr>
              <w:t>5.5 EMQ</w:t>
            </w:r>
            <w:r>
              <w:rPr>
                <w:rFonts w:eastAsia="Calibri"/>
                <w:color w:val="000000"/>
                <w:szCs w:val="21"/>
              </w:rPr>
              <w:t>映云科技</w:t>
            </w:r>
          </w:hyperlink>
          <w:r>
            <w:rPr>
              <w:rFonts w:eastAsia="Calibri"/>
              <w:color w:val="000000"/>
              <w:szCs w:val="21"/>
            </w:rPr>
            <w:tab/>
          </w:r>
          <w:r>
            <w:fldChar w:fldCharType="begin"/>
          </w:r>
          <w:r>
            <w:instrText xml:space="preserve"> PAGEREF _heading=h.sq62pxd5fgw1 \h </w:instrText>
          </w:r>
          <w:r>
            <w:fldChar w:fldCharType="separate"/>
          </w:r>
          <w:r>
            <w:rPr>
              <w:rFonts w:eastAsia="Calibri"/>
              <w:color w:val="000000"/>
              <w:szCs w:val="21"/>
            </w:rPr>
            <w:t>102</w:t>
          </w:r>
          <w:r>
            <w:fldChar w:fldCharType="end"/>
          </w:r>
        </w:p>
        <w:p w14:paraId="06D45576" w14:textId="77777777" w:rsidR="004D63E1" w:rsidRDefault="001F21D8">
          <w:pPr>
            <w:tabs>
              <w:tab w:val="right" w:pos="9071"/>
            </w:tabs>
            <w:spacing w:before="60"/>
            <w:ind w:left="720"/>
            <w:rPr>
              <w:color w:val="000000"/>
              <w:szCs w:val="21"/>
            </w:rPr>
          </w:pPr>
          <w:hyperlink w:anchor="_heading=h.6zuaauawtaql">
            <w:r>
              <w:rPr>
                <w:rFonts w:eastAsia="Calibri"/>
                <w:color w:val="000000"/>
                <w:szCs w:val="21"/>
              </w:rPr>
              <w:t>5.6 AppFlowy</w:t>
            </w:r>
          </w:hyperlink>
          <w:r>
            <w:rPr>
              <w:rFonts w:eastAsia="Calibri"/>
              <w:color w:val="000000"/>
              <w:szCs w:val="21"/>
            </w:rPr>
            <w:tab/>
          </w:r>
          <w:r>
            <w:fldChar w:fldCharType="begin"/>
          </w:r>
          <w:r>
            <w:instrText xml:space="preserve"> PAGEREF _heading=h.6zuaauawtaql \h </w:instrText>
          </w:r>
          <w:r>
            <w:fldChar w:fldCharType="separate"/>
          </w:r>
          <w:r>
            <w:rPr>
              <w:rFonts w:eastAsia="Calibri"/>
              <w:color w:val="000000"/>
              <w:szCs w:val="21"/>
            </w:rPr>
            <w:t>103</w:t>
          </w:r>
          <w:r>
            <w:fldChar w:fldCharType="end"/>
          </w:r>
        </w:p>
        <w:p w14:paraId="1ADF315D" w14:textId="77777777" w:rsidR="004D63E1" w:rsidRDefault="001F21D8">
          <w:pPr>
            <w:tabs>
              <w:tab w:val="right" w:pos="9071"/>
            </w:tabs>
            <w:spacing w:before="60"/>
            <w:ind w:left="720"/>
            <w:rPr>
              <w:color w:val="000000"/>
              <w:szCs w:val="21"/>
            </w:rPr>
          </w:pPr>
          <w:hyperlink w:anchor="_heading=h.74xu16i3kh8g">
            <w:r>
              <w:rPr>
                <w:rFonts w:eastAsia="Calibri"/>
                <w:color w:val="000000"/>
                <w:szCs w:val="21"/>
              </w:rPr>
              <w:t>5.7 Confluent</w:t>
            </w:r>
          </w:hyperlink>
          <w:r>
            <w:rPr>
              <w:rFonts w:eastAsia="Calibri"/>
              <w:color w:val="000000"/>
              <w:szCs w:val="21"/>
            </w:rPr>
            <w:tab/>
          </w:r>
          <w:r>
            <w:fldChar w:fldCharType="begin"/>
          </w:r>
          <w:r>
            <w:instrText xml:space="preserve"> PAGEREF _heading=h.74xu16i3kh8g \h </w:instrText>
          </w:r>
          <w:r>
            <w:fldChar w:fldCharType="separate"/>
          </w:r>
          <w:r>
            <w:rPr>
              <w:rFonts w:eastAsia="Calibri"/>
              <w:color w:val="000000"/>
              <w:szCs w:val="21"/>
            </w:rPr>
            <w:t>105</w:t>
          </w:r>
          <w:r>
            <w:fldChar w:fldCharType="end"/>
          </w:r>
        </w:p>
        <w:p w14:paraId="7F7577AD" w14:textId="77777777" w:rsidR="004D63E1" w:rsidRDefault="001F21D8">
          <w:pPr>
            <w:tabs>
              <w:tab w:val="right" w:pos="9071"/>
            </w:tabs>
            <w:spacing w:before="60"/>
            <w:ind w:left="720"/>
            <w:rPr>
              <w:color w:val="000000"/>
              <w:szCs w:val="21"/>
            </w:rPr>
          </w:pPr>
          <w:hyperlink w:anchor="_heading=h.shpqplx2gila">
            <w:r>
              <w:rPr>
                <w:rFonts w:eastAsia="Calibri"/>
                <w:color w:val="000000"/>
                <w:szCs w:val="21"/>
              </w:rPr>
              <w:t>5.8 MongoDB</w:t>
            </w:r>
          </w:hyperlink>
          <w:r>
            <w:rPr>
              <w:rFonts w:eastAsia="Calibri"/>
              <w:color w:val="000000"/>
              <w:szCs w:val="21"/>
            </w:rPr>
            <w:tab/>
          </w:r>
          <w:r>
            <w:fldChar w:fldCharType="begin"/>
          </w:r>
          <w:r>
            <w:instrText xml:space="preserve"> PAGEREF _heading=h.shpqplx2gila \h </w:instrText>
          </w:r>
          <w:r>
            <w:fldChar w:fldCharType="separate"/>
          </w:r>
          <w:r>
            <w:rPr>
              <w:rFonts w:eastAsia="Calibri"/>
              <w:color w:val="000000"/>
              <w:szCs w:val="21"/>
            </w:rPr>
            <w:t>106</w:t>
          </w:r>
          <w:r>
            <w:fldChar w:fldCharType="end"/>
          </w:r>
        </w:p>
        <w:p w14:paraId="587D1F35" w14:textId="77777777" w:rsidR="004D63E1" w:rsidRDefault="001F21D8">
          <w:pPr>
            <w:tabs>
              <w:tab w:val="right" w:pos="9071"/>
            </w:tabs>
            <w:spacing w:before="60"/>
            <w:ind w:left="360"/>
            <w:rPr>
              <w:color w:val="000000"/>
              <w:szCs w:val="21"/>
            </w:rPr>
          </w:pPr>
          <w:hyperlink w:anchor="_heading=h.8simf6m5nqxn">
            <w:r>
              <w:rPr>
                <w:rFonts w:eastAsia="Calibri"/>
                <w:color w:val="000000"/>
                <w:szCs w:val="21"/>
              </w:rPr>
              <w:t>付録</w:t>
            </w:r>
            <w:r>
              <w:rPr>
                <w:rFonts w:eastAsia="Calibri"/>
                <w:color w:val="000000"/>
                <w:szCs w:val="21"/>
              </w:rPr>
              <w:t xml:space="preserve">1 </w:t>
            </w:r>
            <w:r>
              <w:rPr>
                <w:rFonts w:eastAsia="Calibri"/>
                <w:color w:val="000000"/>
                <w:szCs w:val="21"/>
              </w:rPr>
              <w:t>オープンソース・ハードウェアとオープンソース・ソフトウェアの比較</w:t>
            </w:r>
          </w:hyperlink>
          <w:r>
            <w:rPr>
              <w:rFonts w:eastAsia="Calibri"/>
              <w:color w:val="000000"/>
              <w:szCs w:val="21"/>
            </w:rPr>
            <w:tab/>
          </w:r>
          <w:r>
            <w:fldChar w:fldCharType="begin"/>
          </w:r>
          <w:r>
            <w:instrText xml:space="preserve"> PAGEREF _heading=h.8simf6m5nqxn \h </w:instrText>
          </w:r>
          <w:r>
            <w:fldChar w:fldCharType="separate"/>
          </w:r>
          <w:r>
            <w:rPr>
              <w:rFonts w:eastAsia="Calibri"/>
              <w:color w:val="000000"/>
              <w:szCs w:val="21"/>
            </w:rPr>
            <w:t>10</w:t>
          </w:r>
          <w:r>
            <w:rPr>
              <w:rFonts w:eastAsia="Calibri"/>
              <w:color w:val="000000"/>
              <w:szCs w:val="21"/>
            </w:rPr>
            <w:t>9</w:t>
          </w:r>
          <w:r>
            <w:fldChar w:fldCharType="end"/>
          </w:r>
        </w:p>
        <w:p w14:paraId="53231BBB" w14:textId="77777777" w:rsidR="004D63E1" w:rsidRDefault="001F21D8">
          <w:pPr>
            <w:tabs>
              <w:tab w:val="right" w:pos="9071"/>
            </w:tabs>
            <w:spacing w:before="60"/>
            <w:ind w:left="720"/>
            <w:rPr>
              <w:color w:val="000000"/>
              <w:szCs w:val="21"/>
            </w:rPr>
          </w:pPr>
          <w:hyperlink w:anchor="_heading=h.6b4zn1bbj2re">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_heading=h.6b4zn1bbj2re \h </w:instrText>
          </w:r>
          <w:r>
            <w:fldChar w:fldCharType="separate"/>
          </w:r>
          <w:r>
            <w:rPr>
              <w:rFonts w:eastAsia="Calibri"/>
              <w:color w:val="000000"/>
              <w:szCs w:val="21"/>
            </w:rPr>
            <w:t>109</w:t>
          </w:r>
          <w:r>
            <w:fldChar w:fldCharType="end"/>
          </w:r>
        </w:p>
        <w:p w14:paraId="04EBA8DB" w14:textId="77777777" w:rsidR="004D63E1" w:rsidRDefault="001F21D8">
          <w:pPr>
            <w:tabs>
              <w:tab w:val="right" w:pos="9071"/>
            </w:tabs>
            <w:spacing w:before="60"/>
            <w:ind w:left="360"/>
            <w:rPr>
              <w:color w:val="000000"/>
              <w:szCs w:val="21"/>
            </w:rPr>
          </w:pPr>
          <w:hyperlink w:anchor="_heading=h.pz996qt0ensr">
            <w:r>
              <w:rPr>
                <w:rFonts w:eastAsia="Calibri"/>
                <w:color w:val="000000"/>
                <w:szCs w:val="21"/>
              </w:rPr>
              <w:t>付録</w:t>
            </w:r>
            <w:r>
              <w:rPr>
                <w:rFonts w:eastAsia="Calibri"/>
                <w:color w:val="000000"/>
                <w:szCs w:val="21"/>
              </w:rPr>
              <w:t>2 US</w:t>
            </w:r>
            <w:r>
              <w:rPr>
                <w:rFonts w:eastAsia="Calibri"/>
                <w:color w:val="000000"/>
                <w:szCs w:val="21"/>
              </w:rPr>
              <w:t>オープンソースキャピタルマーケット</w:t>
            </w:r>
          </w:hyperlink>
          <w:r>
            <w:rPr>
              <w:rFonts w:eastAsia="Calibri"/>
              <w:color w:val="000000"/>
              <w:szCs w:val="21"/>
            </w:rPr>
            <w:tab/>
          </w:r>
          <w:r>
            <w:fldChar w:fldCharType="begin"/>
          </w:r>
          <w:r>
            <w:instrText xml:space="preserve"> PAGEREF _heading=h.pz996qt0ensr \h </w:instrText>
          </w:r>
          <w:r>
            <w:fldChar w:fldCharType="separate"/>
          </w:r>
          <w:r>
            <w:rPr>
              <w:rFonts w:eastAsia="Calibri"/>
              <w:color w:val="000000"/>
              <w:szCs w:val="21"/>
            </w:rPr>
            <w:t>109</w:t>
          </w:r>
          <w:r>
            <w:fldChar w:fldCharType="end"/>
          </w:r>
        </w:p>
        <w:p w14:paraId="5FB99DD1" w14:textId="77777777" w:rsidR="004D63E1" w:rsidRDefault="001F21D8">
          <w:pPr>
            <w:tabs>
              <w:tab w:val="right" w:pos="9071"/>
            </w:tabs>
            <w:spacing w:before="60"/>
            <w:ind w:left="360"/>
            <w:rPr>
              <w:color w:val="000000"/>
              <w:szCs w:val="21"/>
            </w:rPr>
          </w:pPr>
          <w:hyperlink w:anchor="_heading=h.w0bb7tn4xbv5">
            <w:r>
              <w:rPr>
                <w:rFonts w:eastAsia="Calibri"/>
                <w:color w:val="000000"/>
                <w:szCs w:val="21"/>
              </w:rPr>
              <w:t>付録</w:t>
            </w:r>
            <w:r>
              <w:rPr>
                <w:rFonts w:eastAsia="Calibri"/>
                <w:color w:val="000000"/>
                <w:szCs w:val="21"/>
              </w:rPr>
              <w:t>3 Y</w:t>
            </w:r>
            <w:r>
              <w:rPr>
                <w:rFonts w:eastAsia="Calibri"/>
                <w:color w:val="000000"/>
                <w:szCs w:val="21"/>
              </w:rPr>
              <w:t>コンビネータオープンソースプロジェクトの概要</w:t>
            </w:r>
          </w:hyperlink>
          <w:r>
            <w:rPr>
              <w:rFonts w:eastAsia="Calibri"/>
              <w:color w:val="000000"/>
              <w:szCs w:val="21"/>
            </w:rPr>
            <w:tab/>
          </w:r>
          <w:r>
            <w:fldChar w:fldCharType="begin"/>
          </w:r>
          <w:r>
            <w:instrText xml:space="preserve"> PAGEREF _heading=h.w0bb7tn4xbv5 \h </w:instrText>
          </w:r>
          <w:r>
            <w:fldChar w:fldCharType="separate"/>
          </w:r>
          <w:r>
            <w:rPr>
              <w:rFonts w:eastAsia="Calibri"/>
              <w:color w:val="000000"/>
              <w:szCs w:val="21"/>
            </w:rPr>
            <w:t>112</w:t>
          </w:r>
          <w:r>
            <w:fldChar w:fldCharType="end"/>
          </w:r>
        </w:p>
        <w:p w14:paraId="6EE846F8" w14:textId="77777777" w:rsidR="004D63E1" w:rsidRDefault="001F21D8">
          <w:pPr>
            <w:tabs>
              <w:tab w:val="right" w:pos="9071"/>
            </w:tabs>
            <w:spacing w:before="200"/>
            <w:rPr>
              <w:b/>
              <w:color w:val="000000"/>
              <w:szCs w:val="21"/>
            </w:rPr>
          </w:pPr>
          <w:hyperlink w:anchor="_heading=h.grl4m3l88niq">
            <w:r>
              <w:rPr>
                <w:rFonts w:eastAsia="Calibri"/>
                <w:b/>
                <w:color w:val="000000"/>
                <w:szCs w:val="21"/>
              </w:rPr>
              <w:t>2021</w:t>
            </w:r>
            <w:r>
              <w:rPr>
                <w:rFonts w:eastAsia="Calibri"/>
                <w:b/>
                <w:color w:val="000000"/>
                <w:szCs w:val="21"/>
              </w:rPr>
              <w:t>年オープンソースのマイルストーン</w:t>
            </w:r>
          </w:hyperlink>
          <w:r>
            <w:rPr>
              <w:rFonts w:eastAsia="Calibri"/>
              <w:b/>
              <w:color w:val="000000"/>
              <w:szCs w:val="21"/>
            </w:rPr>
            <w:tab/>
          </w:r>
          <w:r>
            <w:fldChar w:fldCharType="begin"/>
          </w:r>
          <w:r>
            <w:instrText xml:space="preserve"> PAGEREF _heading=h.grl4m3l88niq \h </w:instrText>
          </w:r>
          <w:r>
            <w:fldChar w:fldCharType="separate"/>
          </w:r>
          <w:r>
            <w:rPr>
              <w:rFonts w:eastAsia="Calibri"/>
              <w:b/>
              <w:color w:val="000000"/>
              <w:szCs w:val="21"/>
            </w:rPr>
            <w:t>112</w:t>
          </w:r>
          <w:r>
            <w:fldChar w:fldCharType="end"/>
          </w:r>
        </w:p>
        <w:p w14:paraId="5FF79572" w14:textId="77777777" w:rsidR="004D63E1" w:rsidRDefault="001F21D8">
          <w:pPr>
            <w:tabs>
              <w:tab w:val="right" w:pos="9071"/>
            </w:tabs>
            <w:spacing w:before="60"/>
            <w:ind w:left="360"/>
            <w:rPr>
              <w:color w:val="000000"/>
              <w:szCs w:val="21"/>
            </w:rPr>
          </w:pPr>
          <w:hyperlink w:anchor="_heading=h.wjj4ddorx5j0">
            <w:r>
              <w:rPr>
                <w:rFonts w:eastAsia="Calibri"/>
                <w:color w:val="000000"/>
                <w:szCs w:val="21"/>
              </w:rPr>
              <w:t>概要</w:t>
            </w:r>
          </w:hyperlink>
          <w:r>
            <w:rPr>
              <w:rFonts w:eastAsia="Calibri"/>
              <w:color w:val="000000"/>
              <w:szCs w:val="21"/>
            </w:rPr>
            <w:tab/>
          </w:r>
          <w:r>
            <w:fldChar w:fldCharType="begin"/>
          </w:r>
          <w:r>
            <w:instrText xml:space="preserve"> PAGEREF _heading=h.wjj4ddorx5j0 \h </w:instrText>
          </w:r>
          <w:r>
            <w:fldChar w:fldCharType="separate"/>
          </w:r>
          <w:r>
            <w:rPr>
              <w:rFonts w:eastAsia="Calibri"/>
              <w:color w:val="000000"/>
              <w:szCs w:val="21"/>
            </w:rPr>
            <w:t>114</w:t>
          </w:r>
          <w:r>
            <w:fldChar w:fldCharType="end"/>
          </w:r>
        </w:p>
        <w:p w14:paraId="382D3245" w14:textId="77777777" w:rsidR="004D63E1" w:rsidRDefault="001F21D8">
          <w:pPr>
            <w:tabs>
              <w:tab w:val="right" w:pos="9071"/>
            </w:tabs>
            <w:spacing w:before="60"/>
            <w:ind w:left="720"/>
            <w:rPr>
              <w:color w:val="000000"/>
              <w:szCs w:val="21"/>
            </w:rPr>
          </w:pPr>
          <w:hyperlink w:anchor="_heading=h.oi9nd15fp8e">
            <w:r>
              <w:rPr>
                <w:rFonts w:eastAsia="Calibri"/>
                <w:color w:val="000000"/>
                <w:szCs w:val="21"/>
              </w:rPr>
              <w:t>各国のオープンソース政策は、オープンソースの世界の将来に大きな影響を与えるだろう</w:t>
            </w:r>
          </w:hyperlink>
          <w:r>
            <w:rPr>
              <w:rFonts w:eastAsia="Calibri"/>
              <w:color w:val="000000"/>
              <w:szCs w:val="21"/>
            </w:rPr>
            <w:tab/>
          </w:r>
          <w:r>
            <w:fldChar w:fldCharType="begin"/>
          </w:r>
          <w:r>
            <w:instrText xml:space="preserve"> </w:instrText>
          </w:r>
          <w:r>
            <w:instrText xml:space="preserve">PAGEREF _heading=h.oi9nd15fp8e \h </w:instrText>
          </w:r>
          <w:r>
            <w:fldChar w:fldCharType="separate"/>
          </w:r>
          <w:r>
            <w:rPr>
              <w:rFonts w:eastAsia="Calibri"/>
              <w:color w:val="000000"/>
              <w:szCs w:val="21"/>
            </w:rPr>
            <w:t>114</w:t>
          </w:r>
          <w:r>
            <w:fldChar w:fldCharType="end"/>
          </w:r>
        </w:p>
        <w:p w14:paraId="38EE6492" w14:textId="77777777" w:rsidR="004D63E1" w:rsidRDefault="001F21D8">
          <w:pPr>
            <w:tabs>
              <w:tab w:val="right" w:pos="9071"/>
            </w:tabs>
            <w:spacing w:before="60"/>
            <w:ind w:left="720"/>
            <w:rPr>
              <w:color w:val="000000"/>
              <w:szCs w:val="21"/>
            </w:rPr>
          </w:pPr>
          <w:hyperlink w:anchor="_heading=h.2artp5ccuq9t">
            <w:r>
              <w:rPr>
                <w:rFonts w:eastAsia="Calibri"/>
                <w:color w:val="000000"/>
                <w:szCs w:val="21"/>
              </w:rPr>
              <w:t>オープンソース・リーガルコンプライアンスの動向：認知度は高まるが道のりは長い</w:t>
            </w:r>
          </w:hyperlink>
          <w:r>
            <w:rPr>
              <w:rFonts w:eastAsia="Calibri"/>
              <w:color w:val="000000"/>
              <w:szCs w:val="21"/>
            </w:rPr>
            <w:tab/>
          </w:r>
          <w:r>
            <w:fldChar w:fldCharType="begin"/>
          </w:r>
          <w:r>
            <w:instrText xml:space="preserve"> PAGEREF _heading=h.2artp5ccuq9t \h </w:instrText>
          </w:r>
          <w:r>
            <w:fldChar w:fldCharType="separate"/>
          </w:r>
          <w:r>
            <w:rPr>
              <w:rFonts w:eastAsia="Calibri"/>
              <w:color w:val="000000"/>
              <w:szCs w:val="21"/>
            </w:rPr>
            <w:t>114</w:t>
          </w:r>
          <w:r>
            <w:fldChar w:fldCharType="end"/>
          </w:r>
        </w:p>
        <w:p w14:paraId="2C951746" w14:textId="77777777" w:rsidR="004D63E1" w:rsidRDefault="001F21D8">
          <w:pPr>
            <w:tabs>
              <w:tab w:val="right" w:pos="9071"/>
            </w:tabs>
            <w:spacing w:before="60"/>
            <w:ind w:left="720"/>
            <w:rPr>
              <w:color w:val="000000"/>
              <w:szCs w:val="21"/>
            </w:rPr>
          </w:pPr>
          <w:hyperlink w:anchor="_heading=h.c4qxwb6qpp1a">
            <w:r>
              <w:rPr>
                <w:rFonts w:eastAsia="Calibri"/>
                <w:color w:val="000000"/>
                <w:szCs w:val="21"/>
              </w:rPr>
              <w:t>オープンソースガバナンスの可視化</w:t>
            </w:r>
          </w:hyperlink>
          <w:r>
            <w:rPr>
              <w:rFonts w:eastAsia="Calibri"/>
              <w:color w:val="000000"/>
              <w:szCs w:val="21"/>
            </w:rPr>
            <w:tab/>
          </w:r>
          <w:r>
            <w:fldChar w:fldCharType="begin"/>
          </w:r>
          <w:r>
            <w:instrText xml:space="preserve"> PAGEREF _heading=h.c4qxwb6qpp1a \h </w:instrText>
          </w:r>
          <w:r>
            <w:fldChar w:fldCharType="separate"/>
          </w:r>
          <w:r>
            <w:rPr>
              <w:rFonts w:eastAsia="Calibri"/>
              <w:color w:val="000000"/>
              <w:szCs w:val="21"/>
            </w:rPr>
            <w:t>114</w:t>
          </w:r>
          <w:r>
            <w:fldChar w:fldCharType="end"/>
          </w:r>
        </w:p>
        <w:p w14:paraId="6EAA90EC" w14:textId="77777777" w:rsidR="004D63E1" w:rsidRDefault="001F21D8">
          <w:pPr>
            <w:tabs>
              <w:tab w:val="right" w:pos="9071"/>
            </w:tabs>
            <w:spacing w:before="60"/>
            <w:ind w:left="720"/>
            <w:rPr>
              <w:color w:val="000000"/>
              <w:szCs w:val="21"/>
            </w:rPr>
          </w:pPr>
          <w:hyperlink w:anchor="_heading=h.ua8omwakz5nq">
            <w:r>
              <w:rPr>
                <w:rFonts w:eastAsia="Calibri"/>
                <w:color w:val="000000"/>
                <w:szCs w:val="21"/>
              </w:rPr>
              <w:t>国際財団の右往左往ゲーム：</w:t>
            </w:r>
            <w:r>
              <w:rPr>
                <w:rFonts w:eastAsia="Calibri"/>
                <w:color w:val="000000"/>
                <w:szCs w:val="21"/>
              </w:rPr>
              <w:t>RMS</w:t>
            </w:r>
            <w:r>
              <w:rPr>
                <w:rFonts w:eastAsia="Calibri"/>
                <w:color w:val="000000"/>
                <w:szCs w:val="21"/>
              </w:rPr>
              <w:t>のフリーソフトウェア財団への復帰と</w:t>
            </w:r>
            <w:r>
              <w:rPr>
                <w:rFonts w:eastAsia="Calibri"/>
                <w:color w:val="000000"/>
                <w:szCs w:val="21"/>
              </w:rPr>
              <w:t>Rust</w:t>
            </w:r>
            <w:r>
              <w:rPr>
                <w:rFonts w:eastAsia="Calibri"/>
                <w:color w:val="000000"/>
                <w:szCs w:val="21"/>
              </w:rPr>
              <w:t>コミュニティの論争</w:t>
            </w:r>
          </w:hyperlink>
          <w:r>
            <w:rPr>
              <w:rFonts w:eastAsia="Calibri"/>
              <w:color w:val="000000"/>
              <w:szCs w:val="21"/>
            </w:rPr>
            <w:tab/>
          </w:r>
          <w:r>
            <w:fldChar w:fldCharType="begin"/>
          </w:r>
          <w:r>
            <w:instrText xml:space="preserve"> PAGEREF _heading=h.ua8omwakz5nq \h </w:instrText>
          </w:r>
          <w:r>
            <w:fldChar w:fldCharType="separate"/>
          </w:r>
          <w:r>
            <w:rPr>
              <w:rFonts w:eastAsia="Calibri"/>
              <w:color w:val="000000"/>
              <w:szCs w:val="21"/>
            </w:rPr>
            <w:t>114</w:t>
          </w:r>
          <w:r>
            <w:fldChar w:fldCharType="end"/>
          </w:r>
        </w:p>
        <w:p w14:paraId="2086AC4A" w14:textId="77777777" w:rsidR="004D63E1" w:rsidRDefault="001F21D8">
          <w:pPr>
            <w:tabs>
              <w:tab w:val="right" w:pos="9071"/>
            </w:tabs>
            <w:spacing w:before="60"/>
            <w:ind w:left="720"/>
            <w:rPr>
              <w:color w:val="000000"/>
              <w:szCs w:val="21"/>
            </w:rPr>
          </w:pPr>
          <w:hyperlink w:anchor="_heading=h.48dbils622jd">
            <w:r>
              <w:rPr>
                <w:rFonts w:eastAsia="Calibri"/>
                <w:color w:val="000000"/>
                <w:szCs w:val="21"/>
              </w:rPr>
              <w:t>中国のオープンソースがグローバル化し、新たな影響力の時代を形成する</w:t>
            </w:r>
          </w:hyperlink>
          <w:r>
            <w:rPr>
              <w:rFonts w:eastAsia="Calibri"/>
              <w:color w:val="000000"/>
              <w:szCs w:val="21"/>
            </w:rPr>
            <w:tab/>
          </w:r>
          <w:r>
            <w:fldChar w:fldCharType="begin"/>
          </w:r>
          <w:r>
            <w:instrText xml:space="preserve"> PAGEREF _heading=h.48dbils622jd \h </w:instrText>
          </w:r>
          <w:r>
            <w:fldChar w:fldCharType="separate"/>
          </w:r>
          <w:r>
            <w:rPr>
              <w:rFonts w:eastAsia="Calibri"/>
              <w:color w:val="000000"/>
              <w:szCs w:val="21"/>
            </w:rPr>
            <w:t>115</w:t>
          </w:r>
          <w:r>
            <w:fldChar w:fldCharType="end"/>
          </w:r>
        </w:p>
        <w:p w14:paraId="698C64C7" w14:textId="77777777" w:rsidR="004D63E1" w:rsidRDefault="001F21D8">
          <w:pPr>
            <w:tabs>
              <w:tab w:val="right" w:pos="9071"/>
            </w:tabs>
            <w:spacing w:before="60"/>
            <w:ind w:left="720"/>
            <w:rPr>
              <w:color w:val="000000"/>
              <w:szCs w:val="21"/>
            </w:rPr>
          </w:pPr>
          <w:hyperlink w:anchor="_heading=h.r00s9e5snx0h">
            <w:r>
              <w:rPr>
                <w:rFonts w:eastAsia="Calibri"/>
                <w:color w:val="000000"/>
                <w:szCs w:val="21"/>
              </w:rPr>
              <w:t>輝き続けるオープンソース・ニューベンチャーズ</w:t>
            </w:r>
          </w:hyperlink>
          <w:r>
            <w:rPr>
              <w:rFonts w:eastAsia="Calibri"/>
              <w:color w:val="000000"/>
              <w:szCs w:val="21"/>
            </w:rPr>
            <w:tab/>
          </w:r>
          <w:r>
            <w:fldChar w:fldCharType="begin"/>
          </w:r>
          <w:r>
            <w:instrText xml:space="preserve"> PAGEREF _heading=h.r00s9e5snx0h \h </w:instrText>
          </w:r>
          <w:r>
            <w:fldChar w:fldCharType="separate"/>
          </w:r>
          <w:r>
            <w:rPr>
              <w:rFonts w:eastAsia="Calibri"/>
              <w:color w:val="000000"/>
              <w:szCs w:val="21"/>
            </w:rPr>
            <w:t>115</w:t>
          </w:r>
          <w:r>
            <w:fldChar w:fldCharType="end"/>
          </w:r>
        </w:p>
        <w:p w14:paraId="4A031496" w14:textId="77777777" w:rsidR="004D63E1" w:rsidRDefault="001F21D8">
          <w:pPr>
            <w:tabs>
              <w:tab w:val="right" w:pos="9071"/>
            </w:tabs>
            <w:spacing w:before="60"/>
            <w:ind w:left="720"/>
            <w:rPr>
              <w:color w:val="000000"/>
              <w:szCs w:val="21"/>
            </w:rPr>
          </w:pPr>
          <w:hyperlink w:anchor="_heading=h.ebof495ks2p0">
            <w:r>
              <w:rPr>
                <w:rFonts w:eastAsia="Calibri"/>
                <w:color w:val="000000"/>
                <w:szCs w:val="21"/>
              </w:rPr>
              <w:t>オープンソース・オペレーティング・システムの新たなブーム</w:t>
            </w:r>
          </w:hyperlink>
          <w:r>
            <w:rPr>
              <w:rFonts w:eastAsia="Calibri"/>
              <w:color w:val="000000"/>
              <w:szCs w:val="21"/>
            </w:rPr>
            <w:tab/>
          </w:r>
          <w:r>
            <w:fldChar w:fldCharType="begin"/>
          </w:r>
          <w:r>
            <w:instrText xml:space="preserve"> PAGEREF _heading=h.ebof</w:instrText>
          </w:r>
          <w:r>
            <w:instrText xml:space="preserve">495ks2p0 \h </w:instrText>
          </w:r>
          <w:r>
            <w:fldChar w:fldCharType="separate"/>
          </w:r>
          <w:r>
            <w:rPr>
              <w:rFonts w:eastAsia="Calibri"/>
              <w:color w:val="000000"/>
              <w:szCs w:val="21"/>
            </w:rPr>
            <w:t>115</w:t>
          </w:r>
          <w:r>
            <w:fldChar w:fldCharType="end"/>
          </w:r>
        </w:p>
        <w:p w14:paraId="7339A6B7" w14:textId="77777777" w:rsidR="004D63E1" w:rsidRDefault="001F21D8">
          <w:pPr>
            <w:tabs>
              <w:tab w:val="right" w:pos="9071"/>
            </w:tabs>
            <w:spacing w:before="60"/>
            <w:ind w:left="720"/>
            <w:rPr>
              <w:color w:val="000000"/>
              <w:szCs w:val="21"/>
            </w:rPr>
          </w:pPr>
          <w:hyperlink w:anchor="_heading=h.8glshi21bufs">
            <w:r>
              <w:rPr>
                <w:rFonts w:eastAsia="Calibri"/>
                <w:color w:val="000000"/>
                <w:szCs w:val="21"/>
              </w:rPr>
              <w:t>Rust</w:t>
            </w:r>
            <w:r>
              <w:rPr>
                <w:rFonts w:eastAsia="Calibri"/>
                <w:color w:val="000000"/>
                <w:szCs w:val="21"/>
              </w:rPr>
              <w:t>の新たな旅立ちに向けて</w:t>
            </w:r>
          </w:hyperlink>
          <w:r>
            <w:rPr>
              <w:rFonts w:eastAsia="Calibri"/>
              <w:color w:val="000000"/>
              <w:szCs w:val="21"/>
            </w:rPr>
            <w:tab/>
          </w:r>
          <w:r>
            <w:fldChar w:fldCharType="begin"/>
          </w:r>
          <w:r>
            <w:instrText xml:space="preserve"> PAGEREF _heading=h.8glshi21bufs \h </w:instrText>
          </w:r>
          <w:r>
            <w:fldChar w:fldCharType="separate"/>
          </w:r>
          <w:r>
            <w:rPr>
              <w:rFonts w:eastAsia="Calibri"/>
              <w:color w:val="000000"/>
              <w:szCs w:val="21"/>
            </w:rPr>
            <w:t>115</w:t>
          </w:r>
          <w:r>
            <w:fldChar w:fldCharType="end"/>
          </w:r>
        </w:p>
        <w:p w14:paraId="05BDADB9" w14:textId="77777777" w:rsidR="004D63E1" w:rsidRDefault="001F21D8">
          <w:pPr>
            <w:tabs>
              <w:tab w:val="right" w:pos="9071"/>
            </w:tabs>
            <w:spacing w:before="60"/>
            <w:ind w:left="720"/>
            <w:rPr>
              <w:color w:val="000000"/>
              <w:szCs w:val="21"/>
            </w:rPr>
          </w:pPr>
          <w:hyperlink w:anchor="_heading=h.hm6ukptgg9k6">
            <w:r>
              <w:rPr>
                <w:rFonts w:eastAsia="Calibri"/>
                <w:color w:val="000000"/>
                <w:szCs w:val="21"/>
              </w:rPr>
              <w:t>AI</w:t>
            </w:r>
            <w:r>
              <w:rPr>
                <w:rFonts w:eastAsia="Calibri"/>
                <w:color w:val="000000"/>
                <w:szCs w:val="21"/>
              </w:rPr>
              <w:t>とローコードがオープンソースをどう変えるのか、注目です。</w:t>
            </w:r>
          </w:hyperlink>
          <w:r>
            <w:rPr>
              <w:rFonts w:eastAsia="Calibri"/>
              <w:color w:val="000000"/>
              <w:szCs w:val="21"/>
            </w:rPr>
            <w:tab/>
          </w:r>
          <w:r>
            <w:fldChar w:fldCharType="begin"/>
          </w:r>
          <w:r>
            <w:instrText xml:space="preserve"> PAGEREF _heading=h.hm6ukptgg9k6 \h </w:instrText>
          </w:r>
          <w:r>
            <w:fldChar w:fldCharType="separate"/>
          </w:r>
          <w:r>
            <w:rPr>
              <w:rFonts w:eastAsia="Calibri"/>
              <w:color w:val="000000"/>
              <w:szCs w:val="21"/>
            </w:rPr>
            <w:t>115</w:t>
          </w:r>
          <w:r>
            <w:fldChar w:fldCharType="end"/>
          </w:r>
        </w:p>
        <w:p w14:paraId="58BE53C5" w14:textId="77777777" w:rsidR="004D63E1" w:rsidRDefault="001F21D8">
          <w:pPr>
            <w:tabs>
              <w:tab w:val="right" w:pos="9071"/>
            </w:tabs>
            <w:spacing w:before="60"/>
            <w:ind w:left="720"/>
            <w:rPr>
              <w:color w:val="000000"/>
              <w:szCs w:val="21"/>
            </w:rPr>
          </w:pPr>
          <w:hyperlink w:anchor="_heading=h.upr4oie6mqb1">
            <w:r>
              <w:rPr>
                <w:rFonts w:eastAsia="Calibri"/>
                <w:color w:val="000000"/>
                <w:szCs w:val="21"/>
              </w:rPr>
              <w:t>RISC-V</w:t>
            </w:r>
            <w:r>
              <w:rPr>
                <w:rFonts w:eastAsia="Calibri"/>
                <w:color w:val="000000"/>
                <w:szCs w:val="21"/>
              </w:rPr>
              <w:t>の結果を受けて、オープンソース・ハードウェアがますます熱を帯びる</w:t>
            </w:r>
          </w:hyperlink>
          <w:r>
            <w:rPr>
              <w:rFonts w:eastAsia="Calibri"/>
              <w:color w:val="000000"/>
              <w:szCs w:val="21"/>
            </w:rPr>
            <w:tab/>
          </w:r>
          <w:r>
            <w:fldChar w:fldCharType="begin"/>
          </w:r>
          <w:r>
            <w:instrText xml:space="preserve"> PAGEREF _heading=h.upr4oie6mqb1 \h </w:instrText>
          </w:r>
          <w:r>
            <w:fldChar w:fldCharType="separate"/>
          </w:r>
          <w:r>
            <w:rPr>
              <w:rFonts w:eastAsia="Calibri"/>
              <w:color w:val="000000"/>
              <w:szCs w:val="21"/>
            </w:rPr>
            <w:t>116</w:t>
          </w:r>
          <w:r>
            <w:fldChar w:fldCharType="end"/>
          </w:r>
        </w:p>
        <w:p w14:paraId="18A083EF" w14:textId="77777777" w:rsidR="004D63E1" w:rsidRDefault="001F21D8">
          <w:pPr>
            <w:tabs>
              <w:tab w:val="right" w:pos="9071"/>
            </w:tabs>
            <w:spacing w:before="60"/>
            <w:ind w:left="360"/>
            <w:rPr>
              <w:color w:val="000000"/>
              <w:szCs w:val="21"/>
            </w:rPr>
          </w:pPr>
          <w:hyperlink w:anchor="_heading=h.lhonqcymvwsn">
            <w:r>
              <w:rPr>
                <w:rFonts w:eastAsia="Calibri"/>
                <w:color w:val="000000"/>
                <w:szCs w:val="21"/>
              </w:rPr>
              <w:t>フルテキスト</w:t>
            </w:r>
          </w:hyperlink>
          <w:r>
            <w:rPr>
              <w:rFonts w:eastAsia="Calibri"/>
              <w:color w:val="000000"/>
              <w:szCs w:val="21"/>
            </w:rPr>
            <w:tab/>
          </w:r>
          <w:r>
            <w:fldChar w:fldCharType="begin"/>
          </w:r>
          <w:r>
            <w:instrText xml:space="preserve"> P</w:instrText>
          </w:r>
          <w:r>
            <w:instrText xml:space="preserve">AGEREF _heading=h.lhonqcymvwsn \h </w:instrText>
          </w:r>
          <w:r>
            <w:fldChar w:fldCharType="separate"/>
          </w:r>
          <w:r>
            <w:rPr>
              <w:rFonts w:eastAsia="Calibri"/>
              <w:color w:val="000000"/>
              <w:szCs w:val="21"/>
            </w:rPr>
            <w:t>116</w:t>
          </w:r>
          <w:r>
            <w:fldChar w:fldCharType="end"/>
          </w:r>
        </w:p>
        <w:p w14:paraId="60F239B8" w14:textId="77777777" w:rsidR="004D63E1" w:rsidRDefault="001F21D8">
          <w:pPr>
            <w:tabs>
              <w:tab w:val="right" w:pos="9071"/>
            </w:tabs>
            <w:spacing w:before="60"/>
            <w:ind w:left="720"/>
            <w:rPr>
              <w:color w:val="000000"/>
              <w:szCs w:val="21"/>
            </w:rPr>
          </w:pPr>
          <w:hyperlink w:anchor="_heading=h.cwepfecooocc">
            <w:r>
              <w:rPr>
                <w:rFonts w:eastAsia="Calibri"/>
                <w:color w:val="000000"/>
                <w:szCs w:val="21"/>
              </w:rPr>
              <w:t>各国のオープンソース政策は、オープンソースの世界の将来に大きな影響を与えるだろう</w:t>
            </w:r>
          </w:hyperlink>
          <w:r>
            <w:rPr>
              <w:rFonts w:eastAsia="Calibri"/>
              <w:color w:val="000000"/>
              <w:szCs w:val="21"/>
            </w:rPr>
            <w:tab/>
          </w:r>
          <w:r>
            <w:fldChar w:fldCharType="begin"/>
          </w:r>
          <w:r>
            <w:instrText xml:space="preserve"> PAGEREF _heading=h.cwepfecooocc \h </w:instrText>
          </w:r>
          <w:r>
            <w:fldChar w:fldCharType="separate"/>
          </w:r>
          <w:r>
            <w:rPr>
              <w:rFonts w:eastAsia="Calibri"/>
              <w:color w:val="000000"/>
              <w:szCs w:val="21"/>
            </w:rPr>
            <w:t>116</w:t>
          </w:r>
          <w:r>
            <w:fldChar w:fldCharType="end"/>
          </w:r>
        </w:p>
        <w:p w14:paraId="479D3623" w14:textId="77777777" w:rsidR="004D63E1" w:rsidRDefault="001F21D8">
          <w:pPr>
            <w:tabs>
              <w:tab w:val="right" w:pos="9071"/>
            </w:tabs>
            <w:spacing w:before="60"/>
            <w:ind w:left="1080"/>
            <w:rPr>
              <w:color w:val="000000"/>
              <w:szCs w:val="21"/>
            </w:rPr>
          </w:pPr>
          <w:hyperlink w:anchor="_heading=h.889b959okyqv">
            <w:r>
              <w:rPr>
                <w:rFonts w:eastAsia="Calibri"/>
                <w:color w:val="000000"/>
                <w:szCs w:val="21"/>
              </w:rPr>
              <w:t>国内</w:t>
            </w:r>
          </w:hyperlink>
          <w:r>
            <w:rPr>
              <w:rFonts w:eastAsia="Calibri"/>
              <w:color w:val="000000"/>
              <w:szCs w:val="21"/>
            </w:rPr>
            <w:tab/>
          </w:r>
          <w:r>
            <w:fldChar w:fldCharType="begin"/>
          </w:r>
          <w:r>
            <w:instrText xml:space="preserve"> PAGEREF _heading=h.889b959okyqv \h </w:instrText>
          </w:r>
          <w:r>
            <w:fldChar w:fldCharType="separate"/>
          </w:r>
          <w:r>
            <w:rPr>
              <w:rFonts w:eastAsia="Calibri"/>
              <w:color w:val="000000"/>
              <w:szCs w:val="21"/>
            </w:rPr>
            <w:t>116</w:t>
          </w:r>
          <w:r>
            <w:fldChar w:fldCharType="end"/>
          </w:r>
        </w:p>
        <w:p w14:paraId="7532C4F0" w14:textId="77777777" w:rsidR="004D63E1" w:rsidRDefault="001F21D8">
          <w:pPr>
            <w:tabs>
              <w:tab w:val="right" w:pos="9071"/>
            </w:tabs>
            <w:spacing w:before="60"/>
            <w:ind w:left="1080"/>
            <w:rPr>
              <w:color w:val="000000"/>
              <w:szCs w:val="21"/>
            </w:rPr>
          </w:pPr>
          <w:hyperlink w:anchor="_heading=h.wmkc5shms3rn">
            <w:r>
              <w:rPr>
                <w:rFonts w:eastAsia="Calibri"/>
                <w:color w:val="000000"/>
                <w:szCs w:val="21"/>
              </w:rPr>
              <w:t>ヨーロッパ</w:t>
            </w:r>
          </w:hyperlink>
          <w:r>
            <w:rPr>
              <w:rFonts w:eastAsia="Calibri"/>
              <w:color w:val="000000"/>
              <w:szCs w:val="21"/>
            </w:rPr>
            <w:tab/>
          </w:r>
          <w:r>
            <w:fldChar w:fldCharType="begin"/>
          </w:r>
          <w:r>
            <w:instrText xml:space="preserve"> PAGEREF _heading=h.wmkc5shms3rn \h </w:instrText>
          </w:r>
          <w:r>
            <w:fldChar w:fldCharType="separate"/>
          </w:r>
          <w:r>
            <w:rPr>
              <w:rFonts w:eastAsia="Calibri"/>
              <w:color w:val="000000"/>
              <w:szCs w:val="21"/>
            </w:rPr>
            <w:t>117</w:t>
          </w:r>
          <w:r>
            <w:fldChar w:fldCharType="end"/>
          </w:r>
        </w:p>
        <w:p w14:paraId="37BA1E6E" w14:textId="77777777" w:rsidR="004D63E1" w:rsidRDefault="001F21D8">
          <w:pPr>
            <w:tabs>
              <w:tab w:val="right" w:pos="9071"/>
            </w:tabs>
            <w:spacing w:before="60"/>
            <w:ind w:left="720"/>
            <w:rPr>
              <w:color w:val="000000"/>
              <w:szCs w:val="21"/>
            </w:rPr>
          </w:pPr>
          <w:hyperlink w:anchor="_heading=h.3btmdizf7w45">
            <w:r>
              <w:rPr>
                <w:rFonts w:eastAsia="Calibri"/>
                <w:color w:val="000000"/>
                <w:szCs w:val="21"/>
              </w:rPr>
              <w:t>オープンソース・リーガルコンプライアンスの動向：認知度は高まるが道のりは長い</w:t>
            </w:r>
          </w:hyperlink>
          <w:r>
            <w:rPr>
              <w:rFonts w:eastAsia="Calibri"/>
              <w:color w:val="000000"/>
              <w:szCs w:val="21"/>
            </w:rPr>
            <w:tab/>
          </w:r>
          <w:r>
            <w:fldChar w:fldCharType="begin"/>
          </w:r>
          <w:r>
            <w:instrText xml:space="preserve"> PAGEREF _heading=h.3btmdizf</w:instrText>
          </w:r>
          <w:r>
            <w:instrText xml:space="preserve">7w45 \h </w:instrText>
          </w:r>
          <w:r>
            <w:fldChar w:fldCharType="separate"/>
          </w:r>
          <w:r>
            <w:rPr>
              <w:rFonts w:eastAsia="Calibri"/>
              <w:color w:val="000000"/>
              <w:szCs w:val="21"/>
            </w:rPr>
            <w:t>118</w:t>
          </w:r>
          <w:r>
            <w:fldChar w:fldCharType="end"/>
          </w:r>
        </w:p>
        <w:p w14:paraId="7A2E2385" w14:textId="77777777" w:rsidR="004D63E1" w:rsidRDefault="001F21D8">
          <w:pPr>
            <w:tabs>
              <w:tab w:val="right" w:pos="9071"/>
            </w:tabs>
            <w:spacing w:before="60"/>
            <w:ind w:left="1080"/>
            <w:rPr>
              <w:color w:val="000000"/>
              <w:szCs w:val="21"/>
            </w:rPr>
          </w:pPr>
          <w:hyperlink w:anchor="_heading=h.npygcnf7fys">
            <w:r>
              <w:rPr>
                <w:rFonts w:eastAsia="Calibri"/>
                <w:color w:val="000000"/>
                <w:szCs w:val="21"/>
              </w:rPr>
              <w:t>国内</w:t>
            </w:r>
          </w:hyperlink>
          <w:r>
            <w:rPr>
              <w:rFonts w:eastAsia="Calibri"/>
              <w:color w:val="000000"/>
              <w:szCs w:val="21"/>
            </w:rPr>
            <w:tab/>
          </w:r>
          <w:r>
            <w:fldChar w:fldCharType="begin"/>
          </w:r>
          <w:r>
            <w:instrText xml:space="preserve"> PAGEREF _heading=h.npygcnf7fys \h </w:instrText>
          </w:r>
          <w:r>
            <w:fldChar w:fldCharType="separate"/>
          </w:r>
          <w:r>
            <w:rPr>
              <w:rFonts w:eastAsia="Calibri"/>
              <w:color w:val="000000"/>
              <w:szCs w:val="21"/>
            </w:rPr>
            <w:t>118</w:t>
          </w:r>
          <w:r>
            <w:fldChar w:fldCharType="end"/>
          </w:r>
        </w:p>
        <w:p w14:paraId="5715A30C" w14:textId="77777777" w:rsidR="004D63E1" w:rsidRDefault="001F21D8">
          <w:pPr>
            <w:tabs>
              <w:tab w:val="right" w:pos="9071"/>
            </w:tabs>
            <w:spacing w:before="60"/>
            <w:ind w:left="1080"/>
            <w:rPr>
              <w:color w:val="000000"/>
              <w:szCs w:val="21"/>
            </w:rPr>
          </w:pPr>
          <w:hyperlink w:anchor="_heading=h.y87mykz0ms1">
            <w:r>
              <w:rPr>
                <w:rFonts w:eastAsia="Calibri"/>
                <w:color w:val="000000"/>
                <w:szCs w:val="21"/>
              </w:rPr>
              <w:t>海外</w:t>
            </w:r>
          </w:hyperlink>
          <w:r>
            <w:rPr>
              <w:rFonts w:eastAsia="Calibri"/>
              <w:color w:val="000000"/>
              <w:szCs w:val="21"/>
            </w:rPr>
            <w:tab/>
          </w:r>
          <w:r>
            <w:fldChar w:fldCharType="begin"/>
          </w:r>
          <w:r>
            <w:instrText xml:space="preserve"> PAGEREF _heading=h.y87mykz0ms1 \h </w:instrText>
          </w:r>
          <w:r>
            <w:fldChar w:fldCharType="separate"/>
          </w:r>
          <w:r>
            <w:rPr>
              <w:rFonts w:eastAsia="Calibri"/>
              <w:color w:val="000000"/>
              <w:szCs w:val="21"/>
            </w:rPr>
            <w:t>118</w:t>
          </w:r>
          <w:r>
            <w:fldChar w:fldCharType="end"/>
          </w:r>
        </w:p>
        <w:p w14:paraId="741CD567" w14:textId="77777777" w:rsidR="004D63E1" w:rsidRDefault="001F21D8">
          <w:pPr>
            <w:tabs>
              <w:tab w:val="right" w:pos="9071"/>
            </w:tabs>
            <w:spacing w:before="60"/>
            <w:ind w:left="720"/>
            <w:rPr>
              <w:color w:val="000000"/>
              <w:szCs w:val="21"/>
            </w:rPr>
          </w:pPr>
          <w:hyperlink w:anchor="_heading=h.gbgx5to8knzl">
            <w:r>
              <w:rPr>
                <w:rFonts w:eastAsia="Calibri"/>
                <w:color w:val="000000"/>
                <w:szCs w:val="21"/>
              </w:rPr>
              <w:t>オープンソースガバナンスの可視化</w:t>
            </w:r>
          </w:hyperlink>
          <w:r>
            <w:rPr>
              <w:rFonts w:eastAsia="Calibri"/>
              <w:color w:val="000000"/>
              <w:szCs w:val="21"/>
            </w:rPr>
            <w:tab/>
          </w:r>
          <w:r>
            <w:fldChar w:fldCharType="begin"/>
          </w:r>
          <w:r>
            <w:instrText xml:space="preserve"> PAGEREF _heading=h.gbgx5to8knzl \h </w:instrText>
          </w:r>
          <w:r>
            <w:fldChar w:fldCharType="separate"/>
          </w:r>
          <w:r>
            <w:rPr>
              <w:rFonts w:eastAsia="Calibri"/>
              <w:color w:val="000000"/>
              <w:szCs w:val="21"/>
            </w:rPr>
            <w:t>118</w:t>
          </w:r>
          <w:r>
            <w:fldChar w:fldCharType="end"/>
          </w:r>
        </w:p>
        <w:p w14:paraId="1133CCA7" w14:textId="77777777" w:rsidR="004D63E1" w:rsidRDefault="001F21D8">
          <w:pPr>
            <w:tabs>
              <w:tab w:val="right" w:pos="9071"/>
            </w:tabs>
            <w:spacing w:before="60"/>
            <w:ind w:left="1080"/>
            <w:rPr>
              <w:color w:val="000000"/>
              <w:szCs w:val="21"/>
            </w:rPr>
          </w:pPr>
          <w:hyperlink w:anchor="_heading=h.xznjr1cniqbn">
            <w:r>
              <w:rPr>
                <w:rFonts w:eastAsia="Calibri"/>
                <w:color w:val="000000"/>
                <w:szCs w:val="21"/>
              </w:rPr>
              <w:t>オープンソースソフトウェアのサプライチェーンガバナンスの重要性が高まっている</w:t>
            </w:r>
          </w:hyperlink>
          <w:r>
            <w:rPr>
              <w:rFonts w:eastAsia="Calibri"/>
              <w:color w:val="000000"/>
              <w:szCs w:val="21"/>
            </w:rPr>
            <w:tab/>
          </w:r>
          <w:r>
            <w:fldChar w:fldCharType="begin"/>
          </w:r>
          <w:r>
            <w:instrText xml:space="preserve"> PAGEREF</w:instrText>
          </w:r>
          <w:r>
            <w:instrText xml:space="preserve"> _heading=h.xznjr1cniqbn \h </w:instrText>
          </w:r>
          <w:r>
            <w:fldChar w:fldCharType="separate"/>
          </w:r>
          <w:r>
            <w:rPr>
              <w:rFonts w:eastAsia="Calibri"/>
              <w:color w:val="000000"/>
              <w:szCs w:val="21"/>
            </w:rPr>
            <w:t>119</w:t>
          </w:r>
          <w:r>
            <w:fldChar w:fldCharType="end"/>
          </w:r>
        </w:p>
        <w:p w14:paraId="0B3EDC71" w14:textId="77777777" w:rsidR="004D63E1" w:rsidRDefault="001F21D8">
          <w:pPr>
            <w:tabs>
              <w:tab w:val="right" w:pos="9071"/>
            </w:tabs>
            <w:spacing w:before="60"/>
            <w:ind w:left="1080"/>
            <w:rPr>
              <w:color w:val="000000"/>
              <w:szCs w:val="21"/>
            </w:rPr>
          </w:pPr>
          <w:hyperlink w:anchor="_heading=h.4mgneyxpqt6y">
            <w:r>
              <w:rPr>
                <w:rFonts w:eastAsia="Calibri"/>
                <w:color w:val="000000"/>
                <w:szCs w:val="21"/>
              </w:rPr>
              <w:t>国際的な規格のコラボレーション</w:t>
            </w:r>
          </w:hyperlink>
          <w:r>
            <w:rPr>
              <w:rFonts w:eastAsia="Calibri"/>
              <w:color w:val="000000"/>
              <w:szCs w:val="21"/>
            </w:rPr>
            <w:tab/>
          </w:r>
          <w:r>
            <w:fldChar w:fldCharType="begin"/>
          </w:r>
          <w:r>
            <w:instrText xml:space="preserve"> PAGEREF _heading=h.4mgneyxpqt6y \h </w:instrText>
          </w:r>
          <w:r>
            <w:fldChar w:fldCharType="separate"/>
          </w:r>
          <w:r>
            <w:rPr>
              <w:rFonts w:eastAsia="Calibri"/>
              <w:color w:val="000000"/>
              <w:szCs w:val="21"/>
            </w:rPr>
            <w:t>119</w:t>
          </w:r>
          <w:r>
            <w:fldChar w:fldCharType="end"/>
          </w:r>
        </w:p>
        <w:p w14:paraId="059B9041" w14:textId="77777777" w:rsidR="004D63E1" w:rsidRDefault="001F21D8">
          <w:pPr>
            <w:tabs>
              <w:tab w:val="right" w:pos="9071"/>
            </w:tabs>
            <w:spacing w:before="60"/>
            <w:ind w:left="1080"/>
            <w:rPr>
              <w:color w:val="000000"/>
              <w:szCs w:val="21"/>
            </w:rPr>
          </w:pPr>
          <w:hyperlink w:anchor="_heading=h.31w6gx46tmwo">
            <w:r>
              <w:rPr>
                <w:rFonts w:eastAsia="Calibri"/>
                <w:color w:val="000000"/>
                <w:szCs w:val="21"/>
              </w:rPr>
              <w:t>国内基準の進捗状況</w:t>
            </w:r>
          </w:hyperlink>
          <w:r>
            <w:rPr>
              <w:rFonts w:eastAsia="Calibri"/>
              <w:color w:val="000000"/>
              <w:szCs w:val="21"/>
            </w:rPr>
            <w:tab/>
          </w:r>
          <w:r>
            <w:fldChar w:fldCharType="begin"/>
          </w:r>
          <w:r>
            <w:instrText xml:space="preserve"> PAGEREF _heading=h.31w6gx46tmwo \h </w:instrText>
          </w:r>
          <w:r>
            <w:fldChar w:fldCharType="separate"/>
          </w:r>
          <w:r>
            <w:rPr>
              <w:rFonts w:eastAsia="Calibri"/>
              <w:color w:val="000000"/>
              <w:szCs w:val="21"/>
            </w:rPr>
            <w:t>120</w:t>
          </w:r>
          <w:r>
            <w:fldChar w:fldCharType="end"/>
          </w:r>
        </w:p>
        <w:p w14:paraId="3BF9BFBE" w14:textId="77777777" w:rsidR="004D63E1" w:rsidRDefault="001F21D8">
          <w:pPr>
            <w:tabs>
              <w:tab w:val="right" w:pos="9071"/>
            </w:tabs>
            <w:spacing w:before="60"/>
            <w:ind w:left="1080"/>
            <w:rPr>
              <w:color w:val="000000"/>
              <w:szCs w:val="21"/>
            </w:rPr>
          </w:pPr>
          <w:hyperlink w:anchor="_heading=h.et65wncbqj1r">
            <w:r>
              <w:rPr>
                <w:rFonts w:eastAsia="Calibri"/>
                <w:color w:val="000000"/>
                <w:szCs w:val="21"/>
              </w:rPr>
              <w:t>Mulan</w:t>
            </w:r>
            <w:r>
              <w:rPr>
                <w:rFonts w:eastAsia="Calibri"/>
                <w:color w:val="000000"/>
                <w:szCs w:val="21"/>
              </w:rPr>
              <w:t>オープンソースコミュニティの動向</w:t>
            </w:r>
          </w:hyperlink>
          <w:r>
            <w:rPr>
              <w:rFonts w:eastAsia="Calibri"/>
              <w:color w:val="000000"/>
              <w:szCs w:val="21"/>
            </w:rPr>
            <w:tab/>
          </w:r>
          <w:r>
            <w:fldChar w:fldCharType="begin"/>
          </w:r>
          <w:r>
            <w:instrText xml:space="preserve"> PAGEREF _heading=h.et65wncbqj1r \h </w:instrText>
          </w:r>
          <w:r>
            <w:fldChar w:fldCharType="separate"/>
          </w:r>
          <w:r>
            <w:rPr>
              <w:rFonts w:eastAsia="Calibri"/>
              <w:color w:val="000000"/>
              <w:szCs w:val="21"/>
            </w:rPr>
            <w:t>120</w:t>
          </w:r>
          <w:r>
            <w:fldChar w:fldCharType="end"/>
          </w:r>
        </w:p>
        <w:p w14:paraId="773DA35A" w14:textId="77777777" w:rsidR="004D63E1" w:rsidRDefault="001F21D8">
          <w:pPr>
            <w:tabs>
              <w:tab w:val="right" w:pos="9071"/>
            </w:tabs>
            <w:spacing w:before="60"/>
            <w:ind w:left="720"/>
            <w:rPr>
              <w:color w:val="000000"/>
              <w:szCs w:val="21"/>
            </w:rPr>
          </w:pPr>
          <w:hyperlink w:anchor="_heading=h.g3np6rmbs3f3">
            <w:r>
              <w:rPr>
                <w:rFonts w:eastAsia="Calibri"/>
                <w:color w:val="000000"/>
                <w:szCs w:val="21"/>
              </w:rPr>
              <w:t>国際財団の右往左往ゲーム：</w:t>
            </w:r>
            <w:r>
              <w:rPr>
                <w:rFonts w:eastAsia="Calibri"/>
                <w:color w:val="000000"/>
                <w:szCs w:val="21"/>
              </w:rPr>
              <w:t>RMS</w:t>
            </w:r>
            <w:r>
              <w:rPr>
                <w:rFonts w:eastAsia="Calibri"/>
                <w:color w:val="000000"/>
                <w:szCs w:val="21"/>
              </w:rPr>
              <w:t>のフリーソフトウェア財団復帰にまつわる論争と</w:t>
            </w:r>
            <w:r>
              <w:rPr>
                <w:rFonts w:eastAsia="Calibri"/>
                <w:color w:val="000000"/>
                <w:szCs w:val="21"/>
              </w:rPr>
              <w:t>Rust</w:t>
            </w:r>
            <w:r>
              <w:rPr>
                <w:rFonts w:eastAsia="Calibri"/>
                <w:color w:val="000000"/>
                <w:szCs w:val="21"/>
              </w:rPr>
              <w:t>コミュニティの論争</w:t>
            </w:r>
          </w:hyperlink>
          <w:r>
            <w:rPr>
              <w:rFonts w:eastAsia="Calibri"/>
              <w:color w:val="000000"/>
              <w:szCs w:val="21"/>
            </w:rPr>
            <w:tab/>
          </w:r>
          <w:r>
            <w:fldChar w:fldCharType="begin"/>
          </w:r>
          <w:r>
            <w:instrText xml:space="preserve"> PAGEREF _heading=h.g3np6rmbs3f3 \h </w:instrText>
          </w:r>
          <w:r>
            <w:fldChar w:fldCharType="separate"/>
          </w:r>
          <w:r>
            <w:rPr>
              <w:rFonts w:eastAsia="Calibri"/>
              <w:color w:val="000000"/>
              <w:szCs w:val="21"/>
            </w:rPr>
            <w:t>121</w:t>
          </w:r>
          <w:r>
            <w:fldChar w:fldCharType="end"/>
          </w:r>
        </w:p>
        <w:p w14:paraId="12B0B0E7" w14:textId="77777777" w:rsidR="004D63E1" w:rsidRDefault="001F21D8">
          <w:pPr>
            <w:tabs>
              <w:tab w:val="right" w:pos="9071"/>
            </w:tabs>
            <w:spacing w:before="60"/>
            <w:ind w:left="720"/>
            <w:rPr>
              <w:color w:val="000000"/>
              <w:szCs w:val="21"/>
            </w:rPr>
          </w:pPr>
          <w:hyperlink w:anchor="_heading=h.j6qv6jawnwrr">
            <w:r>
              <w:rPr>
                <w:rFonts w:eastAsia="Calibri"/>
                <w:color w:val="000000"/>
                <w:szCs w:val="21"/>
              </w:rPr>
              <w:t>中国のオープンソースがグローバル化し、新たな影響力の時代を形成する</w:t>
            </w:r>
          </w:hyperlink>
          <w:r>
            <w:rPr>
              <w:rFonts w:eastAsia="Calibri"/>
              <w:color w:val="000000"/>
              <w:szCs w:val="21"/>
            </w:rPr>
            <w:tab/>
          </w:r>
          <w:r>
            <w:fldChar w:fldCharType="begin"/>
          </w:r>
          <w:r>
            <w:instrText xml:space="preserve"> PAGEREF _heading=h.j6qv6jawnwrr \h </w:instrText>
          </w:r>
          <w:r>
            <w:fldChar w:fldCharType="separate"/>
          </w:r>
          <w:r>
            <w:rPr>
              <w:rFonts w:eastAsia="Calibri"/>
              <w:color w:val="000000"/>
              <w:szCs w:val="21"/>
            </w:rPr>
            <w:t>122</w:t>
          </w:r>
          <w:r>
            <w:fldChar w:fldCharType="end"/>
          </w:r>
        </w:p>
        <w:p w14:paraId="1F7F557A" w14:textId="77777777" w:rsidR="004D63E1" w:rsidRDefault="001F21D8">
          <w:pPr>
            <w:tabs>
              <w:tab w:val="right" w:pos="9071"/>
            </w:tabs>
            <w:spacing w:before="60"/>
            <w:ind w:left="1080"/>
            <w:rPr>
              <w:color w:val="000000"/>
              <w:szCs w:val="21"/>
            </w:rPr>
          </w:pPr>
          <w:hyperlink w:anchor="_heading=h.u20nbqm2k38">
            <w:r>
              <w:rPr>
                <w:rFonts w:eastAsia="Calibri"/>
                <w:color w:val="000000"/>
                <w:szCs w:val="21"/>
              </w:rPr>
              <w:t xml:space="preserve">Linux Foundation </w:t>
            </w:r>
            <w:r>
              <w:rPr>
                <w:rFonts w:eastAsia="Calibri"/>
                <w:color w:val="000000"/>
                <w:szCs w:val="21"/>
              </w:rPr>
              <w:t>プロジェクト一覧</w:t>
            </w:r>
          </w:hyperlink>
          <w:r>
            <w:rPr>
              <w:rFonts w:eastAsia="Calibri"/>
              <w:color w:val="000000"/>
              <w:szCs w:val="21"/>
            </w:rPr>
            <w:tab/>
          </w:r>
          <w:r>
            <w:fldChar w:fldCharType="begin"/>
          </w:r>
          <w:r>
            <w:instrText xml:space="preserve"> PAGEREF _heading=h.u20nbqm2k3</w:instrText>
          </w:r>
          <w:r>
            <w:instrText xml:space="preserve">8 \h </w:instrText>
          </w:r>
          <w:r>
            <w:fldChar w:fldCharType="separate"/>
          </w:r>
          <w:r>
            <w:rPr>
              <w:rFonts w:eastAsia="Calibri"/>
              <w:color w:val="000000"/>
              <w:szCs w:val="21"/>
            </w:rPr>
            <w:t>122</w:t>
          </w:r>
          <w:r>
            <w:fldChar w:fldCharType="end"/>
          </w:r>
        </w:p>
        <w:p w14:paraId="72FEEEB3" w14:textId="77777777" w:rsidR="004D63E1" w:rsidRDefault="001F21D8">
          <w:pPr>
            <w:tabs>
              <w:tab w:val="right" w:pos="9071"/>
            </w:tabs>
            <w:spacing w:before="60"/>
            <w:ind w:left="1080"/>
            <w:rPr>
              <w:color w:val="000000"/>
              <w:szCs w:val="21"/>
            </w:rPr>
          </w:pPr>
          <w:hyperlink w:anchor="_heading=h.rhjl2yh0o2ps">
            <w:r>
              <w:rPr>
                <w:rFonts w:eastAsia="Calibri"/>
                <w:color w:val="000000"/>
                <w:szCs w:val="21"/>
              </w:rPr>
              <w:t>Linux</w:t>
            </w:r>
            <w:r>
              <w:rPr>
                <w:rFonts w:eastAsia="Calibri"/>
                <w:color w:val="000000"/>
                <w:szCs w:val="21"/>
              </w:rPr>
              <w:t>サブ</w:t>
            </w:r>
            <w:r>
              <w:rPr>
                <w:rFonts w:eastAsia="Calibri"/>
                <w:color w:val="000000"/>
                <w:szCs w:val="21"/>
              </w:rPr>
              <w:t>Foundation</w:t>
            </w:r>
            <w:r>
              <w:rPr>
                <w:rFonts w:eastAsia="Calibri"/>
                <w:color w:val="000000"/>
                <w:szCs w:val="21"/>
              </w:rPr>
              <w:t>の一覧</w:t>
            </w:r>
          </w:hyperlink>
          <w:r>
            <w:rPr>
              <w:rFonts w:eastAsia="Calibri"/>
              <w:color w:val="000000"/>
              <w:szCs w:val="21"/>
            </w:rPr>
            <w:tab/>
          </w:r>
          <w:r>
            <w:fldChar w:fldCharType="begin"/>
          </w:r>
          <w:r>
            <w:instrText xml:space="preserve"> PAGEREF _heading=h.rhjl2yh0o2ps \h </w:instrText>
          </w:r>
          <w:r>
            <w:fldChar w:fldCharType="separate"/>
          </w:r>
          <w:r>
            <w:rPr>
              <w:rFonts w:eastAsia="Calibri"/>
              <w:color w:val="000000"/>
              <w:szCs w:val="21"/>
            </w:rPr>
            <w:t>122</w:t>
          </w:r>
          <w:r>
            <w:fldChar w:fldCharType="end"/>
          </w:r>
        </w:p>
        <w:p w14:paraId="391850E0" w14:textId="77777777" w:rsidR="004D63E1" w:rsidRDefault="001F21D8">
          <w:pPr>
            <w:tabs>
              <w:tab w:val="right" w:pos="9071"/>
            </w:tabs>
            <w:spacing w:before="60"/>
            <w:ind w:left="1080"/>
            <w:rPr>
              <w:color w:val="000000"/>
              <w:szCs w:val="21"/>
            </w:rPr>
          </w:pPr>
          <w:hyperlink w:anchor="_heading=h.yazlu68r2anl">
            <w:r>
              <w:rPr>
                <w:rFonts w:eastAsia="Calibri"/>
                <w:color w:val="000000"/>
                <w:szCs w:val="21"/>
              </w:rPr>
              <w:t xml:space="preserve">Apache Software Gold Club </w:t>
            </w:r>
            <w:r>
              <w:rPr>
                <w:rFonts w:eastAsia="Calibri"/>
                <w:color w:val="000000"/>
                <w:szCs w:val="21"/>
              </w:rPr>
              <w:t>プロジェクトリスト</w:t>
            </w:r>
          </w:hyperlink>
          <w:r>
            <w:rPr>
              <w:rFonts w:eastAsia="Calibri"/>
              <w:color w:val="000000"/>
              <w:szCs w:val="21"/>
            </w:rPr>
            <w:tab/>
          </w:r>
          <w:r>
            <w:fldChar w:fldCharType="begin"/>
          </w:r>
          <w:r>
            <w:instrText xml:space="preserve"> PAGEREF _heading=h.yazlu68r2anl \h </w:instrText>
          </w:r>
          <w:r>
            <w:fldChar w:fldCharType="separate"/>
          </w:r>
          <w:r>
            <w:rPr>
              <w:rFonts w:eastAsia="Calibri"/>
              <w:color w:val="000000"/>
              <w:szCs w:val="21"/>
            </w:rPr>
            <w:t>124</w:t>
          </w:r>
          <w:r>
            <w:fldChar w:fldCharType="end"/>
          </w:r>
        </w:p>
        <w:p w14:paraId="74E360FC" w14:textId="77777777" w:rsidR="004D63E1" w:rsidRDefault="001F21D8">
          <w:pPr>
            <w:tabs>
              <w:tab w:val="right" w:pos="9071"/>
            </w:tabs>
            <w:spacing w:before="60"/>
            <w:ind w:left="1080"/>
            <w:rPr>
              <w:color w:val="000000"/>
              <w:szCs w:val="21"/>
            </w:rPr>
          </w:pPr>
          <w:hyperlink w:anchor="_heading=h.i6nqrykn0cmk">
            <w:r>
              <w:rPr>
                <w:rFonts w:eastAsia="Calibri"/>
                <w:color w:val="000000"/>
                <w:szCs w:val="21"/>
              </w:rPr>
              <w:t>中国のオープンソース関係者が国際財団の要職に選出される</w:t>
            </w:r>
          </w:hyperlink>
          <w:r>
            <w:rPr>
              <w:rFonts w:eastAsia="Calibri"/>
              <w:color w:val="000000"/>
              <w:szCs w:val="21"/>
            </w:rPr>
            <w:tab/>
          </w:r>
          <w:r>
            <w:fldChar w:fldCharType="begin"/>
          </w:r>
          <w:r>
            <w:instrText xml:space="preserve"> PAGEREF _heading=h.i6nqrykn0cmk \h </w:instrText>
          </w:r>
          <w:r>
            <w:fldChar w:fldCharType="separate"/>
          </w:r>
          <w:r>
            <w:rPr>
              <w:rFonts w:eastAsia="Calibri"/>
              <w:color w:val="000000"/>
              <w:szCs w:val="21"/>
            </w:rPr>
            <w:t>125</w:t>
          </w:r>
          <w:r>
            <w:fldChar w:fldCharType="end"/>
          </w:r>
        </w:p>
        <w:p w14:paraId="520CABEA" w14:textId="77777777" w:rsidR="004D63E1" w:rsidRDefault="001F21D8">
          <w:pPr>
            <w:tabs>
              <w:tab w:val="right" w:pos="9071"/>
            </w:tabs>
            <w:spacing w:before="60"/>
            <w:ind w:left="720"/>
            <w:rPr>
              <w:color w:val="000000"/>
              <w:szCs w:val="21"/>
            </w:rPr>
          </w:pPr>
          <w:hyperlink w:anchor="_heading=h.hc36ni4nwwel">
            <w:r>
              <w:rPr>
                <w:rFonts w:eastAsia="Calibri"/>
                <w:color w:val="000000"/>
                <w:szCs w:val="21"/>
              </w:rPr>
              <w:t>輝き続けるオープンソース・ニューベンチャーズ</w:t>
            </w:r>
          </w:hyperlink>
          <w:r>
            <w:rPr>
              <w:rFonts w:eastAsia="Calibri"/>
              <w:color w:val="000000"/>
              <w:szCs w:val="21"/>
            </w:rPr>
            <w:tab/>
          </w:r>
          <w:r>
            <w:fldChar w:fldCharType="begin"/>
          </w:r>
          <w:r>
            <w:instrText xml:space="preserve"> PAGEREF _heading=h.hc36ni4nwwel \h </w:instrText>
          </w:r>
          <w:r>
            <w:fldChar w:fldCharType="separate"/>
          </w:r>
          <w:r>
            <w:rPr>
              <w:rFonts w:eastAsia="Calibri"/>
              <w:color w:val="000000"/>
              <w:szCs w:val="21"/>
            </w:rPr>
            <w:t>125</w:t>
          </w:r>
          <w:r>
            <w:fldChar w:fldCharType="end"/>
          </w:r>
        </w:p>
        <w:p w14:paraId="4B2C2053" w14:textId="77777777" w:rsidR="004D63E1" w:rsidRDefault="001F21D8">
          <w:pPr>
            <w:tabs>
              <w:tab w:val="right" w:pos="9071"/>
            </w:tabs>
            <w:spacing w:before="60"/>
            <w:ind w:left="1080"/>
            <w:rPr>
              <w:color w:val="000000"/>
              <w:szCs w:val="21"/>
            </w:rPr>
          </w:pPr>
          <w:hyperlink w:anchor="_heading=h.oimvootktaps">
            <w:r>
              <w:rPr>
                <w:rFonts w:eastAsia="Calibri"/>
                <w:color w:val="000000"/>
                <w:szCs w:val="21"/>
              </w:rPr>
              <w:t>海外</w:t>
            </w:r>
          </w:hyperlink>
          <w:r>
            <w:rPr>
              <w:rFonts w:eastAsia="Calibri"/>
              <w:color w:val="000000"/>
              <w:szCs w:val="21"/>
            </w:rPr>
            <w:tab/>
          </w:r>
          <w:r>
            <w:fldChar w:fldCharType="begin"/>
          </w:r>
          <w:r>
            <w:instrText xml:space="preserve"> PAGEREF _heading=h.oimvootktaps \h </w:instrText>
          </w:r>
          <w:r>
            <w:fldChar w:fldCharType="separate"/>
          </w:r>
          <w:r>
            <w:rPr>
              <w:rFonts w:eastAsia="Calibri"/>
              <w:color w:val="000000"/>
              <w:szCs w:val="21"/>
            </w:rPr>
            <w:t>125</w:t>
          </w:r>
          <w:r>
            <w:fldChar w:fldCharType="end"/>
          </w:r>
        </w:p>
        <w:p w14:paraId="76E0F4B4" w14:textId="77777777" w:rsidR="004D63E1" w:rsidRDefault="001F21D8">
          <w:pPr>
            <w:tabs>
              <w:tab w:val="right" w:pos="9071"/>
            </w:tabs>
            <w:spacing w:before="60"/>
            <w:ind w:left="1080"/>
            <w:rPr>
              <w:color w:val="000000"/>
              <w:szCs w:val="21"/>
            </w:rPr>
          </w:pPr>
          <w:hyperlink w:anchor="_heading=h.wzenpp2ifhf2">
            <w:r>
              <w:rPr>
                <w:rFonts w:eastAsia="Calibri"/>
                <w:color w:val="000000"/>
                <w:szCs w:val="21"/>
              </w:rPr>
              <w:t>国内</w:t>
            </w:r>
          </w:hyperlink>
          <w:r>
            <w:rPr>
              <w:rFonts w:eastAsia="Calibri"/>
              <w:color w:val="000000"/>
              <w:szCs w:val="21"/>
            </w:rPr>
            <w:tab/>
          </w:r>
          <w:r>
            <w:fldChar w:fldCharType="begin"/>
          </w:r>
          <w:r>
            <w:instrText xml:space="preserve"> PAGEREF _heading=h.wzenpp2ifhf2 \h </w:instrText>
          </w:r>
          <w:r>
            <w:fldChar w:fldCharType="separate"/>
          </w:r>
          <w:r>
            <w:rPr>
              <w:rFonts w:eastAsia="Calibri"/>
              <w:color w:val="000000"/>
              <w:szCs w:val="21"/>
            </w:rPr>
            <w:t>126</w:t>
          </w:r>
          <w:r>
            <w:fldChar w:fldCharType="end"/>
          </w:r>
        </w:p>
        <w:p w14:paraId="2F189474" w14:textId="77777777" w:rsidR="004D63E1" w:rsidRDefault="001F21D8">
          <w:pPr>
            <w:tabs>
              <w:tab w:val="right" w:pos="9071"/>
            </w:tabs>
            <w:spacing w:before="60"/>
            <w:ind w:left="720"/>
            <w:rPr>
              <w:color w:val="000000"/>
              <w:szCs w:val="21"/>
            </w:rPr>
          </w:pPr>
          <w:hyperlink w:anchor="_heading=h.q0xiddegg0lh">
            <w:r>
              <w:rPr>
                <w:rFonts w:eastAsia="Calibri"/>
                <w:color w:val="000000"/>
                <w:szCs w:val="21"/>
              </w:rPr>
              <w:t>オープンソース・オペレーティング・システムの新たなブーム</w:t>
            </w:r>
          </w:hyperlink>
          <w:r>
            <w:rPr>
              <w:rFonts w:eastAsia="Calibri"/>
              <w:color w:val="000000"/>
              <w:szCs w:val="21"/>
            </w:rPr>
            <w:tab/>
          </w:r>
          <w:r>
            <w:fldChar w:fldCharType="begin"/>
          </w:r>
          <w:r>
            <w:instrText xml:space="preserve"> PAGEREF _heading=h.q0xiddegg0lh \h </w:instrText>
          </w:r>
          <w:r>
            <w:fldChar w:fldCharType="separate"/>
          </w:r>
          <w:r>
            <w:rPr>
              <w:rFonts w:eastAsia="Calibri"/>
              <w:color w:val="000000"/>
              <w:szCs w:val="21"/>
            </w:rPr>
            <w:t>127</w:t>
          </w:r>
          <w:r>
            <w:fldChar w:fldCharType="end"/>
          </w:r>
        </w:p>
        <w:p w14:paraId="5D03F1BE" w14:textId="77777777" w:rsidR="004D63E1" w:rsidRDefault="001F21D8">
          <w:pPr>
            <w:tabs>
              <w:tab w:val="right" w:pos="9071"/>
            </w:tabs>
            <w:spacing w:before="60"/>
            <w:ind w:left="720"/>
            <w:rPr>
              <w:color w:val="000000"/>
              <w:szCs w:val="21"/>
            </w:rPr>
          </w:pPr>
          <w:hyperlink w:anchor="_heading=h.hijelkpifk9x">
            <w:r>
              <w:rPr>
                <w:rFonts w:eastAsia="Calibri"/>
                <w:color w:val="000000"/>
                <w:szCs w:val="21"/>
              </w:rPr>
              <w:t>Rust</w:t>
            </w:r>
            <w:r>
              <w:rPr>
                <w:rFonts w:eastAsia="Calibri"/>
                <w:color w:val="000000"/>
                <w:szCs w:val="21"/>
              </w:rPr>
              <w:t>新たな旅立ちに向けて</w:t>
            </w:r>
          </w:hyperlink>
          <w:r>
            <w:rPr>
              <w:rFonts w:eastAsia="Calibri"/>
              <w:color w:val="000000"/>
              <w:szCs w:val="21"/>
            </w:rPr>
            <w:tab/>
          </w:r>
          <w:r>
            <w:fldChar w:fldCharType="begin"/>
          </w:r>
          <w:r>
            <w:instrText xml:space="preserve"> PAGEREF _heading=</w:instrText>
          </w:r>
          <w:r>
            <w:instrText xml:space="preserve">h.hijelkpifk9x \h </w:instrText>
          </w:r>
          <w:r>
            <w:fldChar w:fldCharType="separate"/>
          </w:r>
          <w:r>
            <w:rPr>
              <w:rFonts w:eastAsia="Calibri"/>
              <w:color w:val="000000"/>
              <w:szCs w:val="21"/>
            </w:rPr>
            <w:t>128</w:t>
          </w:r>
          <w:r>
            <w:fldChar w:fldCharType="end"/>
          </w:r>
        </w:p>
        <w:p w14:paraId="7B5DEA6D" w14:textId="77777777" w:rsidR="004D63E1" w:rsidRDefault="001F21D8">
          <w:pPr>
            <w:tabs>
              <w:tab w:val="right" w:pos="9071"/>
            </w:tabs>
            <w:spacing w:before="60"/>
            <w:ind w:left="720"/>
            <w:rPr>
              <w:color w:val="000000"/>
              <w:szCs w:val="21"/>
            </w:rPr>
          </w:pPr>
          <w:hyperlink w:anchor="_heading=h.jyefk3mz3xax">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_heading=h.jyefk3mz3xax \h </w:instrText>
          </w:r>
          <w:r>
            <w:fldChar w:fldCharType="separate"/>
          </w:r>
          <w:r>
            <w:rPr>
              <w:rFonts w:eastAsia="Calibri"/>
              <w:color w:val="000000"/>
              <w:szCs w:val="21"/>
            </w:rPr>
            <w:t>128</w:t>
          </w:r>
          <w:r>
            <w:fldChar w:fldCharType="end"/>
          </w:r>
        </w:p>
        <w:p w14:paraId="5CF740B8" w14:textId="77777777" w:rsidR="004D63E1" w:rsidRDefault="001F21D8">
          <w:pPr>
            <w:tabs>
              <w:tab w:val="right" w:pos="9071"/>
            </w:tabs>
            <w:spacing w:before="60"/>
            <w:ind w:left="720"/>
            <w:rPr>
              <w:color w:val="000000"/>
              <w:szCs w:val="21"/>
            </w:rPr>
          </w:pPr>
          <w:hyperlink w:anchor="_heading=h.xh7oimv6eh68">
            <w:r>
              <w:rPr>
                <w:rFonts w:eastAsia="Calibri"/>
                <w:color w:val="000000"/>
                <w:szCs w:val="21"/>
              </w:rPr>
              <w:t>AI</w:t>
            </w:r>
            <w:r>
              <w:rPr>
                <w:rFonts w:eastAsia="Calibri"/>
                <w:color w:val="000000"/>
                <w:szCs w:val="21"/>
              </w:rPr>
              <w:t>とローコードがオープンソースをどう変えるのか、注目です。</w:t>
            </w:r>
          </w:hyperlink>
          <w:r>
            <w:rPr>
              <w:rFonts w:eastAsia="Calibri"/>
              <w:color w:val="000000"/>
              <w:szCs w:val="21"/>
            </w:rPr>
            <w:tab/>
          </w:r>
          <w:r>
            <w:fldChar w:fldCharType="begin"/>
          </w:r>
          <w:r>
            <w:instrText xml:space="preserve"> PAGEREF _heading=h.xh7oimv6eh68 \h </w:instrText>
          </w:r>
          <w:r>
            <w:fldChar w:fldCharType="separate"/>
          </w:r>
          <w:r>
            <w:rPr>
              <w:rFonts w:eastAsia="Calibri"/>
              <w:color w:val="000000"/>
              <w:szCs w:val="21"/>
            </w:rPr>
            <w:t>129</w:t>
          </w:r>
          <w:r>
            <w:fldChar w:fldCharType="end"/>
          </w:r>
        </w:p>
        <w:p w14:paraId="147ACD0E" w14:textId="77777777" w:rsidR="004D63E1" w:rsidRDefault="001F21D8">
          <w:pPr>
            <w:tabs>
              <w:tab w:val="right" w:pos="9071"/>
            </w:tabs>
            <w:spacing w:before="60"/>
            <w:ind w:left="720"/>
            <w:rPr>
              <w:color w:val="000000"/>
              <w:szCs w:val="21"/>
            </w:rPr>
          </w:pPr>
          <w:hyperlink w:anchor="_heading=h.54zub5fcwk1a">
            <w:r>
              <w:rPr>
                <w:rFonts w:eastAsia="Calibri"/>
                <w:color w:val="000000"/>
                <w:szCs w:val="21"/>
              </w:rPr>
              <w:t>[</w:t>
            </w:r>
            <w:r>
              <w:rPr>
                <w:rFonts w:eastAsia="Calibri"/>
                <w:color w:val="000000"/>
                <w:szCs w:val="21"/>
              </w:rPr>
              <w:t>専門家のコメント］</w:t>
            </w:r>
          </w:hyperlink>
          <w:r>
            <w:rPr>
              <w:rFonts w:eastAsia="Calibri"/>
              <w:color w:val="000000"/>
              <w:szCs w:val="21"/>
            </w:rPr>
            <w:tab/>
          </w:r>
          <w:r>
            <w:fldChar w:fldCharType="begin"/>
          </w:r>
          <w:r>
            <w:instrText xml:space="preserve"> PAGEREF _heading=h.54zub5fcwk1a \h </w:instrText>
          </w:r>
          <w:r>
            <w:fldChar w:fldCharType="separate"/>
          </w:r>
          <w:r>
            <w:rPr>
              <w:rFonts w:eastAsia="Calibri"/>
              <w:color w:val="000000"/>
              <w:szCs w:val="21"/>
            </w:rPr>
            <w:t>130</w:t>
          </w:r>
          <w:r>
            <w:fldChar w:fldCharType="end"/>
          </w:r>
        </w:p>
        <w:p w14:paraId="46194F61" w14:textId="77777777" w:rsidR="004D63E1" w:rsidRDefault="001F21D8">
          <w:pPr>
            <w:tabs>
              <w:tab w:val="right" w:pos="9071"/>
            </w:tabs>
            <w:spacing w:before="60" w:after="80"/>
            <w:ind w:left="360"/>
            <w:rPr>
              <w:color w:val="000000"/>
              <w:szCs w:val="21"/>
            </w:rPr>
          </w:pPr>
          <w:hyperlink w:anchor="_heading=h.ikco97n2zjwo">
            <w:r>
              <w:rPr>
                <w:rFonts w:eastAsia="Calibri"/>
                <w:color w:val="000000"/>
                <w:szCs w:val="21"/>
              </w:rPr>
              <w:t>RISC-V</w:t>
            </w:r>
            <w:r>
              <w:rPr>
                <w:rFonts w:eastAsia="Calibri"/>
                <w:color w:val="000000"/>
                <w:szCs w:val="21"/>
              </w:rPr>
              <w:t>の結果を受けて、オープンソース・ハードウェアがますます熱を帯びる</w:t>
            </w:r>
          </w:hyperlink>
          <w:r>
            <w:rPr>
              <w:rFonts w:eastAsia="Calibri"/>
              <w:color w:val="000000"/>
              <w:szCs w:val="21"/>
            </w:rPr>
            <w:tab/>
          </w:r>
          <w:r>
            <w:fldChar w:fldCharType="begin"/>
          </w:r>
          <w:r>
            <w:instrText xml:space="preserve"> PAGEREF _heading=h.ikco97n2zjwo \h </w:instrText>
          </w:r>
          <w:r>
            <w:fldChar w:fldCharType="separate"/>
          </w:r>
          <w:r>
            <w:rPr>
              <w:rFonts w:eastAsia="Calibri"/>
              <w:color w:val="000000"/>
              <w:szCs w:val="21"/>
            </w:rPr>
            <w:t>131</w:t>
          </w:r>
          <w:r>
            <w:fldChar w:fldCharType="end"/>
          </w:r>
          <w:r>
            <w:fldChar w:fldCharType="end"/>
          </w:r>
        </w:p>
      </w:sdtContent>
    </w:sdt>
    <w:p w14:paraId="5407060B" w14:textId="77777777" w:rsidR="004D63E1" w:rsidRDefault="004D63E1">
      <w:pPr>
        <w:rPr>
          <w:rFonts w:ascii="Microsoft YaHei" w:eastAsia="Microsoft YaHei" w:hAnsi="Microsoft YaHei" w:cs="Microsoft YaHei"/>
          <w:color w:val="00B0F0"/>
        </w:rPr>
      </w:pPr>
    </w:p>
    <w:p w14:paraId="2C7FAA9D" w14:textId="77777777" w:rsidR="004D63E1" w:rsidRDefault="001F21D8">
      <w:pPr>
        <w:pStyle w:val="a3"/>
        <w:pBdr>
          <w:bottom w:val="single" w:sz="18" w:space="1" w:color="000000"/>
          <w:between w:val="single" w:sz="18" w:space="1" w:color="000000"/>
        </w:pBdr>
        <w:rPr>
          <w:rFonts w:ascii="Microsoft YaHei" w:eastAsia="Microsoft YaHei" w:hAnsi="Microsoft YaHei" w:cs="Microsoft YaHei"/>
          <w:color w:val="00B0F0"/>
        </w:rPr>
      </w:pPr>
      <w:r>
        <w:br w:type="page"/>
      </w:r>
    </w:p>
    <w:p w14:paraId="38C121FA" w14:textId="77777777" w:rsidR="004D63E1" w:rsidRDefault="001F21D8">
      <w:pPr>
        <w:pStyle w:val="a3"/>
        <w:pBdr>
          <w:bottom w:val="single" w:sz="18" w:space="1" w:color="000000"/>
          <w:between w:val="single" w:sz="18" w:space="1" w:color="000000"/>
        </w:pBdr>
        <w:rPr>
          <w:rFonts w:ascii="Microsoft YaHei" w:eastAsia="Microsoft YaHei" w:hAnsi="Microsoft YaHei" w:cs="Microsoft YaHei"/>
          <w:color w:val="00B0F0"/>
        </w:rPr>
      </w:pPr>
      <w:r>
        <w:rPr>
          <w:rFonts w:ascii="Microsoft YaHei" w:eastAsia="Microsoft YaHei" w:hAnsi="Microsoft YaHei" w:cs="Microsoft YaHei"/>
          <w:color w:val="00B0F0"/>
        </w:rPr>
        <w:lastRenderedPageBreak/>
        <w:t>2021</w:t>
      </w:r>
      <w:r>
        <w:rPr>
          <w:rFonts w:ascii="Microsoft YaHei" w:eastAsia="Microsoft YaHei" w:hAnsi="Microsoft YaHei" w:cs="Microsoft YaHei"/>
          <w:color w:val="00B0F0"/>
        </w:rPr>
        <w:t>年</w:t>
      </w:r>
      <w:r>
        <w:rPr>
          <w:rFonts w:ascii="Microsoft YaHei" w:eastAsia="Microsoft YaHei" w:hAnsi="Microsoft YaHei" w:cs="Microsoft YaHei"/>
          <w:color w:val="00B0F0"/>
        </w:rPr>
        <w:t xml:space="preserve"> </w:t>
      </w:r>
      <w:r>
        <w:rPr>
          <w:rFonts w:ascii="Microsoft YaHei" w:eastAsia="Microsoft YaHei" w:hAnsi="Microsoft YaHei" w:cs="Microsoft YaHei"/>
          <w:color w:val="00B0F0"/>
        </w:rPr>
        <w:t>中国オープンソース</w:t>
      </w:r>
      <w:r>
        <w:rPr>
          <w:rFonts w:ascii="ＭＳ 明朝" w:eastAsia="ＭＳ 明朝" w:hAnsi="ＭＳ 明朝" w:cs="ＭＳ 明朝"/>
          <w:color w:val="00B0F0"/>
        </w:rPr>
        <w:t>年度報告</w:t>
      </w:r>
    </w:p>
    <w:p w14:paraId="64413E99" w14:textId="77777777" w:rsidR="004D63E1" w:rsidRDefault="001F21D8">
      <w:pPr>
        <w:pStyle w:val="1"/>
        <w:jc w:val="center"/>
        <w:rPr>
          <w:rFonts w:ascii="Microsoft YaHei" w:eastAsia="Microsoft YaHei" w:hAnsi="Microsoft YaHei" w:cs="Microsoft YaHei"/>
        </w:rPr>
      </w:pPr>
      <w:bookmarkStart w:id="0" w:name="_heading=h.94k9on43svz1" w:colFirst="0" w:colLast="0"/>
      <w:bookmarkEnd w:id="0"/>
      <w:r>
        <w:rPr>
          <w:rFonts w:ascii="Microsoft YaHei" w:eastAsia="Microsoft YaHei" w:hAnsi="Microsoft YaHei" w:cs="Microsoft YaHei"/>
        </w:rPr>
        <w:t>巻頭言</w:t>
      </w:r>
    </w:p>
    <w:p w14:paraId="360B5810" w14:textId="77777777" w:rsidR="004D63E1" w:rsidRDefault="001F21D8">
      <w:r>
        <w:t>2022</w:t>
      </w:r>
      <w:r>
        <w:t>年がやってきましたが、ネット上では「</w:t>
      </w:r>
      <w:r>
        <w:t>2020</w:t>
      </w:r>
      <w:r>
        <w:t>年も」とばかりに、</w:t>
      </w:r>
      <w:r>
        <w:t>2022</w:t>
      </w:r>
      <w:r>
        <w:t>年</w:t>
      </w:r>
      <w:r>
        <w:t>1</w:t>
      </w:r>
      <w:r>
        <w:t>月は</w:t>
      </w:r>
      <w:r>
        <w:t>2020</w:t>
      </w:r>
      <w:r>
        <w:t>年の</w:t>
      </w:r>
      <w:r>
        <w:t>25</w:t>
      </w:r>
      <w:r>
        <w:t>ヶ月目でしかないという節があります。何も変わらず、</w:t>
      </w:r>
      <w:r>
        <w:t>COVID-19</w:t>
      </w:r>
      <w:r>
        <w:t>が蔓延していることに変わりはないようです。しかし、別の視点から見ると、世界は劇的に変化しており、私たちは何か未知の方向に向かって高速で動いている世界に生きています。</w:t>
      </w:r>
    </w:p>
    <w:p w14:paraId="6C3E278A" w14:textId="77777777" w:rsidR="004D63E1" w:rsidRDefault="001F21D8">
      <w:r>
        <w:t>中国のオープンソースにとって、</w:t>
      </w:r>
      <w:r>
        <w:t>2021</w:t>
      </w:r>
      <w:r>
        <w:t>年のキーワードは「ブースト」と言えるでしょう。工業情報化部が「ソフトウェアと情報技術サービスの発展のための第</w:t>
      </w:r>
      <w:r>
        <w:t>14</w:t>
      </w:r>
      <w:r>
        <w:t>次</w:t>
      </w:r>
      <w:r>
        <w:t>5</w:t>
      </w:r>
      <w:r>
        <w:t>ヵ年計画」を発表しました</w:t>
      </w:r>
      <w:r>
        <w:t>が、これはオープンソース分野が飛躍しようとしていることを示す典型的なシグナルです。地上を歩くことと空を飛ぶことは、まったく別の段階です。</w:t>
      </w:r>
      <w:r>
        <w:t>2021</w:t>
      </w:r>
      <w:r>
        <w:t>年は離陸に向けての準備期間となります。地上から空へ行くということは、行動のパラダイム全体が大きく変わるということです。</w:t>
      </w:r>
      <w:r>
        <w:t>2</w:t>
      </w:r>
      <w:r>
        <w:t>次元の平面では道や方向を考えればよかったのが、</w:t>
      </w:r>
      <w:r>
        <w:t>3</w:t>
      </w:r>
      <w:r>
        <w:t>次元の空にたどり着くと、選択肢が無数に増えます。</w:t>
      </w:r>
    </w:p>
    <w:p w14:paraId="277FCF26" w14:textId="77777777" w:rsidR="004D63E1" w:rsidRDefault="001F21D8">
      <w:r>
        <w:t>宙に浮いている状態である未来は、まだ予測も把握もできないが、それでも：みんな一生懸命走って前に進んでいる。</w:t>
      </w:r>
    </w:p>
    <w:p w14:paraId="6D3A9B93" w14:textId="77777777" w:rsidR="004D63E1" w:rsidRDefault="001F21D8">
      <w:r>
        <w:t>昨年の「中国オープンソース年度報告」では、</w:t>
      </w:r>
      <w:r>
        <w:t>3</w:t>
      </w:r>
      <w:r>
        <w:t>つのトレンドをまとめましたが、今年のレポートでは、単純に「</w:t>
      </w:r>
      <w:r>
        <w:t>Open Source Milestones</w:t>
      </w:r>
      <w:r>
        <w:t>」というセクションを追加し、</w:t>
      </w:r>
      <w:r>
        <w:t>10</w:t>
      </w:r>
      <w:r>
        <w:t>のトレンドをまとめています。そこで、この序文では、私たちの思いを語ってみましょう。</w:t>
      </w:r>
    </w:p>
    <w:p w14:paraId="7C6F4E22" w14:textId="77777777" w:rsidR="004D63E1" w:rsidRDefault="001F21D8">
      <w:pPr>
        <w:spacing w:before="240" w:after="240" w:line="425" w:lineRule="auto"/>
        <w:ind w:firstLine="420"/>
        <w:rPr>
          <w:rFonts w:ascii="Arial" w:eastAsia="Arial" w:hAnsi="Arial" w:cs="Arial"/>
          <w:color w:val="333333"/>
          <w:sz w:val="22"/>
        </w:rPr>
      </w:pPr>
      <w:r>
        <w:rPr>
          <w:rFonts w:ascii="Arial" w:eastAsia="Arial" w:hAnsi="Arial" w:cs="Arial"/>
          <w:color w:val="333333"/>
          <w:sz w:val="22"/>
        </w:rPr>
        <w:t xml:space="preserve"> </w:t>
      </w:r>
    </w:p>
    <w:p w14:paraId="551578BE" w14:textId="77777777" w:rsidR="004D63E1" w:rsidRDefault="001F21D8">
      <w:pPr>
        <w:spacing w:before="240" w:after="240" w:line="312" w:lineRule="auto"/>
        <w:jc w:val="center"/>
        <w:rPr>
          <w:rFonts w:ascii="Arial" w:eastAsia="Arial" w:hAnsi="Arial" w:cs="Arial"/>
          <w:b/>
          <w:color w:val="333333"/>
          <w:sz w:val="22"/>
        </w:rPr>
      </w:pPr>
      <w:sdt>
        <w:sdtPr>
          <w:tag w:val="goog_rdk_0"/>
          <w:id w:val="-307479127"/>
        </w:sdtPr>
        <w:sdtEndPr/>
        <w:sdtContent>
          <w:r>
            <w:rPr>
              <w:rFonts w:ascii="Arial Unicode MS" w:eastAsia="Arial Unicode MS" w:hAnsi="Arial Unicode MS" w:cs="Arial Unicode MS"/>
              <w:b/>
              <w:color w:val="333333"/>
              <w:sz w:val="22"/>
            </w:rPr>
            <w:t>より外部へ</w:t>
          </w:r>
        </w:sdtContent>
      </w:sdt>
    </w:p>
    <w:p w14:paraId="33C5FDBF" w14:textId="77777777" w:rsidR="004D63E1" w:rsidRDefault="001F21D8">
      <w:r>
        <w:t>オープンソースはどんどん熱を帯びてくるだけでなく、コミュニティの外の友人たちの間でも様々な議論が巻き起こっています。まず、嗅覚の鋭い投資家が「ブレイクスルー」としてのオープンソースに注目し始め、次に、中国とアメリカの対立の背景を踏まえて、多くの人が国際政治、国力、国家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w:t>
      </w:r>
      <w:r>
        <w:t>うでしょう。</w:t>
      </w:r>
    </w:p>
    <w:p w14:paraId="4DA4515E" w14:textId="77777777" w:rsidR="004D63E1" w:rsidRDefault="001F21D8">
      <w:pPr>
        <w:spacing w:before="240" w:after="240" w:line="312" w:lineRule="auto"/>
        <w:ind w:firstLine="420"/>
        <w:rPr>
          <w:rFonts w:ascii="Arial" w:eastAsia="Arial" w:hAnsi="Arial" w:cs="Arial"/>
          <w:color w:val="333333"/>
          <w:sz w:val="22"/>
        </w:rPr>
      </w:pPr>
      <w:r>
        <w:rPr>
          <w:rFonts w:ascii="Arial" w:eastAsia="Arial" w:hAnsi="Arial" w:cs="Arial"/>
          <w:color w:val="333333"/>
          <w:sz w:val="22"/>
        </w:rPr>
        <w:t xml:space="preserve"> </w:t>
      </w:r>
    </w:p>
    <w:p w14:paraId="33D259D7" w14:textId="77777777" w:rsidR="004D63E1" w:rsidRDefault="001F21D8">
      <w:pPr>
        <w:spacing w:before="240" w:after="240" w:line="312" w:lineRule="auto"/>
        <w:jc w:val="center"/>
        <w:rPr>
          <w:rFonts w:ascii="Arial" w:eastAsia="Arial" w:hAnsi="Arial" w:cs="Arial"/>
          <w:b/>
          <w:color w:val="333333"/>
          <w:sz w:val="22"/>
        </w:rPr>
      </w:pPr>
      <w:sdt>
        <w:sdtPr>
          <w:tag w:val="goog_rdk_1"/>
          <w:id w:val="-538505584"/>
        </w:sdtPr>
        <w:sdtEndPr/>
        <w:sdtContent>
          <w:r>
            <w:rPr>
              <w:rFonts w:ascii="Arial Unicode MS" w:eastAsia="Arial Unicode MS" w:hAnsi="Arial Unicode MS" w:cs="Arial Unicode MS"/>
              <w:b/>
              <w:color w:val="333333"/>
              <w:sz w:val="22"/>
            </w:rPr>
            <w:t>エコシステムへの責任</w:t>
          </w:r>
        </w:sdtContent>
      </w:sdt>
    </w:p>
    <w:p w14:paraId="27CD6D04" w14:textId="77777777" w:rsidR="004D63E1" w:rsidRDefault="001F21D8">
      <w:r>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ければ高いほど、責任も大きくなります。応用範囲が広ければ広いほど、リスクも高くなります。オープンソースのサプライチェーンをどのように考え、確保していくべきなのか。より健全なオープンソースの生態系をどのように構築すべきか？また、そのよう</w:t>
      </w:r>
      <w:r>
        <w:t>なエコシステムにおける各当事者の責任をどのように定義すべきか。</w:t>
      </w:r>
    </w:p>
    <w:p w14:paraId="0EDBF91D" w14:textId="77777777" w:rsidR="004D63E1" w:rsidRDefault="001F21D8">
      <w:pPr>
        <w:spacing w:before="240" w:after="240" w:line="312" w:lineRule="auto"/>
        <w:jc w:val="center"/>
        <w:rPr>
          <w:rFonts w:ascii="Arial" w:eastAsia="Arial" w:hAnsi="Arial" w:cs="Arial"/>
          <w:b/>
          <w:color w:val="333333"/>
          <w:sz w:val="22"/>
        </w:rPr>
      </w:pPr>
      <w:r>
        <w:rPr>
          <w:rFonts w:ascii="Arial" w:eastAsia="Arial" w:hAnsi="Arial" w:cs="Arial"/>
          <w:b/>
          <w:color w:val="333333"/>
          <w:sz w:val="22"/>
        </w:rPr>
        <w:lastRenderedPageBreak/>
        <w:t xml:space="preserve"> </w:t>
      </w:r>
    </w:p>
    <w:p w14:paraId="27F08C07" w14:textId="77777777" w:rsidR="004D63E1" w:rsidRDefault="001F21D8">
      <w:pPr>
        <w:spacing w:before="240" w:after="240" w:line="312" w:lineRule="auto"/>
        <w:jc w:val="center"/>
        <w:rPr>
          <w:rFonts w:ascii="Arial" w:eastAsia="Arial" w:hAnsi="Arial" w:cs="Arial"/>
          <w:b/>
          <w:color w:val="333333"/>
          <w:sz w:val="22"/>
        </w:rPr>
      </w:pPr>
      <w:sdt>
        <w:sdtPr>
          <w:tag w:val="goog_rdk_2"/>
          <w:id w:val="-42608826"/>
        </w:sdtPr>
        <w:sdtEndPr/>
        <w:sdtContent>
          <w:r>
            <w:rPr>
              <w:rFonts w:ascii="Arial Unicode MS" w:eastAsia="Arial Unicode MS" w:hAnsi="Arial Unicode MS" w:cs="Arial Unicode MS"/>
              <w:b/>
              <w:color w:val="333333"/>
              <w:sz w:val="22"/>
            </w:rPr>
            <w:t>歴史認識</w:t>
          </w:r>
        </w:sdtContent>
      </w:sdt>
    </w:p>
    <w:p w14:paraId="5238AEC0" w14:textId="77777777" w:rsidR="004D63E1" w:rsidRDefault="001F21D8">
      <w:r>
        <w:t>開源社は、</w:t>
      </w:r>
      <w:r>
        <w:t>4</w:t>
      </w:r>
      <w:r>
        <w:t>年連続で、毎年恒例の中国オープンソース年度報告を発表し、</w:t>
      </w:r>
      <w:r>
        <w:t>6</w:t>
      </w:r>
      <w:r>
        <w:t>回目となる</w:t>
      </w:r>
      <w:r>
        <w:t>COSCon</w:t>
      </w:r>
      <w:r>
        <w:t>を開催しました。オープンソースをあと</w:t>
      </w:r>
      <w:r>
        <w:t>10</w:t>
      </w:r>
      <w:r>
        <w:t>年、</w:t>
      </w:r>
      <w:r>
        <w:t>20</w:t>
      </w:r>
      <w:r>
        <w:t>年やったらどうなるかという話をよくします。</w:t>
      </w:r>
      <w:r>
        <w:t>10</w:t>
      </w:r>
      <w:r>
        <w:t>年後、</w:t>
      </w:r>
      <w:r>
        <w:t>20</w:t>
      </w:r>
      <w:r>
        <w:t>年後に、オープンソースの人々がやってきたことを振り返ったとき、私たちは何をしてきたのでしょうか？何が悪かったのか？もっと早くに何をすべきだったのか？そのような感覚は「歴史」の感覚です。もっと歴史的な感覚を持って、将来的に振り返られるこ</w:t>
      </w:r>
      <w:r>
        <w:t>とを意識してやっていくと、どうやって選択していくか。どのように行動すべきか？</w:t>
      </w:r>
    </w:p>
    <w:p w14:paraId="6394DD28" w14:textId="77777777" w:rsidR="004D63E1" w:rsidRDefault="001F21D8">
      <w:r>
        <w:t>もちろん、千里の道も一歩からである。私たちが目指す未来は、私たちの小さな努力でしか形にできません。みんなで同じビジョンを共有しましょう</w:t>
      </w:r>
    </w:p>
    <w:p w14:paraId="60F52677" w14:textId="77777777" w:rsidR="004D63E1" w:rsidRDefault="001F21D8">
      <w:pPr>
        <w:spacing w:before="240" w:after="240" w:line="312" w:lineRule="auto"/>
        <w:rPr>
          <w:rFonts w:ascii="Arial" w:eastAsia="Arial" w:hAnsi="Arial" w:cs="Arial"/>
          <w:color w:val="333333"/>
          <w:sz w:val="22"/>
        </w:rPr>
      </w:pPr>
      <w:r>
        <w:rPr>
          <w:rFonts w:ascii="Arial" w:eastAsia="Arial" w:hAnsi="Arial" w:cs="Arial"/>
          <w:color w:val="333333"/>
          <w:sz w:val="22"/>
        </w:rPr>
        <w:t xml:space="preserve"> </w:t>
      </w:r>
    </w:p>
    <w:p w14:paraId="37D18264" w14:textId="77777777" w:rsidR="004D63E1" w:rsidRDefault="004D63E1">
      <w:pPr>
        <w:spacing w:before="60" w:after="60" w:line="312" w:lineRule="auto"/>
        <w:rPr>
          <w:rFonts w:ascii="Helvetica Neue" w:eastAsia="Helvetica Neue" w:hAnsi="Helvetica Neue" w:cs="Helvetica Neue"/>
          <w:color w:val="333333"/>
          <w:sz w:val="22"/>
        </w:rPr>
      </w:pPr>
    </w:p>
    <w:p w14:paraId="7B84040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29B683F" w14:textId="77777777" w:rsidR="004D63E1" w:rsidRDefault="001F21D8">
      <w:pPr>
        <w:spacing w:before="60" w:after="60" w:line="312" w:lineRule="auto"/>
        <w:jc w:val="right"/>
        <w:rPr>
          <w:rFonts w:ascii="Microsoft YaHei" w:eastAsia="Microsoft YaHei" w:hAnsi="Microsoft YaHei" w:cs="Microsoft YaHei"/>
          <w:color w:val="000000"/>
          <w:sz w:val="22"/>
        </w:rPr>
      </w:pPr>
      <w:sdt>
        <w:sdtPr>
          <w:tag w:val="goog_rdk_3"/>
          <w:id w:val="10431611"/>
        </w:sdtPr>
        <w:sdtEndPr/>
        <w:sdtContent>
          <w:r>
            <w:rPr>
              <w:rFonts w:ascii="Arial Unicode MS" w:eastAsia="Arial Unicode MS" w:hAnsi="Arial Unicode MS" w:cs="Arial Unicode MS"/>
              <w:b/>
              <w:sz w:val="24"/>
              <w:szCs w:val="24"/>
            </w:rPr>
            <w:t>庄表</w:t>
          </w:r>
        </w:sdtContent>
      </w:sdt>
      <w:r>
        <w:rPr>
          <w:rFonts w:ascii="Microsoft YaHei" w:eastAsia="Microsoft YaHei" w:hAnsi="Microsoft YaHei" w:cs="Microsoft YaHei"/>
          <w:b/>
          <w:sz w:val="24"/>
          <w:szCs w:val="24"/>
        </w:rPr>
        <w:t>伟，开源社理事⻓</w:t>
      </w:r>
      <w:r>
        <w:rPr>
          <w:rFonts w:ascii="Microsoft YaHei" w:eastAsia="Microsoft YaHei" w:hAnsi="Microsoft YaHei" w:cs="Microsoft YaHei"/>
          <w:color w:val="000000"/>
          <w:sz w:val="22"/>
        </w:rPr>
        <w:t xml:space="preserve"> </w:t>
      </w:r>
    </w:p>
    <w:p w14:paraId="6EFAFB58" w14:textId="77777777" w:rsidR="004D63E1" w:rsidRDefault="001F21D8">
      <w:pPr>
        <w:spacing w:before="60" w:after="60" w:line="312" w:lineRule="auto"/>
        <w:jc w:val="righ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2022</w:t>
      </w:r>
      <w:r>
        <w:rPr>
          <w:rFonts w:ascii="Microsoft YaHei" w:eastAsia="Microsoft YaHei" w:hAnsi="Microsoft YaHei" w:cs="Microsoft YaHei"/>
          <w:color w:val="000000"/>
          <w:sz w:val="22"/>
        </w:rPr>
        <w:t>年</w:t>
      </w:r>
      <w:r>
        <w:rPr>
          <w:rFonts w:ascii="Microsoft YaHei" w:eastAsia="Microsoft YaHei" w:hAnsi="Microsoft YaHei" w:cs="Microsoft YaHei"/>
          <w:color w:val="000000"/>
          <w:sz w:val="22"/>
        </w:rPr>
        <w:t>1</w:t>
      </w:r>
      <w:r>
        <w:rPr>
          <w:rFonts w:ascii="Microsoft YaHei" w:eastAsia="Microsoft YaHei" w:hAnsi="Microsoft YaHei" w:cs="Microsoft YaHei"/>
          <w:color w:val="000000"/>
          <w:sz w:val="22"/>
        </w:rPr>
        <w:t>月</w:t>
      </w:r>
      <w:r>
        <w:rPr>
          <w:rFonts w:ascii="Microsoft YaHei" w:eastAsia="Microsoft YaHei" w:hAnsi="Microsoft YaHei" w:cs="Microsoft YaHei"/>
          <w:color w:val="000000"/>
          <w:sz w:val="22"/>
        </w:rPr>
        <w:t>14</w:t>
      </w:r>
      <w:r>
        <w:rPr>
          <w:rFonts w:ascii="Microsoft YaHei" w:eastAsia="Microsoft YaHei" w:hAnsi="Microsoft YaHei" w:cs="Microsoft YaHei"/>
          <w:color w:val="000000"/>
          <w:sz w:val="22"/>
        </w:rPr>
        <w:t>日</w:t>
      </w:r>
    </w:p>
    <w:p w14:paraId="2D896398" w14:textId="77777777" w:rsidR="004D63E1" w:rsidRDefault="001F21D8">
      <w:pPr>
        <w:spacing w:before="60" w:after="60" w:line="312" w:lineRule="auto"/>
        <w:jc w:val="right"/>
        <w:rPr>
          <w:rFonts w:ascii="Microsoft YaHei" w:eastAsia="Microsoft YaHei" w:hAnsi="Microsoft YaHei" w:cs="Microsoft YaHei"/>
          <w:sz w:val="22"/>
        </w:rPr>
      </w:pPr>
      <w:r>
        <w:br w:type="page"/>
      </w:r>
    </w:p>
    <w:p w14:paraId="0ABE852E" w14:textId="77777777" w:rsidR="004D63E1" w:rsidRDefault="004D63E1">
      <w:pPr>
        <w:spacing w:before="60" w:after="60" w:line="312" w:lineRule="auto"/>
        <w:jc w:val="right"/>
        <w:rPr>
          <w:rFonts w:ascii="Microsoft YaHei" w:eastAsia="Microsoft YaHei" w:hAnsi="Microsoft YaHei" w:cs="Microsoft YaHei"/>
          <w:sz w:val="22"/>
        </w:rPr>
      </w:pPr>
    </w:p>
    <w:p w14:paraId="4A07E9B6" w14:textId="77777777" w:rsidR="004D63E1" w:rsidRDefault="004D63E1">
      <w:pPr>
        <w:spacing w:before="60" w:after="60" w:line="312" w:lineRule="auto"/>
        <w:jc w:val="right"/>
        <w:rPr>
          <w:rFonts w:ascii="Microsoft YaHei" w:eastAsia="Microsoft YaHei" w:hAnsi="Microsoft YaHei" w:cs="Microsoft YaHei"/>
          <w:color w:val="333333"/>
          <w:sz w:val="22"/>
        </w:rPr>
      </w:pPr>
    </w:p>
    <w:p w14:paraId="2C9DC735" w14:textId="77777777" w:rsidR="004D63E1" w:rsidRDefault="001F21D8">
      <w:pPr>
        <w:pStyle w:val="1"/>
        <w:rPr>
          <w:rFonts w:ascii="Microsoft YaHei" w:eastAsia="Microsoft YaHei" w:hAnsi="Microsoft YaHei" w:cs="Microsoft YaHei"/>
        </w:rPr>
      </w:pPr>
      <w:bookmarkStart w:id="1" w:name="_heading=h.xogbsborj9bm" w:colFirst="0" w:colLast="0"/>
      <w:bookmarkEnd w:id="1"/>
      <w:r>
        <w:rPr>
          <w:rFonts w:ascii="Microsoft YaHei" w:eastAsia="Microsoft YaHei" w:hAnsi="Microsoft YaHei" w:cs="Microsoft YaHei"/>
        </w:rPr>
        <w:t>2021</w:t>
      </w:r>
      <w:r>
        <w:rPr>
          <w:rFonts w:ascii="Microsoft YaHei" w:eastAsia="Microsoft YaHei" w:hAnsi="Microsoft YaHei" w:cs="Microsoft YaHei"/>
        </w:rPr>
        <w:t>年中国オープンソース年度報告。アンケート</w:t>
      </w:r>
    </w:p>
    <w:p w14:paraId="3BEFF8CC" w14:textId="77777777" w:rsidR="004D63E1" w:rsidRDefault="001F21D8">
      <w:pPr>
        <w:pStyle w:val="2"/>
        <w:rPr>
          <w:rFonts w:ascii="Microsoft YaHei" w:eastAsia="Microsoft YaHei" w:hAnsi="Microsoft YaHei" w:cs="Microsoft YaHei"/>
        </w:rPr>
      </w:pPr>
      <w:bookmarkStart w:id="2" w:name="_heading=h.gnpr99tnq4z4" w:colFirst="0" w:colLast="0"/>
      <w:bookmarkEnd w:id="2"/>
      <w:r>
        <w:rPr>
          <w:rFonts w:ascii="Microsoft YaHei" w:eastAsia="Microsoft YaHei" w:hAnsi="Microsoft YaHei" w:cs="Microsoft YaHei"/>
        </w:rPr>
        <w:t>1.</w:t>
      </w:r>
      <w:r>
        <w:rPr>
          <w:rFonts w:ascii="Microsoft YaHei" w:eastAsia="Microsoft YaHei" w:hAnsi="Microsoft YaHei" w:cs="Microsoft YaHei"/>
        </w:rPr>
        <w:t>報告書の背景</w:t>
      </w:r>
    </w:p>
    <w:p w14:paraId="00287AF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2016</w:t>
      </w:r>
      <w:r>
        <w:rPr>
          <w:rFonts w:ascii="Microsoft YaHei" w:eastAsia="Microsoft YaHei" w:hAnsi="Microsoft YaHei" w:cs="Microsoft YaHei"/>
          <w:color w:val="333333"/>
          <w:sz w:val="22"/>
        </w:rPr>
        <w:t>年初頭、開源社は「</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中国オープンソースコミュニティ参加者調査報告書」を発表し、その後も継続して開発者調査報告書を発表し、中国におけるオープンソースの発展を多面的に提示することを目指しています。今年も、データ分析ツールとさまざまな形の調査報告書を組み合わせて、</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年の中国のオープンソース界の地図を描くことを目指しました。</w:t>
      </w:r>
    </w:p>
    <w:p w14:paraId="2C01E278"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このアンケートは、毎年発行される「中国オープンソース年度報告」の重要な一部であり、調査に基づかない分析レポートは、単なるレポートという名前の紙に過ぎません。アンケートは、</w:t>
      </w:r>
      <w:r>
        <w:rPr>
          <w:rFonts w:ascii="Microsoft YaHei" w:eastAsia="Microsoft YaHei" w:hAnsi="Microsoft YaHei" w:cs="Microsoft YaHei"/>
          <w:color w:val="333333"/>
          <w:sz w:val="22"/>
        </w:rPr>
        <w:t>個人情報（仕事情報や開発者の技術情報を含む）と、オープンソースコミュニティへの参加という</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つの観点から作成されています。</w:t>
      </w:r>
    </w:p>
    <w:p w14:paraId="5F59EAC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44</w:t>
      </w:r>
      <w:r>
        <w:rPr>
          <w:rFonts w:ascii="Microsoft YaHei" w:eastAsia="Microsoft YaHei" w:hAnsi="Microsoft YaHei" w:cs="Microsoft YaHei"/>
          <w:color w:val="333333"/>
          <w:sz w:val="22"/>
        </w:rPr>
        <w:t>あまりの質問に対する統計的な調査と分析を通じて、現在の中国のオープンソースコミュニティの真の姿を復元し、その結果、オープンソースの後に来る人々に権威ある参考資料を提供したいと考えています。</w:t>
      </w:r>
    </w:p>
    <w:p w14:paraId="17911D67"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調査回答者：開発者、コミュニティメンバー、貢献者、学生、政府や企業のエグゼクティブ</w:t>
      </w:r>
    </w:p>
    <w:p w14:paraId="3521BFFA"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調査内容：主に個人情報、勤務状況、オープンソースコミュニティ、開発者のスキルなど</w:t>
      </w:r>
    </w:p>
    <w:p w14:paraId="6ACE9F34"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調査方法：オンラインアンケート</w:t>
      </w:r>
      <w:r>
        <w:rPr>
          <w:rFonts w:ascii="Microsoft YaHei" w:eastAsia="Microsoft YaHei" w:hAnsi="Microsoft YaHei" w:cs="Microsoft YaHei"/>
          <w:color w:val="333333"/>
          <w:sz w:val="22"/>
        </w:rPr>
        <w:t>によるサンプルとデータ収集、データ分析のクロス分析</w:t>
      </w:r>
    </w:p>
    <w:p w14:paraId="13BE6F60"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プロモーション方法：オンライン・ソーシャルメディア、ブログ、オープンソース・コミュニティ、</w:t>
      </w:r>
      <w:r>
        <w:rPr>
          <w:rFonts w:ascii="Microsoft YaHei" w:eastAsia="Microsoft YaHei" w:hAnsi="Microsoft YaHei" w:cs="Microsoft YaHei"/>
          <w:color w:val="333333"/>
          <w:sz w:val="22"/>
        </w:rPr>
        <w:t>OS CHINA</w:t>
      </w:r>
      <w:r>
        <w:rPr>
          <w:rFonts w:ascii="Microsoft YaHei" w:eastAsia="Microsoft YaHei" w:hAnsi="Microsoft YaHei" w:cs="Microsoft YaHei"/>
          <w:color w:val="333333"/>
          <w:sz w:val="22"/>
        </w:rPr>
        <w:t>・ウェブサイト</w:t>
      </w:r>
    </w:p>
    <w:p w14:paraId="0BC3757E"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質問数：</w:t>
      </w:r>
      <w:r>
        <w:rPr>
          <w:rFonts w:ascii="Microsoft YaHei" w:eastAsia="Microsoft YaHei" w:hAnsi="Microsoft YaHei" w:cs="Microsoft YaHei"/>
          <w:color w:val="333333"/>
          <w:sz w:val="22"/>
        </w:rPr>
        <w:t>44</w:t>
      </w:r>
    </w:p>
    <w:p w14:paraId="647F1E6A"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質問の種類：単一選択、複数選択、自由形式</w:t>
      </w:r>
    </w:p>
    <w:p w14:paraId="7BBEB8D2" w14:textId="77777777" w:rsidR="004D63E1" w:rsidRDefault="001F21D8">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サンプルサイズ：</w:t>
      </w:r>
      <w:r>
        <w:rPr>
          <w:rFonts w:ascii="Microsoft YaHei" w:eastAsia="Microsoft YaHei" w:hAnsi="Microsoft YaHei" w:cs="Microsoft YaHei"/>
          <w:color w:val="333333"/>
          <w:sz w:val="22"/>
        </w:rPr>
        <w:t>537</w:t>
      </w:r>
    </w:p>
    <w:p w14:paraId="5EC55B34" w14:textId="77777777" w:rsidR="004D63E1" w:rsidRDefault="004D63E1">
      <w:pPr>
        <w:spacing w:before="60" w:after="60" w:line="312" w:lineRule="auto"/>
        <w:ind w:left="420"/>
        <w:jc w:val="left"/>
        <w:rPr>
          <w:rFonts w:ascii="Microsoft YaHei" w:eastAsia="Microsoft YaHei" w:hAnsi="Microsoft YaHei" w:cs="Microsoft YaHei"/>
          <w:color w:val="333333"/>
          <w:sz w:val="22"/>
        </w:rPr>
      </w:pPr>
    </w:p>
    <w:p w14:paraId="5448D11A" w14:textId="77777777" w:rsidR="004D63E1" w:rsidRDefault="001F21D8">
      <w:pPr>
        <w:pStyle w:val="2"/>
        <w:rPr>
          <w:rFonts w:ascii="Microsoft YaHei" w:eastAsia="Microsoft YaHei" w:hAnsi="Microsoft YaHei" w:cs="Microsoft YaHei"/>
        </w:rPr>
      </w:pPr>
      <w:bookmarkStart w:id="3" w:name="_heading=h.lxp4xiyldgkd" w:colFirst="0" w:colLast="0"/>
      <w:bookmarkEnd w:id="3"/>
      <w:r>
        <w:rPr>
          <w:rFonts w:ascii="Microsoft YaHei" w:eastAsia="Microsoft YaHei" w:hAnsi="Microsoft YaHei" w:cs="Microsoft YaHei"/>
        </w:rPr>
        <w:t>2.</w:t>
      </w:r>
      <w:r>
        <w:rPr>
          <w:rFonts w:ascii="Microsoft YaHei" w:eastAsia="Microsoft YaHei" w:hAnsi="Microsoft YaHei" w:cs="Microsoft YaHei"/>
        </w:rPr>
        <w:t>主な調査結果</w:t>
      </w:r>
    </w:p>
    <w:p w14:paraId="088AABE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年の統計を分析し、前年のデータを他の多くの公開された統計報告書と比較することで、以下のような重要な発見がありました。</w:t>
      </w:r>
    </w:p>
    <w:p w14:paraId="4AF1DED6"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参加者の年齢は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歳で、おおむね学士号以上を取得しており、男性が約</w:t>
      </w:r>
      <w:r>
        <w:rPr>
          <w:rFonts w:ascii="Microsoft YaHei" w:eastAsia="Microsoft YaHei" w:hAnsi="Microsoft YaHei" w:cs="Microsoft YaHei"/>
          <w:color w:val="333333"/>
          <w:sz w:val="22"/>
        </w:rPr>
        <w:t>82</w:t>
      </w:r>
      <w:r>
        <w:rPr>
          <w:rFonts w:ascii="Microsoft YaHei" w:eastAsia="Microsoft YaHei" w:hAnsi="Microsoft YaHei" w:cs="Microsoft YaHei"/>
          <w:color w:val="333333"/>
          <w:sz w:val="22"/>
        </w:rPr>
        <w:t>％、女性が約</w:t>
      </w:r>
      <w:r>
        <w:rPr>
          <w:rFonts w:ascii="Microsoft YaHei" w:eastAsia="Microsoft YaHei" w:hAnsi="Microsoft YaHei" w:cs="Microsoft YaHei"/>
          <w:color w:val="333333"/>
          <w:sz w:val="22"/>
        </w:rPr>
        <w:t>18</w:t>
      </w:r>
      <w:r>
        <w:rPr>
          <w:rFonts w:ascii="Microsoft YaHei" w:eastAsia="Microsoft YaHei" w:hAnsi="Microsoft YaHei" w:cs="Microsoft YaHei"/>
          <w:color w:val="333333"/>
          <w:sz w:val="22"/>
        </w:rPr>
        <w:t>％と、昨年と同様の結</w:t>
      </w:r>
      <w:r>
        <w:rPr>
          <w:rFonts w:ascii="Microsoft YaHei" w:eastAsia="Microsoft YaHei" w:hAnsi="Microsoft YaHei" w:cs="Microsoft YaHei"/>
          <w:color w:val="333333"/>
          <w:sz w:val="22"/>
        </w:rPr>
        <w:t>果となりました。</w:t>
      </w:r>
    </w:p>
    <w:p w14:paraId="3BFEA5BD"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年と比較すると、今年のアンケートでは「まだ働いていない」人が過半数を占めています。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また、参加者の分野別・役職別の分布を見ると、この「まだ働いていない」人の多くは学生であり、社会における一般的な高等教育の状況関係しています。</w:t>
      </w:r>
    </w:p>
    <w:p w14:paraId="33291003"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企業がオープンソース製品を購入する場合、製品の選択はエンジニアリングチームのリーダー（テクニカルディレクター／アーキテクト／</w:t>
      </w:r>
      <w:r>
        <w:rPr>
          <w:rFonts w:ascii="Microsoft YaHei" w:eastAsia="Microsoft YaHei" w:hAnsi="Microsoft YaHei" w:cs="Microsoft YaHei"/>
          <w:color w:val="333333"/>
          <w:sz w:val="22"/>
        </w:rPr>
        <w:t>TL</w:t>
      </w:r>
      <w:r>
        <w:rPr>
          <w:rFonts w:ascii="Microsoft YaHei" w:eastAsia="Microsoft YaHei" w:hAnsi="Microsoft YaHei" w:cs="Microsoft YaHei"/>
          <w:color w:val="333333"/>
          <w:sz w:val="22"/>
        </w:rPr>
        <w:t>）が行うことがほとんどであり、同種のソフトウェア購入ではソフトウェアベンダーのオープンソースコミュニティへの貢献度を考慮する人が半数いる。しかし、それは主な考慮事項ではなく、製品の性能にほとんど差がない場合にのみ、オープンソースコミュニティへの貢献度が高いベンダーを選択するとのこと。</w:t>
      </w:r>
    </w:p>
    <w:p w14:paraId="49582073"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参加者が最初にオープンソース・プロジェクトに参加</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変更した理由は、スキルが向上した、コミュニティの</w:t>
      </w:r>
      <w:r>
        <w:rPr>
          <w:rFonts w:ascii="Microsoft YaHei" w:eastAsia="Microsoft YaHei" w:hAnsi="Microsoft YaHei" w:cs="Microsoft YaHei"/>
          <w:color w:val="333333"/>
          <w:sz w:val="22"/>
        </w:rPr>
        <w:t>雰囲気がより調和的になった、友人が増えたなど、主観的なものがほとんどですが、ごく一部の参加者は、会社の組織からオープンソース・コミュニティへの参加を要請されています。</w:t>
      </w:r>
    </w:p>
    <w:p w14:paraId="54E1C20E"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昨年同様、オープンソースへの参加は、コードとドキュメントをベースにしたものが続いています。コミュニティやプロジェクトがドキュメントの重要性を認識し、より多くのオープンソース貢献者がドキュメントの作成に参加しています。</w:t>
      </w:r>
    </w:p>
    <w:p w14:paraId="73DE6A99"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85%</w:t>
      </w:r>
      <w:r>
        <w:rPr>
          <w:rFonts w:ascii="Microsoft YaHei" w:eastAsia="Microsoft YaHei" w:hAnsi="Microsoft YaHei" w:cs="Microsoft YaHei"/>
          <w:color w:val="333333"/>
          <w:sz w:val="22"/>
        </w:rPr>
        <w:t>の開発者が、オープンソースイベントはオープンソースコミュニティの促進と発展に不可欠であると考えており、昨年の</w:t>
      </w:r>
      <w:r>
        <w:rPr>
          <w:rFonts w:ascii="Microsoft YaHei" w:eastAsia="Microsoft YaHei" w:hAnsi="Microsoft YaHei" w:cs="Microsoft YaHei"/>
          <w:color w:val="333333"/>
          <w:sz w:val="22"/>
        </w:rPr>
        <w:t>81%</w:t>
      </w:r>
      <w:r>
        <w:rPr>
          <w:rFonts w:ascii="Microsoft YaHei" w:eastAsia="Microsoft YaHei" w:hAnsi="Microsoft YaHei" w:cs="Microsoft YaHei"/>
          <w:color w:val="333333"/>
          <w:sz w:val="22"/>
        </w:rPr>
        <w:t>から増</w:t>
      </w:r>
      <w:r>
        <w:rPr>
          <w:rFonts w:ascii="Microsoft YaHei" w:eastAsia="Microsoft YaHei" w:hAnsi="Microsoft YaHei" w:cs="Microsoft YaHei"/>
          <w:color w:val="333333"/>
          <w:sz w:val="22"/>
        </w:rPr>
        <w:t>加しています。また、オンライン会議</w:t>
      </w:r>
      <w:r>
        <w:rPr>
          <w:rFonts w:ascii="Microsoft YaHei" w:eastAsia="Microsoft YaHei" w:hAnsi="Microsoft YaHei" w:cs="Microsoft YaHei"/>
          <w:color w:val="333333"/>
          <w:sz w:val="22"/>
        </w:rPr>
        <w:lastRenderedPageBreak/>
        <w:t>とオフライン会議のどちらを好むかは、意外にも拮抗していました。</w:t>
      </w:r>
    </w:p>
    <w:p w14:paraId="36AC75C8"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開発者にとっては、プロジェクトの開発者の活動状況、参加しているコミュニティ情報の充実度、</w:t>
      </w:r>
      <w:r>
        <w:rPr>
          <w:rFonts w:ascii="Microsoft YaHei" w:eastAsia="Microsoft YaHei" w:hAnsi="Microsoft YaHei" w:cs="Microsoft YaHei"/>
          <w:color w:val="333333"/>
          <w:sz w:val="22"/>
        </w:rPr>
        <w:t>Readme</w:t>
      </w:r>
      <w:r>
        <w:rPr>
          <w:rFonts w:ascii="Microsoft YaHei" w:eastAsia="Microsoft YaHei" w:hAnsi="Microsoft YaHei" w:cs="Microsoft YaHei"/>
          <w:color w:val="333333"/>
          <w:sz w:val="22"/>
        </w:rPr>
        <w:t>のプロフィール、オープンソースライセンス、コア開発者のタイムリーな対応などが、プロジェクトへの貢献者として残るかどうかに影響します。</w:t>
      </w:r>
    </w:p>
    <w:p w14:paraId="112F396C" w14:textId="77777777" w:rsidR="004D63E1" w:rsidRDefault="001F21D8">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参加者の</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％以上が、オープンソースコミュニティの測定基準が必要であることに同意し、プロジェクトの活動、健全性、影響、開発者の活動と貢献を測定することが重要であることに同意しました。</w:t>
      </w:r>
    </w:p>
    <w:p w14:paraId="5BBAADD0" w14:textId="77777777" w:rsidR="004D63E1" w:rsidRDefault="001F21D8">
      <w:pPr>
        <w:pStyle w:val="2"/>
        <w:rPr>
          <w:rFonts w:ascii="Microsoft YaHei" w:eastAsia="Microsoft YaHei" w:hAnsi="Microsoft YaHei" w:cs="Microsoft YaHei"/>
        </w:rPr>
      </w:pPr>
      <w:bookmarkStart w:id="4" w:name="_heading=h.ocgk3xg0aidx" w:colFirst="0" w:colLast="0"/>
      <w:bookmarkEnd w:id="4"/>
      <w:r>
        <w:rPr>
          <w:rFonts w:ascii="Microsoft YaHei" w:eastAsia="Microsoft YaHei" w:hAnsi="Microsoft YaHei" w:cs="Microsoft YaHei"/>
        </w:rPr>
        <w:t>3.</w:t>
      </w:r>
      <w:r>
        <w:rPr>
          <w:rFonts w:ascii="Microsoft YaHei" w:eastAsia="Microsoft YaHei" w:hAnsi="Microsoft YaHei" w:cs="Microsoft YaHei"/>
        </w:rPr>
        <w:t>回答者グループの特徴</w:t>
      </w:r>
    </w:p>
    <w:p w14:paraId="23AAECA4" w14:textId="77777777" w:rsidR="004D63E1" w:rsidRDefault="001F21D8">
      <w:pPr>
        <w:pStyle w:val="3"/>
        <w:rPr>
          <w:rFonts w:ascii="Microsoft YaHei" w:eastAsia="Microsoft YaHei" w:hAnsi="Microsoft YaHei" w:cs="Microsoft YaHei"/>
        </w:rPr>
      </w:pPr>
      <w:bookmarkStart w:id="5" w:name="_heading=h.4ijg1lc5mcvo" w:colFirst="0" w:colLast="0"/>
      <w:bookmarkEnd w:id="5"/>
      <w:r>
        <w:rPr>
          <w:rFonts w:ascii="Microsoft YaHei" w:eastAsia="Microsoft YaHei" w:hAnsi="Microsoft YaHei" w:cs="Microsoft YaHei"/>
        </w:rPr>
        <w:t xml:space="preserve">3.1 </w:t>
      </w:r>
      <w:r>
        <w:rPr>
          <w:rFonts w:ascii="Microsoft YaHei" w:eastAsia="Microsoft YaHei" w:hAnsi="Microsoft YaHei" w:cs="Microsoft YaHei"/>
        </w:rPr>
        <w:t>回答者の年齢と性別</w:t>
      </w:r>
    </w:p>
    <w:p w14:paraId="6F450E8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回答者の年齢は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歳で、おおむね学士号以上を取得しており、男性が</w:t>
      </w:r>
      <w:r>
        <w:rPr>
          <w:rFonts w:ascii="Microsoft YaHei" w:eastAsia="Microsoft YaHei" w:hAnsi="Microsoft YaHei" w:cs="Microsoft YaHei"/>
          <w:color w:val="333333"/>
          <w:sz w:val="22"/>
        </w:rPr>
        <w:t>82</w:t>
      </w:r>
      <w:r>
        <w:rPr>
          <w:rFonts w:ascii="Microsoft YaHei" w:eastAsia="Microsoft YaHei" w:hAnsi="Microsoft YaHei" w:cs="Microsoft YaHei"/>
          <w:color w:val="333333"/>
          <w:sz w:val="22"/>
        </w:rPr>
        <w:t>％、女性が</w:t>
      </w:r>
      <w:r>
        <w:rPr>
          <w:rFonts w:ascii="Microsoft YaHei" w:eastAsia="Microsoft YaHei" w:hAnsi="Microsoft YaHei" w:cs="Microsoft YaHei"/>
          <w:color w:val="333333"/>
          <w:sz w:val="22"/>
        </w:rPr>
        <w:t>18</w:t>
      </w:r>
      <w:r>
        <w:rPr>
          <w:rFonts w:ascii="Microsoft YaHei" w:eastAsia="Microsoft YaHei" w:hAnsi="Microsoft YaHei" w:cs="Microsoft YaHei"/>
          <w:color w:val="333333"/>
          <w:sz w:val="22"/>
        </w:rPr>
        <w:t>％と、昨年と同じ割合でした。</w:t>
      </w:r>
    </w:p>
    <w:p w14:paraId="474ACDF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A40FA29" wp14:editId="59C9EC02">
            <wp:extent cx="5760720" cy="3467267"/>
            <wp:effectExtent l="0" t="0" r="0" b="0"/>
            <wp:docPr id="25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
                    <a:srcRect/>
                    <a:stretch>
                      <a:fillRect/>
                    </a:stretch>
                  </pic:blipFill>
                  <pic:spPr>
                    <a:xfrm>
                      <a:off x="0" y="0"/>
                      <a:ext cx="5760720" cy="3467267"/>
                    </a:xfrm>
                    <a:prstGeom prst="rect">
                      <a:avLst/>
                    </a:prstGeom>
                    <a:ln/>
                  </pic:spPr>
                </pic:pic>
              </a:graphicData>
            </a:graphic>
          </wp:inline>
        </w:drawing>
      </w:r>
    </w:p>
    <w:p w14:paraId="1BCC923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26FDEE5" wp14:editId="08C6CCB0">
            <wp:extent cx="5760720" cy="3467267"/>
            <wp:effectExtent l="0" t="0" r="0" b="0"/>
            <wp:docPr id="25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
                    <a:srcRect/>
                    <a:stretch>
                      <a:fillRect/>
                    </a:stretch>
                  </pic:blipFill>
                  <pic:spPr>
                    <a:xfrm>
                      <a:off x="0" y="0"/>
                      <a:ext cx="5760720" cy="3467267"/>
                    </a:xfrm>
                    <a:prstGeom prst="rect">
                      <a:avLst/>
                    </a:prstGeom>
                    <a:ln/>
                  </pic:spPr>
                </pic:pic>
              </a:graphicData>
            </a:graphic>
          </wp:inline>
        </w:drawing>
      </w:r>
    </w:p>
    <w:p w14:paraId="121209C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DA73914" wp14:editId="23459680">
            <wp:extent cx="5760720" cy="3254002"/>
            <wp:effectExtent l="0" t="0" r="0" b="0"/>
            <wp:docPr id="25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5760720" cy="3254002"/>
                    </a:xfrm>
                    <a:prstGeom prst="rect">
                      <a:avLst/>
                    </a:prstGeom>
                    <a:ln/>
                  </pic:spPr>
                </pic:pic>
              </a:graphicData>
            </a:graphic>
          </wp:inline>
        </w:drawing>
      </w:r>
    </w:p>
    <w:p w14:paraId="590D9079" w14:textId="77777777" w:rsidR="004D63E1" w:rsidRDefault="001F21D8">
      <w:pPr>
        <w:spacing w:before="60" w:after="60" w:line="312" w:lineRule="auto"/>
        <w:jc w:val="left"/>
        <w:rPr>
          <w:rFonts w:ascii="Microsoft YaHei" w:eastAsia="Microsoft YaHei" w:hAnsi="Microsoft YaHei" w:cs="Microsoft YaHei"/>
          <w:i/>
          <w:color w:val="7B7B7B"/>
          <w:sz w:val="22"/>
        </w:rPr>
      </w:pPr>
      <w:r>
        <w:rPr>
          <w:rFonts w:ascii="Microsoft YaHei" w:eastAsia="Microsoft YaHei" w:hAnsi="Microsoft YaHei" w:cs="Microsoft YaHei"/>
          <w:i/>
          <w:color w:val="7B7B7B"/>
          <w:sz w:val="22"/>
        </w:rPr>
        <w:t>注：アンケートの円グラフのデータラベルは、例えば「修士</w:t>
      </w:r>
      <w:r>
        <w:rPr>
          <w:rFonts w:ascii="Microsoft YaHei" w:eastAsia="Microsoft YaHei" w:hAnsi="Microsoft YaHei" w:cs="Microsoft YaHei"/>
          <w:i/>
          <w:color w:val="7B7B7B"/>
          <w:sz w:val="22"/>
        </w:rPr>
        <w:t>, 107, 20%</w:t>
      </w:r>
      <w:r>
        <w:rPr>
          <w:rFonts w:ascii="Microsoft YaHei" w:eastAsia="Microsoft YaHei" w:hAnsi="Microsoft YaHei" w:cs="Microsoft YaHei"/>
          <w:i/>
          <w:color w:val="7B7B7B"/>
          <w:sz w:val="22"/>
        </w:rPr>
        <w:t>」のように、修士は選択肢を示し、</w:t>
      </w:r>
      <w:r>
        <w:rPr>
          <w:rFonts w:ascii="Microsoft YaHei" w:eastAsia="Microsoft YaHei" w:hAnsi="Microsoft YaHei" w:cs="Microsoft YaHei"/>
          <w:i/>
          <w:color w:val="7B7B7B"/>
          <w:sz w:val="22"/>
        </w:rPr>
        <w:t>107</w:t>
      </w:r>
      <w:r>
        <w:rPr>
          <w:rFonts w:ascii="Microsoft YaHei" w:eastAsia="Microsoft YaHei" w:hAnsi="Microsoft YaHei" w:cs="Microsoft YaHei"/>
          <w:i/>
          <w:color w:val="7B7B7B"/>
          <w:sz w:val="22"/>
        </w:rPr>
        <w:t>はその選択肢を選んだ人の数、</w:t>
      </w:r>
      <w:r>
        <w:rPr>
          <w:rFonts w:ascii="Microsoft YaHei" w:eastAsia="Microsoft YaHei" w:hAnsi="Microsoft YaHei" w:cs="Microsoft YaHei"/>
          <w:i/>
          <w:color w:val="7B7B7B"/>
          <w:sz w:val="22"/>
        </w:rPr>
        <w:t>20</w:t>
      </w:r>
      <w:r>
        <w:rPr>
          <w:rFonts w:ascii="Microsoft YaHei" w:eastAsia="Microsoft YaHei" w:hAnsi="Microsoft YaHei" w:cs="Microsoft YaHei"/>
          <w:i/>
          <w:color w:val="7B7B7B"/>
          <w:sz w:val="22"/>
        </w:rPr>
        <w:t>%</w:t>
      </w:r>
      <w:r>
        <w:rPr>
          <w:rFonts w:ascii="Microsoft YaHei" w:eastAsia="Microsoft YaHei" w:hAnsi="Microsoft YaHei" w:cs="Microsoft YaHei"/>
          <w:i/>
          <w:color w:val="7B7B7B"/>
          <w:sz w:val="22"/>
        </w:rPr>
        <w:t>はその選択肢を選んだ人の割合を示しています。</w:t>
      </w:r>
    </w:p>
    <w:p w14:paraId="786C5DDA" w14:textId="77777777" w:rsidR="004D63E1" w:rsidRDefault="001F21D8">
      <w:pPr>
        <w:pStyle w:val="3"/>
        <w:rPr>
          <w:rFonts w:ascii="Microsoft YaHei" w:eastAsia="Microsoft YaHei" w:hAnsi="Microsoft YaHei" w:cs="Microsoft YaHei"/>
          <w:color w:val="4CC2EE"/>
        </w:rPr>
      </w:pPr>
      <w:bookmarkStart w:id="6" w:name="_heading=h.9wy3p169yowd" w:colFirst="0" w:colLast="0"/>
      <w:bookmarkEnd w:id="6"/>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7059639C"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：全体的に見て、オープンソース分野の参加者数は依然として男性が圧倒的に多</w:t>
      </w:r>
      <w:r>
        <w:rPr>
          <w:rFonts w:ascii="Microsoft YaHei" w:eastAsia="Microsoft YaHei" w:hAnsi="Microsoft YaHei" w:cs="Microsoft YaHei"/>
          <w:color w:val="9D9D9D"/>
          <w:sz w:val="22"/>
        </w:rPr>
        <w:lastRenderedPageBreak/>
        <w:t>く、これは</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業界全体のジェンダー・アンバランスの傾向と一致しています。より多くのオープンソースプロジェクトが、より多くの女性開発者にオープンソースに強く参加してもらおうと努力していますが、今回の調査では全体的な状況はあまり良くなっていません。おそらく最初にやるべきことは、</w:t>
      </w:r>
      <w:r>
        <w:rPr>
          <w:rFonts w:ascii="Microsoft YaHei" w:eastAsia="Microsoft YaHei" w:hAnsi="Microsoft YaHei" w:cs="Microsoft YaHei"/>
          <w:color w:val="9D9D9D"/>
          <w:sz w:val="22"/>
        </w:rPr>
        <w:t>Women In Tech</w:t>
      </w:r>
      <w:r>
        <w:rPr>
          <w:rFonts w:ascii="Microsoft YaHei" w:eastAsia="Microsoft YaHei" w:hAnsi="Microsoft YaHei" w:cs="Microsoft YaHei"/>
          <w:color w:val="9D9D9D"/>
          <w:sz w:val="22"/>
        </w:rPr>
        <w:t>のようなプロジェクトで、</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技術分野で輝く女性たちを惹きつけるこ</w:t>
      </w:r>
      <w:r>
        <w:rPr>
          <w:rFonts w:ascii="Microsoft YaHei" w:eastAsia="Microsoft YaHei" w:hAnsi="Microsoft YaHei" w:cs="Microsoft YaHei"/>
          <w:color w:val="9D9D9D"/>
          <w:sz w:val="22"/>
        </w:rPr>
        <w:t>とでしょう。</w:t>
      </w:r>
    </w:p>
    <w:p w14:paraId="304F5BC6"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单致豪</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開発者やオープンソース愛好家の重要な供給源が学生であることは間違いありません。テンセントが大学生向けのオープンソース講座を作るために「犀牛鸟开源人才计划」を立ち上げたように、大学でのオープンソース教育の向上は非常に重要な役割を果たすでしょう。</w:t>
      </w:r>
      <w:r>
        <w:rPr>
          <w:rFonts w:ascii="Microsoft YaHei" w:eastAsia="Microsoft YaHei" w:hAnsi="Microsoft YaHei" w:cs="Microsoft YaHei"/>
          <w:color w:val="9D9D9D"/>
          <w:sz w:val="22"/>
        </w:rPr>
        <w:t>2022</w:t>
      </w:r>
      <w:r>
        <w:rPr>
          <w:rFonts w:ascii="Microsoft YaHei" w:eastAsia="Microsoft YaHei" w:hAnsi="Microsoft YaHei" w:cs="Microsoft YaHei"/>
          <w:color w:val="9D9D9D"/>
          <w:sz w:val="22"/>
        </w:rPr>
        <w:t>年、テンセントは</w:t>
      </w:r>
      <w:r>
        <w:rPr>
          <w:rFonts w:ascii="Microsoft YaHei" w:eastAsia="Microsoft YaHei" w:hAnsi="Microsoft YaHei" w:cs="Microsoft YaHei"/>
          <w:color w:val="9D9D9D"/>
          <w:sz w:val="22"/>
        </w:rPr>
        <w:t>Techo Youth</w:t>
      </w:r>
      <w:r>
        <w:rPr>
          <w:rFonts w:ascii="Microsoft YaHei" w:eastAsia="Microsoft YaHei" w:hAnsi="Microsoft YaHei" w:cs="Microsoft YaHei"/>
          <w:color w:val="9D9D9D"/>
          <w:sz w:val="22"/>
        </w:rPr>
        <w:t>と手を組み、大学のオープンソースツアーを実施する。</w:t>
      </w:r>
    </w:p>
    <w:p w14:paraId="6F80776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E714DEF" w14:textId="77777777" w:rsidR="004D63E1" w:rsidRDefault="001F21D8">
      <w:pPr>
        <w:pStyle w:val="3"/>
        <w:rPr>
          <w:rFonts w:ascii="Microsoft YaHei" w:eastAsia="Microsoft YaHei" w:hAnsi="Microsoft YaHei" w:cs="Microsoft YaHei"/>
        </w:rPr>
      </w:pPr>
      <w:bookmarkStart w:id="7" w:name="_heading=h.tg2jejyf4ott" w:colFirst="0" w:colLast="0"/>
      <w:bookmarkEnd w:id="7"/>
      <w:r>
        <w:rPr>
          <w:rFonts w:ascii="Microsoft YaHei" w:eastAsia="Microsoft YaHei" w:hAnsi="Microsoft YaHei" w:cs="Microsoft YaHei"/>
        </w:rPr>
        <w:t xml:space="preserve">3.2 </w:t>
      </w:r>
      <w:r>
        <w:rPr>
          <w:rFonts w:ascii="Microsoft YaHei" w:eastAsia="Microsoft YaHei" w:hAnsi="Microsoft YaHei" w:cs="Microsoft YaHei"/>
        </w:rPr>
        <w:t>回答者の雇用期間</w:t>
      </w:r>
    </w:p>
    <w:p w14:paraId="4BC7A78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まだ社会人になっていない人が約</w:t>
      </w:r>
      <w:r>
        <w:rPr>
          <w:rFonts w:ascii="Microsoft YaHei" w:eastAsia="Microsoft YaHei" w:hAnsi="Microsoft YaHei" w:cs="Microsoft YaHei"/>
          <w:color w:val="333333"/>
          <w:sz w:val="22"/>
        </w:rPr>
        <w:t>43</w:t>
      </w:r>
      <w:r>
        <w:rPr>
          <w:rFonts w:ascii="Microsoft YaHei" w:eastAsia="Microsoft YaHei" w:hAnsi="Microsoft YaHei" w:cs="Microsoft YaHei"/>
          <w:color w:val="333333"/>
          <w:sz w:val="22"/>
        </w:rPr>
        <w:t>％と最も多く、次いで経験年数</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年と</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年の参加者がそれぞれ</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％、経験年数</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年以上の参加者</w:t>
      </w:r>
      <w:r>
        <w:rPr>
          <w:rFonts w:ascii="Microsoft YaHei" w:eastAsia="Microsoft YaHei" w:hAnsi="Microsoft YaHei" w:cs="Microsoft YaHei"/>
          <w:color w:val="333333"/>
          <w:sz w:val="22"/>
        </w:rPr>
        <w:t>が約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％となっています。</w:t>
      </w:r>
    </w:p>
    <w:p w14:paraId="4573FBB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FAB64FF" wp14:editId="2D4E62D4">
            <wp:extent cx="5760720" cy="3467267"/>
            <wp:effectExtent l="0" t="0" r="0" b="0"/>
            <wp:docPr id="26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
                    <a:srcRect/>
                    <a:stretch>
                      <a:fillRect/>
                    </a:stretch>
                  </pic:blipFill>
                  <pic:spPr>
                    <a:xfrm>
                      <a:off x="0" y="0"/>
                      <a:ext cx="5760720" cy="3467267"/>
                    </a:xfrm>
                    <a:prstGeom prst="rect">
                      <a:avLst/>
                    </a:prstGeom>
                    <a:ln/>
                  </pic:spPr>
                </pic:pic>
              </a:graphicData>
            </a:graphic>
          </wp:inline>
        </w:drawing>
      </w:r>
    </w:p>
    <w:p w14:paraId="0D8C11AB" w14:textId="77777777" w:rsidR="004D63E1" w:rsidRDefault="001F21D8">
      <w:pPr>
        <w:pStyle w:val="3"/>
        <w:rPr>
          <w:rFonts w:ascii="Microsoft YaHei" w:eastAsia="Microsoft YaHei" w:hAnsi="Microsoft YaHei" w:cs="Microsoft YaHei"/>
          <w:color w:val="4CC2EE"/>
        </w:rPr>
      </w:pPr>
      <w:bookmarkStart w:id="8" w:name="_heading=h.eb78emq0krro" w:colFirst="0" w:colLast="0"/>
      <w:bookmarkEnd w:id="8"/>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p>
    <w:p w14:paraId="518E8877"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郭躍：</w:t>
      </w:r>
      <w:r>
        <w:rPr>
          <w:rFonts w:ascii="Microsoft YaHei" w:eastAsia="Microsoft YaHei" w:hAnsi="Microsoft YaHei" w:cs="Microsoft YaHei"/>
          <w:color w:val="9D9D9D"/>
          <w:sz w:val="22"/>
        </w:rPr>
        <w:t>オープンソースへのコントリビューションにまだ参加していない学生の割合が</w:t>
      </w:r>
      <w:r>
        <w:rPr>
          <w:rFonts w:ascii="Microsoft YaHei" w:eastAsia="Microsoft YaHei" w:hAnsi="Microsoft YaHei" w:cs="Microsoft YaHei"/>
          <w:color w:val="9D9D9D"/>
          <w:sz w:val="22"/>
        </w:rPr>
        <w:t>43</w:t>
      </w:r>
      <w:r>
        <w:rPr>
          <w:rFonts w:ascii="Microsoft YaHei" w:eastAsia="Microsoft YaHei" w:hAnsi="Microsoft YaHei" w:cs="Microsoft YaHei"/>
          <w:color w:val="9D9D9D"/>
          <w:sz w:val="22"/>
        </w:rPr>
        <w:t>％と最も多く、過去</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年間の中国におけるオープンソース文化の推進の成果を裏付けるとともに、オープンソースプロジェクトの推進が学生コミュニティに影響を与えるまでに深く浸透していることを反映しています。それは</w:t>
      </w:r>
      <w:r>
        <w:rPr>
          <w:rFonts w:ascii="Microsoft YaHei" w:eastAsia="Microsoft YaHei" w:hAnsi="Microsoft YaHei" w:cs="Microsoft YaHei"/>
          <w:color w:val="9D9D9D"/>
          <w:sz w:val="22"/>
        </w:rPr>
        <w:t>Google summer of code</w:t>
      </w:r>
      <w:r>
        <w:rPr>
          <w:rFonts w:ascii="Microsoft YaHei" w:eastAsia="Microsoft YaHei" w:hAnsi="Microsoft YaHei" w:cs="Microsoft YaHei"/>
          <w:color w:val="9D9D9D"/>
          <w:sz w:val="22"/>
        </w:rPr>
        <w:t>、中国科学院开源软件点亮计划など、様々な組織や企業からのこれらのプロジェクトは、オープンソースの貢献の習慣に参加する次世代を育成してい</w:t>
      </w:r>
      <w:r>
        <w:rPr>
          <w:rFonts w:ascii="Microsoft YaHei" w:eastAsia="Microsoft YaHei" w:hAnsi="Microsoft YaHei" w:cs="Microsoft YaHei"/>
          <w:color w:val="9D9D9D"/>
          <w:sz w:val="22"/>
        </w:rPr>
        <w:t>る、オープンソース文化とオープンソースのコラボレーション共創モデルの精神を理解し、私たちはより良いオープンソースの開発を促進するために巨大な貢献をすることができ、将来を期待することができます。</w:t>
      </w:r>
    </w:p>
    <w:p w14:paraId="641611AC"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3DB0E886" w14:textId="77777777" w:rsidR="004D63E1" w:rsidRDefault="001F21D8">
      <w:pPr>
        <w:pStyle w:val="3"/>
        <w:rPr>
          <w:rFonts w:ascii="Microsoft YaHei" w:eastAsia="Microsoft YaHei" w:hAnsi="Microsoft YaHei" w:cs="Microsoft YaHei"/>
        </w:rPr>
      </w:pPr>
      <w:bookmarkStart w:id="9" w:name="_heading=h.5gc266123xuz" w:colFirst="0" w:colLast="0"/>
      <w:bookmarkEnd w:id="9"/>
      <w:r>
        <w:rPr>
          <w:rFonts w:ascii="Microsoft YaHei" w:eastAsia="Microsoft YaHei" w:hAnsi="Microsoft YaHei" w:cs="Microsoft YaHei"/>
        </w:rPr>
        <w:t xml:space="preserve">3.3 </w:t>
      </w:r>
      <w:r>
        <w:rPr>
          <w:rFonts w:ascii="Microsoft YaHei" w:eastAsia="Microsoft YaHei" w:hAnsi="Microsoft YaHei" w:cs="Microsoft YaHei"/>
        </w:rPr>
        <w:t>回答者の役職別分布</w:t>
      </w:r>
    </w:p>
    <w:p w14:paraId="46D52BE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回答者の大半は学生と開発者で、学生が約</w:t>
      </w:r>
      <w:r>
        <w:rPr>
          <w:rFonts w:ascii="Microsoft YaHei" w:eastAsia="Microsoft YaHei" w:hAnsi="Microsoft YaHei" w:cs="Microsoft YaHei"/>
          <w:color w:val="333333"/>
          <w:sz w:val="22"/>
        </w:rPr>
        <w:t>47</w:t>
      </w:r>
      <w:r>
        <w:rPr>
          <w:rFonts w:ascii="Microsoft YaHei" w:eastAsia="Microsoft YaHei" w:hAnsi="Microsoft YaHei" w:cs="Microsoft YaHei"/>
          <w:color w:val="333333"/>
          <w:sz w:val="22"/>
        </w:rPr>
        <w:t>％、開発者が約</w:t>
      </w:r>
      <w:r>
        <w:rPr>
          <w:rFonts w:ascii="Microsoft YaHei" w:eastAsia="Microsoft YaHei" w:hAnsi="Microsoft YaHei" w:cs="Microsoft YaHei"/>
          <w:color w:val="333333"/>
          <w:sz w:val="22"/>
        </w:rPr>
        <w:t>29</w:t>
      </w:r>
      <w:r>
        <w:rPr>
          <w:rFonts w:ascii="Microsoft YaHei" w:eastAsia="Microsoft YaHei" w:hAnsi="Microsoft YaHei" w:cs="Microsoft YaHei"/>
          <w:color w:val="333333"/>
          <w:sz w:val="22"/>
        </w:rPr>
        <w:t>％でした。</w:t>
      </w:r>
    </w:p>
    <w:p w14:paraId="7B01305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33230D7" wp14:editId="27886912">
            <wp:extent cx="5760720" cy="3467267"/>
            <wp:effectExtent l="0" t="0" r="0" b="0"/>
            <wp:docPr id="25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5760720" cy="3467267"/>
                    </a:xfrm>
                    <a:prstGeom prst="rect">
                      <a:avLst/>
                    </a:prstGeom>
                    <a:ln/>
                  </pic:spPr>
                </pic:pic>
              </a:graphicData>
            </a:graphic>
          </wp:inline>
        </w:drawing>
      </w:r>
    </w:p>
    <w:p w14:paraId="77A8CFD3" w14:textId="77777777" w:rsidR="004D63E1" w:rsidRDefault="001F21D8">
      <w:pPr>
        <w:pStyle w:val="3"/>
        <w:rPr>
          <w:rFonts w:ascii="Microsoft YaHei" w:eastAsia="Microsoft YaHei" w:hAnsi="Microsoft YaHei" w:cs="Microsoft YaHei"/>
          <w:color w:val="4CC2EE"/>
        </w:rPr>
      </w:pPr>
      <w:bookmarkStart w:id="10" w:name="_heading=h.ubh98fj6ow4m" w:colFirst="0" w:colLast="0"/>
      <w:bookmarkEnd w:id="10"/>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p>
    <w:p w14:paraId="2239B77B"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オープンソースプロジェクトに参加している開発者の</w:t>
      </w:r>
      <w:r>
        <w:rPr>
          <w:rFonts w:ascii="Microsoft YaHei" w:eastAsia="Microsoft YaHei" w:hAnsi="Microsoft YaHei" w:cs="Microsoft YaHei"/>
          <w:color w:val="9D9D9D"/>
          <w:sz w:val="22"/>
        </w:rPr>
        <w:t>40%</w:t>
      </w:r>
      <w:r>
        <w:rPr>
          <w:rFonts w:ascii="Microsoft YaHei" w:eastAsia="Microsoft YaHei" w:hAnsi="Microsoft YaHei" w:cs="Microsoft YaHei"/>
          <w:color w:val="9D9D9D"/>
          <w:sz w:val="22"/>
        </w:rPr>
        <w:t>以上が学生です。これは、大学では学生がオープンソースへの参加に熱心であり、学校では教師がオープンソースを奨励し評価していることを示しています。一方で、既存の</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実務者がオープンソースの分野に投資している割合が少ないことも示しています。オープンソースにおける上級専門家の割合は低く、技術スタッフの勾配も十分に合理的ではない。これは、貢献者を集めるという点で、中国の主要なオープンソースコミュニティが最適化できる分野でもある。</w:t>
      </w:r>
    </w:p>
    <w:p w14:paraId="1B40BDD5" w14:textId="77777777" w:rsidR="004D63E1" w:rsidRDefault="001F21D8">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近年、</w:t>
      </w:r>
      <w:r>
        <w:rPr>
          <w:rFonts w:ascii="Microsoft YaHei" w:eastAsia="Microsoft YaHei" w:hAnsi="Microsoft YaHei" w:cs="Microsoft YaHei"/>
          <w:color w:val="9D9D9D"/>
          <w:sz w:val="22"/>
        </w:rPr>
        <w:t>オープンソースの人口に占める学生の割合は増え続け、現在では半数近くに達しています。これは、雇用者がオープンソースにおける学生のプログラミングスキル、コミュニケーションスキル、協調性をますます認識するようになってきたためだと思われます。そのため、あらゆる種類のランク上げチート行為には事欠かないはずで、オープンソースプロジェクトのオーナーは、学生のコントリビューターの増加によってもたらされた品質とコンプライアンスの問題により注意を払う必要があります。</w:t>
      </w:r>
    </w:p>
    <w:p w14:paraId="1DBF472F"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杨丽蕴</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中国のオープンソース人材の埋蔵量は十分で、ベースは</w:t>
      </w:r>
      <w:r>
        <w:rPr>
          <w:rFonts w:ascii="Microsoft YaHei" w:eastAsia="Microsoft YaHei" w:hAnsi="Microsoft YaHei" w:cs="Microsoft YaHei"/>
          <w:color w:val="9D9D9D"/>
          <w:sz w:val="22"/>
        </w:rPr>
        <w:t>大きいです。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中国の大学は、より多くのオープンソース人材の育成に注意を払っている、より多くの学生がオープンソースの開発に関与している、オープンソースの人材育成サイクルは、より多くの学校がオープンソースのコースを開くと、私は、その後のコンピュータの学習で達成することができることを願って、プログラミングの原則、ソフトウェア工学と同時に、理論的な知識に加えて、オープンソースの文化を開発モデルをマスターすることを学ぶように。</w:t>
      </w:r>
    </w:p>
    <w:p w14:paraId="4E1A8F65"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6BFBEDC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3ADEE90E" w14:textId="77777777" w:rsidR="004D63E1" w:rsidRDefault="001F21D8">
      <w:pPr>
        <w:pStyle w:val="3"/>
        <w:rPr>
          <w:rFonts w:ascii="Microsoft YaHei" w:eastAsia="Microsoft YaHei" w:hAnsi="Microsoft YaHei" w:cs="Microsoft YaHei"/>
        </w:rPr>
      </w:pPr>
      <w:bookmarkStart w:id="11" w:name="_heading=h.31xf29jp24yo" w:colFirst="0" w:colLast="0"/>
      <w:bookmarkEnd w:id="11"/>
      <w:r>
        <w:rPr>
          <w:rFonts w:ascii="Microsoft YaHei" w:eastAsia="Microsoft YaHei" w:hAnsi="Microsoft YaHei" w:cs="Microsoft YaHei"/>
        </w:rPr>
        <w:t xml:space="preserve">3.4 </w:t>
      </w:r>
      <w:r>
        <w:rPr>
          <w:rFonts w:ascii="Microsoft YaHei" w:eastAsia="Microsoft YaHei" w:hAnsi="Microsoft YaHei" w:cs="Microsoft YaHei"/>
        </w:rPr>
        <w:t>回答者が働いているビジネスの種類</w:t>
      </w:r>
    </w:p>
    <w:p w14:paraId="149F833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回答者の勤務先のタイプは、国内のスタートアッ</w:t>
      </w:r>
      <w:r>
        <w:rPr>
          <w:rFonts w:ascii="Microsoft YaHei" w:eastAsia="Microsoft YaHei" w:hAnsi="Microsoft YaHei" w:cs="Microsoft YaHei"/>
          <w:color w:val="333333"/>
          <w:sz w:val="22"/>
        </w:rPr>
        <w:t>プ企業と国内の大手インターネット企業が多く、それぞれ</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％となっています。</w:t>
      </w:r>
    </w:p>
    <w:p w14:paraId="467AD47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7339D86" wp14:editId="522EEA2E">
            <wp:extent cx="5760720" cy="3494370"/>
            <wp:effectExtent l="0" t="0" r="0" b="0"/>
            <wp:docPr id="26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
                    <a:srcRect/>
                    <a:stretch>
                      <a:fillRect/>
                    </a:stretch>
                  </pic:blipFill>
                  <pic:spPr>
                    <a:xfrm>
                      <a:off x="0" y="0"/>
                      <a:ext cx="5760720" cy="3494370"/>
                    </a:xfrm>
                    <a:prstGeom prst="rect">
                      <a:avLst/>
                    </a:prstGeom>
                    <a:ln/>
                  </pic:spPr>
                </pic:pic>
              </a:graphicData>
            </a:graphic>
          </wp:inline>
        </w:drawing>
      </w:r>
    </w:p>
    <w:p w14:paraId="7135A521" w14:textId="77777777" w:rsidR="004D63E1" w:rsidRDefault="001F21D8">
      <w:pPr>
        <w:pStyle w:val="3"/>
        <w:rPr>
          <w:rFonts w:ascii="Microsoft YaHei" w:eastAsia="Microsoft YaHei" w:hAnsi="Microsoft YaHei" w:cs="Microsoft YaHei"/>
          <w:color w:val="4CC2EE"/>
        </w:rPr>
      </w:pPr>
      <w:bookmarkStart w:id="12" w:name="_heading=h.uc1gecvx16gw" w:colFirst="0" w:colLast="0"/>
      <w:bookmarkEnd w:id="12"/>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320CE344"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技術系のスタートアップ企業が、自社の技術力をアピールし、潜在的なパートナーを惹きつけるためにオープンソースを利用する傾向は無視できません。中国でこれらの企業の中で最も目を引くのは</w:t>
      </w:r>
      <w:r>
        <w:rPr>
          <w:rFonts w:ascii="Microsoft YaHei" w:eastAsia="Microsoft YaHei" w:hAnsi="Microsoft YaHei" w:cs="Microsoft YaHei"/>
          <w:color w:val="9D9D9D"/>
          <w:sz w:val="22"/>
        </w:rPr>
        <w:t>PingCAP/TiDB</w:t>
      </w:r>
      <w:r>
        <w:rPr>
          <w:rFonts w:ascii="Microsoft YaHei" w:eastAsia="Microsoft YaHei" w:hAnsi="Microsoft YaHei" w:cs="Microsoft YaHei"/>
          <w:color w:val="9D9D9D"/>
          <w:sz w:val="22"/>
        </w:rPr>
        <w:t>で、そのオープンソース戦略と戦術は見習うべきものです。</w:t>
      </w:r>
    </w:p>
    <w:p w14:paraId="33778058"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この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年間の明確な傾向として、オープンソースに参加するスタートアップ企業が増えてきています。これは、</w:t>
      </w:r>
      <w:r>
        <w:rPr>
          <w:rFonts w:ascii="Microsoft YaHei" w:eastAsia="Microsoft YaHei" w:hAnsi="Microsoft YaHei" w:cs="Microsoft YaHei"/>
          <w:color w:val="9D9D9D"/>
          <w:sz w:val="22"/>
        </w:rPr>
        <w:t>ToB</w:t>
      </w:r>
      <w:r>
        <w:rPr>
          <w:rFonts w:ascii="Microsoft YaHei" w:eastAsia="Microsoft YaHei" w:hAnsi="Microsoft YaHei" w:cs="Microsoft YaHei"/>
          <w:color w:val="9D9D9D"/>
          <w:sz w:val="22"/>
        </w:rPr>
        <w:t>市場がホットスポットに</w:t>
      </w:r>
      <w:r>
        <w:rPr>
          <w:rFonts w:ascii="Microsoft YaHei" w:eastAsia="Microsoft YaHei" w:hAnsi="Microsoft YaHei" w:cs="Microsoft YaHei"/>
          <w:color w:val="9D9D9D"/>
          <w:sz w:val="22"/>
        </w:rPr>
        <w:t>なっていることや、オープンソースに代表されるオープンイノベーションが投資家にも認知されていることなどが理由として挙げられます。特に、オープンソースとデータ（データベース＆ビッグデータ）や</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などのホットな技術との組み合わせは、市場に大きな想像力をもたらしました。</w:t>
      </w:r>
    </w:p>
    <w:p w14:paraId="0A83853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729B43C2" w14:textId="77777777" w:rsidR="004D63E1" w:rsidRDefault="001F21D8">
      <w:pPr>
        <w:pStyle w:val="3"/>
        <w:rPr>
          <w:rFonts w:ascii="Microsoft YaHei" w:eastAsia="Microsoft YaHei" w:hAnsi="Microsoft YaHei" w:cs="Microsoft YaHei"/>
        </w:rPr>
      </w:pPr>
      <w:bookmarkStart w:id="13" w:name="_heading=h.541y59ptzpvt" w:colFirst="0" w:colLast="0"/>
      <w:bookmarkEnd w:id="13"/>
      <w:r>
        <w:rPr>
          <w:rFonts w:ascii="Microsoft YaHei" w:eastAsia="Microsoft YaHei" w:hAnsi="Microsoft YaHei" w:cs="Microsoft YaHei"/>
        </w:rPr>
        <w:t xml:space="preserve">3.5 </w:t>
      </w:r>
      <w:r>
        <w:rPr>
          <w:rFonts w:ascii="Microsoft YaHei" w:eastAsia="Microsoft YaHei" w:hAnsi="Microsoft YaHei" w:cs="Microsoft YaHei"/>
        </w:rPr>
        <w:t>オープンソース製品を購入する企業の意思決定</w:t>
      </w:r>
    </w:p>
    <w:p w14:paraId="4983581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企業がオープンソース製品</w:t>
      </w:r>
      <w:r>
        <w:rPr>
          <w:rFonts w:ascii="Microsoft YaHei" w:eastAsia="Microsoft YaHei" w:hAnsi="Microsoft YaHei" w:cs="Microsoft YaHei"/>
          <w:i/>
          <w:color w:val="7B7B7B"/>
          <w:sz w:val="22"/>
        </w:rPr>
        <w:t>（オープンソースプロジェクトをベースにした商用製品）</w:t>
      </w:r>
      <w:r>
        <w:rPr>
          <w:rFonts w:ascii="Microsoft YaHei" w:eastAsia="Microsoft YaHei" w:hAnsi="Microsoft YaHei" w:cs="Microsoft YaHei"/>
          <w:color w:val="333333"/>
          <w:sz w:val="22"/>
        </w:rPr>
        <w:t>を購入する場合、製品の選択は主にエンジニアリングチームのリーダー（テクニカルディレクター</w:t>
      </w:r>
      <w:r>
        <w:rPr>
          <w:rFonts w:ascii="Microsoft YaHei" w:eastAsia="Microsoft YaHei" w:hAnsi="Microsoft YaHei" w:cs="Microsoft YaHei"/>
          <w:color w:val="333333"/>
          <w:sz w:val="22"/>
        </w:rPr>
        <w:lastRenderedPageBreak/>
        <w:t>／アーキテクト／テックリード）が行い、そのうち半数は同じ種類のソフトウェアを購入する際に、ソフトウェアベンダーのオープンソースコミュニティへの貢献度を考慮するが、それは主な考慮事項ではなく、製品の性能にほとんど差がない場合にのみ、オープンソースコミュニティへの貢献度が高いベンダーを選択する</w:t>
      </w:r>
      <w:r>
        <w:rPr>
          <w:rFonts w:ascii="Microsoft YaHei" w:eastAsia="Microsoft YaHei" w:hAnsi="Microsoft YaHei" w:cs="Microsoft YaHei"/>
          <w:color w:val="333333"/>
          <w:sz w:val="22"/>
        </w:rPr>
        <w:t>.</w:t>
      </w:r>
    </w:p>
    <w:p w14:paraId="4ED6884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CDAD201" wp14:editId="21B774C4">
            <wp:extent cx="5760720" cy="3494370"/>
            <wp:effectExtent l="0" t="0" r="0" b="0"/>
            <wp:docPr id="26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
                    <a:srcRect/>
                    <a:stretch>
                      <a:fillRect/>
                    </a:stretch>
                  </pic:blipFill>
                  <pic:spPr>
                    <a:xfrm>
                      <a:off x="0" y="0"/>
                      <a:ext cx="5760720" cy="3494370"/>
                    </a:xfrm>
                    <a:prstGeom prst="rect">
                      <a:avLst/>
                    </a:prstGeom>
                    <a:ln/>
                  </pic:spPr>
                </pic:pic>
              </a:graphicData>
            </a:graphic>
          </wp:inline>
        </w:drawing>
      </w:r>
    </w:p>
    <w:p w14:paraId="1736C830" w14:textId="77777777" w:rsidR="004D63E1" w:rsidRDefault="001F21D8">
      <w:pPr>
        <w:pStyle w:val="3"/>
        <w:rPr>
          <w:rFonts w:ascii="Microsoft YaHei" w:eastAsia="Microsoft YaHei" w:hAnsi="Microsoft YaHei" w:cs="Microsoft YaHei"/>
          <w:color w:val="4CC2EE"/>
        </w:rPr>
      </w:pPr>
      <w:bookmarkStart w:id="14" w:name="_heading=h.8ss6g4eqbd5q" w:colFirst="0" w:colLast="0"/>
      <w:bookmarkEnd w:id="14"/>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2BAA9C5A"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ここでいうオープンソース製品とは、オープンソースプロジェクトをベースにした商用製品のことですよね。</w:t>
      </w:r>
      <w:r>
        <w:rPr>
          <w:rFonts w:ascii="Microsoft YaHei" w:eastAsia="Microsoft YaHei" w:hAnsi="Microsoft YaHei" w:cs="Microsoft YaHei"/>
          <w:color w:val="9D9D9D"/>
          <w:sz w:val="22"/>
        </w:rPr>
        <w:t>ほとんどの場合、オープンソースプロジェクトを選択するかどうかは、最前線の開発者が決定しますが、会社の意思決定連鎖の関係で、商用製品の購入は、やはり会社のトップであるエンジニアリングチームの責任者を介して決定しなければなりません。</w:t>
      </w:r>
    </w:p>
    <w:p w14:paraId="4B3CE40A"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テクノロジー分野の急速な発展に伴い、技術調達の決定がエンジニアリングチームの技術責任者に委ねられる傾向が必然的に生じています。そのためには、技術製品調達の意思決定プロセスを透明化し、技術仕様の面で製品の強みをより重視することも必要です。客観的に見れば、これはオープンソースの</w:t>
      </w:r>
      <w:r>
        <w:rPr>
          <w:rFonts w:ascii="Microsoft YaHei" w:eastAsia="Microsoft YaHei" w:hAnsi="Microsoft YaHei" w:cs="Microsoft YaHei"/>
          <w:color w:val="9D9D9D"/>
          <w:sz w:val="22"/>
        </w:rPr>
        <w:t>開発にとってメリットもデメリットもある。プラス面では、当該オープンソース分野における技術製品提供者の貢献は、技術的に競争力があると見なすことができますが、マイナス面では、一部のベンダーが</w:t>
      </w:r>
      <w:r>
        <w:rPr>
          <w:rFonts w:ascii="Microsoft YaHei" w:eastAsia="Microsoft YaHei" w:hAnsi="Microsoft YaHei" w:cs="Microsoft YaHei"/>
          <w:color w:val="9D9D9D"/>
          <w:sz w:val="22"/>
        </w:rPr>
        <w:lastRenderedPageBreak/>
        <w:t>競争上の差別化を図るためにオープンソース化すべき機能や最適化をクローズドソース化することを可能にし、オープンイノベーションを阻害し、保守性を低下させることになります。オープンソース製品のより健全な調達モデルは、製品の評価基準、技術的競争力、製品自体の保守性のバランスをとる必要があります。</w:t>
      </w:r>
    </w:p>
    <w:p w14:paraId="7A052813"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2021</w:t>
      </w:r>
      <w:r>
        <w:rPr>
          <w:rFonts w:ascii="Microsoft YaHei" w:eastAsia="Microsoft YaHei" w:hAnsi="Microsoft YaHei" w:cs="Microsoft YaHei"/>
          <w:color w:val="9D9D9D"/>
          <w:sz w:val="22"/>
        </w:rPr>
        <w:t>年末に発生した</w:t>
      </w:r>
      <w:r>
        <w:rPr>
          <w:rFonts w:ascii="Microsoft YaHei" w:eastAsia="Microsoft YaHei" w:hAnsi="Microsoft YaHei" w:cs="Microsoft YaHei"/>
          <w:color w:val="9D9D9D"/>
          <w:sz w:val="22"/>
        </w:rPr>
        <w:t>log</w:t>
      </w:r>
      <w:r>
        <w:rPr>
          <w:rFonts w:ascii="Microsoft YaHei" w:eastAsia="Microsoft YaHei" w:hAnsi="Microsoft YaHei" w:cs="Microsoft YaHei"/>
          <w:color w:val="9D9D9D"/>
          <w:sz w:val="22"/>
        </w:rPr>
        <w:t>4j</w:t>
      </w:r>
      <w:r>
        <w:rPr>
          <w:rFonts w:ascii="Microsoft YaHei" w:eastAsia="Microsoft YaHei" w:hAnsi="Microsoft YaHei" w:cs="Microsoft YaHei"/>
          <w:color w:val="9D9D9D"/>
          <w:sz w:val="22"/>
        </w:rPr>
        <w:t>の脆弱性により、企業はオープンソースの購入に慎重になるのではないでしょうか？オープンソースのセキュリティは、まだまだこれからです。</w:t>
      </w:r>
    </w:p>
    <w:p w14:paraId="32DF55F1"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CF0CDE6" w14:textId="77777777" w:rsidR="004D63E1" w:rsidRDefault="001F21D8">
      <w:pPr>
        <w:pStyle w:val="3"/>
        <w:rPr>
          <w:rFonts w:ascii="Microsoft YaHei" w:eastAsia="Microsoft YaHei" w:hAnsi="Microsoft YaHei" w:cs="Microsoft YaHei"/>
        </w:rPr>
      </w:pPr>
      <w:bookmarkStart w:id="15" w:name="_heading=h.ogvqw06tgvoa" w:colFirst="0" w:colLast="0"/>
      <w:bookmarkEnd w:id="15"/>
      <w:r>
        <w:rPr>
          <w:rFonts w:ascii="Microsoft YaHei" w:eastAsia="Microsoft YaHei" w:hAnsi="Microsoft YaHei" w:cs="Microsoft YaHei"/>
        </w:rPr>
        <w:t xml:space="preserve">3.6 </w:t>
      </w:r>
      <w:r>
        <w:rPr>
          <w:rFonts w:ascii="Microsoft YaHei" w:eastAsia="Microsoft YaHei" w:hAnsi="Microsoft YaHei" w:cs="Microsoft YaHei"/>
        </w:rPr>
        <w:t>回答者のジョブ</w:t>
      </w:r>
    </w:p>
    <w:p w14:paraId="7D17D81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最も多かったのは「非技術者」で、次いで「バックエンド開発者」でした。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昨年に比べて「非技術者」の割合が大幅に増加しており、あらゆる業界でオープンソースへの関心が高まっていることがうかがえます。</w:t>
      </w:r>
    </w:p>
    <w:p w14:paraId="16CA5EB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注：非技術系スタッフと学生は、回答者の異なる次元での描写であり、学生がどの程度の割合で非技術系スタッフに含まれているかは定かではなく、その中には将来のキャリアパスを選択する者もいる。</w:t>
      </w:r>
    </w:p>
    <w:p w14:paraId="6C9FB93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607352F" wp14:editId="2D900579">
            <wp:extent cx="5760720" cy="3163895"/>
            <wp:effectExtent l="0" t="0" r="0" b="0"/>
            <wp:docPr id="27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5760720" cy="3163895"/>
                    </a:xfrm>
                    <a:prstGeom prst="rect">
                      <a:avLst/>
                    </a:prstGeom>
                    <a:ln/>
                  </pic:spPr>
                </pic:pic>
              </a:graphicData>
            </a:graphic>
          </wp:inline>
        </w:drawing>
      </w:r>
    </w:p>
    <w:p w14:paraId="46924C8D" w14:textId="77777777" w:rsidR="004D63E1" w:rsidRDefault="001F21D8">
      <w:pPr>
        <w:pStyle w:val="3"/>
        <w:rPr>
          <w:rFonts w:ascii="Microsoft YaHei" w:eastAsia="Microsoft YaHei" w:hAnsi="Microsoft YaHei" w:cs="Microsoft YaHei"/>
          <w:color w:val="4CC2EE"/>
        </w:rPr>
      </w:pPr>
      <w:bookmarkStart w:id="16" w:name="_heading=h.2g0vitvbfka8" w:colFirst="0" w:colLast="0"/>
      <w:bookmarkEnd w:id="16"/>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p>
    <w:p w14:paraId="758F8C92"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技術者ではない人がオープンソースに関わる割合が増えていることは、オープンソースがあらゆる分野に浸透していることを示しています。同時に、オープンソース自体がよりよく発展するためには、法律や公共政策の分野からのサポートが必要です。</w:t>
      </w:r>
    </w:p>
    <w:p w14:paraId="1F10A49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C870FE4" w14:textId="77777777" w:rsidR="004D63E1" w:rsidRDefault="001F21D8">
      <w:pPr>
        <w:pStyle w:val="3"/>
        <w:rPr>
          <w:rFonts w:ascii="Microsoft YaHei" w:eastAsia="Microsoft YaHei" w:hAnsi="Microsoft YaHei" w:cs="Microsoft YaHei"/>
        </w:rPr>
      </w:pPr>
      <w:bookmarkStart w:id="17" w:name="_heading=h.t20y7820yxlb" w:colFirst="0" w:colLast="0"/>
      <w:bookmarkEnd w:id="17"/>
      <w:r>
        <w:rPr>
          <w:rFonts w:ascii="Microsoft YaHei" w:eastAsia="Microsoft YaHei" w:hAnsi="Microsoft YaHei" w:cs="Microsoft YaHei"/>
        </w:rPr>
        <w:t xml:space="preserve">3.7 </w:t>
      </w:r>
      <w:r>
        <w:rPr>
          <w:rFonts w:ascii="Microsoft YaHei" w:eastAsia="Microsoft YaHei" w:hAnsi="Microsoft YaHei" w:cs="Microsoft YaHei"/>
        </w:rPr>
        <w:t>開発言語</w:t>
      </w:r>
    </w:p>
    <w:p w14:paraId="4479924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開発言語では、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を抜いてトップになり、</w:t>
      </w:r>
      <w:r>
        <w:rPr>
          <w:rFonts w:ascii="Microsoft YaHei" w:eastAsia="Microsoft YaHei" w:hAnsi="Microsoft YaHei" w:cs="Microsoft YaHei"/>
          <w:color w:val="333333"/>
          <w:sz w:val="22"/>
        </w:rPr>
        <w:t>JavaScript/TypeScript</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位になるなど、多方面で強みを発揮しています。</w:t>
      </w:r>
    </w:p>
    <w:p w14:paraId="06ED1EE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92EABAE" wp14:editId="5E7CF8F1">
            <wp:extent cx="5760720" cy="3370921"/>
            <wp:effectExtent l="0" t="0" r="0" b="0"/>
            <wp:docPr id="26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
                    <a:srcRect/>
                    <a:stretch>
                      <a:fillRect/>
                    </a:stretch>
                  </pic:blipFill>
                  <pic:spPr>
                    <a:xfrm>
                      <a:off x="0" y="0"/>
                      <a:ext cx="5760720" cy="3370921"/>
                    </a:xfrm>
                    <a:prstGeom prst="rect">
                      <a:avLst/>
                    </a:prstGeom>
                    <a:ln/>
                  </pic:spPr>
                </pic:pic>
              </a:graphicData>
            </a:graphic>
          </wp:inline>
        </w:drawing>
      </w:r>
    </w:p>
    <w:p w14:paraId="51C69852" w14:textId="77777777" w:rsidR="004D63E1" w:rsidRDefault="001F21D8">
      <w:pPr>
        <w:pStyle w:val="3"/>
        <w:rPr>
          <w:rFonts w:ascii="Microsoft YaHei" w:eastAsia="Microsoft YaHei" w:hAnsi="Microsoft YaHei" w:cs="Microsoft YaHei"/>
          <w:color w:val="4CC2EE"/>
        </w:rPr>
      </w:pPr>
      <w:bookmarkStart w:id="18" w:name="_heading=h.2ppj2h5vq6it" w:colFirst="0" w:colLast="0"/>
      <w:bookmarkEnd w:id="18"/>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4ACE61EC"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が拮抗しているのは、現在の技術トレンドをある程度反映してい</w:t>
      </w:r>
      <w:r>
        <w:rPr>
          <w:rFonts w:ascii="Microsoft YaHei" w:eastAsia="Microsoft YaHei" w:hAnsi="Microsoft YaHei" w:cs="Microsoft YaHei"/>
          <w:color w:val="9D9D9D"/>
          <w:sz w:val="22"/>
        </w:rPr>
        <w:t>るからです。おなじみの</w:t>
      </w:r>
      <w:r>
        <w:rPr>
          <w:rFonts w:ascii="Microsoft YaHei" w:eastAsia="Microsoft YaHei" w:hAnsi="Microsoft YaHei" w:cs="Microsoft YaHei"/>
          <w:color w:val="9D9D9D"/>
          <w:sz w:val="22"/>
        </w:rPr>
        <w:t>Hadoop</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HBase</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Spark</w:t>
      </w:r>
      <w:r>
        <w:rPr>
          <w:rFonts w:ascii="Microsoft YaHei" w:eastAsia="Microsoft YaHei" w:hAnsi="Microsoft YaHei" w:cs="Microsoft YaHei"/>
          <w:color w:val="9D9D9D"/>
          <w:sz w:val="22"/>
        </w:rPr>
        <w:t>などのオープンソースのビッグデータプロジェクトでは、</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（および</w:t>
      </w:r>
      <w:r>
        <w:rPr>
          <w:rFonts w:ascii="Microsoft YaHei" w:eastAsia="Microsoft YaHei" w:hAnsi="Microsoft YaHei" w:cs="Microsoft YaHei"/>
          <w:color w:val="9D9D9D"/>
          <w:sz w:val="22"/>
        </w:rPr>
        <w:t>JVM</w:t>
      </w:r>
      <w:r>
        <w:rPr>
          <w:rFonts w:ascii="Microsoft YaHei" w:eastAsia="Microsoft YaHei" w:hAnsi="Microsoft YaHei" w:cs="Microsoft YaHei"/>
          <w:color w:val="9D9D9D"/>
          <w:sz w:val="22"/>
        </w:rPr>
        <w:t>ベースの</w:t>
      </w:r>
      <w:r>
        <w:rPr>
          <w:rFonts w:ascii="Microsoft YaHei" w:eastAsia="Microsoft YaHei" w:hAnsi="Microsoft YaHei" w:cs="Microsoft YaHei"/>
          <w:color w:val="9D9D9D"/>
          <w:sz w:val="22"/>
        </w:rPr>
        <w:t>Scala</w:t>
      </w:r>
      <w:r>
        <w:rPr>
          <w:rFonts w:ascii="Microsoft YaHei" w:eastAsia="Microsoft YaHei" w:hAnsi="Microsoft YaHei" w:cs="Microsoft YaHei"/>
          <w:color w:val="9D9D9D"/>
          <w:sz w:val="22"/>
        </w:rPr>
        <w:t>）が絶対的な主役であり、</w:t>
      </w:r>
      <w:r>
        <w:rPr>
          <w:rFonts w:ascii="Microsoft YaHei" w:eastAsia="Microsoft YaHei" w:hAnsi="Microsoft YaHei" w:cs="Microsoft YaHei"/>
          <w:color w:val="9D9D9D"/>
          <w:sz w:val="22"/>
        </w:rPr>
        <w:t>TensorFlow</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PyTorch</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MindSpore</w:t>
      </w:r>
      <w:r>
        <w:rPr>
          <w:rFonts w:ascii="Microsoft YaHei" w:eastAsia="Microsoft YaHei" w:hAnsi="Microsoft YaHei" w:cs="Microsoft YaHei"/>
          <w:color w:val="9D9D9D"/>
          <w:sz w:val="22"/>
        </w:rPr>
        <w:t>などのオープンソースの</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フレームワークプロジェクトでは、</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が中心となっています。今後も、この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つの言語はそれぞれの得意分野で輝きを放っていくことでしょう。</w:t>
      </w:r>
    </w:p>
    <w:p w14:paraId="6A8F764B"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lastRenderedPageBreak/>
        <w:t>段夕华：</w:t>
      </w:r>
      <w:r>
        <w:rPr>
          <w:rFonts w:ascii="Microsoft YaHei" w:eastAsia="Microsoft YaHei" w:hAnsi="Microsoft YaHei" w:cs="Microsoft YaHei"/>
          <w:color w:val="9D9D9D"/>
          <w:sz w:val="22"/>
        </w:rPr>
        <w:t>世界がビッグデータと</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の時代に本格的に突入する中、</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の</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に対する優位性は今後も拡大してい</w:t>
      </w:r>
      <w:r>
        <w:rPr>
          <w:rFonts w:ascii="Microsoft YaHei" w:eastAsia="Microsoft YaHei" w:hAnsi="Microsoft YaHei" w:cs="Microsoft YaHei"/>
          <w:color w:val="9D9D9D"/>
          <w:sz w:val="22"/>
        </w:rPr>
        <w:t>くはずです。</w:t>
      </w:r>
    </w:p>
    <w:p w14:paraId="1CBA1A1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A881EC7" w14:textId="77777777" w:rsidR="004D63E1" w:rsidRDefault="001F21D8">
      <w:pPr>
        <w:pStyle w:val="3"/>
        <w:rPr>
          <w:rFonts w:ascii="Microsoft YaHei" w:eastAsia="Microsoft YaHei" w:hAnsi="Microsoft YaHei" w:cs="Microsoft YaHei"/>
        </w:rPr>
      </w:pPr>
      <w:bookmarkStart w:id="19" w:name="_heading=h.2iex4ecaho7m" w:colFirst="0" w:colLast="0"/>
      <w:bookmarkEnd w:id="19"/>
      <w:r>
        <w:rPr>
          <w:rFonts w:ascii="Microsoft YaHei" w:eastAsia="Microsoft YaHei" w:hAnsi="Microsoft YaHei" w:cs="Microsoft YaHei"/>
        </w:rPr>
        <w:t>3.8 Java</w:t>
      </w:r>
      <w:r>
        <w:rPr>
          <w:rFonts w:ascii="Microsoft YaHei" w:eastAsia="Microsoft YaHei" w:hAnsi="Microsoft YaHei" w:cs="Microsoft YaHei"/>
        </w:rPr>
        <w:t>開発フレームワーク</w:t>
      </w:r>
    </w:p>
    <w:p w14:paraId="43118F2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開発フレームワークの利用では、</w:t>
      </w:r>
      <w:r>
        <w:rPr>
          <w:rFonts w:ascii="Microsoft YaHei" w:eastAsia="Microsoft YaHei" w:hAnsi="Microsoft YaHei" w:cs="Microsoft YaHei"/>
          <w:color w:val="333333"/>
          <w:sz w:val="22"/>
        </w:rPr>
        <w:t>Spring</w:t>
      </w:r>
      <w:r>
        <w:rPr>
          <w:rFonts w:ascii="Microsoft YaHei" w:eastAsia="Microsoft YaHei" w:hAnsi="Microsoft YaHei" w:cs="Microsoft YaHei"/>
          <w:color w:val="333333"/>
          <w:sz w:val="22"/>
        </w:rPr>
        <w:t>が圧倒的にリードしています。</w:t>
      </w:r>
    </w:p>
    <w:p w14:paraId="13ACF933" w14:textId="77777777" w:rsidR="004D63E1" w:rsidRDefault="001F21D8">
      <w:pPr>
        <w:spacing w:before="60" w:after="60" w:line="312" w:lineRule="auto"/>
        <w:jc w:val="left"/>
        <w:rPr>
          <w:rFonts w:ascii="Microsoft YaHei" w:eastAsia="Microsoft YaHei" w:hAnsi="Microsoft YaHei" w:cs="Microsoft YaHei"/>
          <w:sz w:val="22"/>
        </w:rPr>
      </w:pPr>
      <w:r>
        <w:rPr>
          <w:rFonts w:ascii="Microsoft YaHei" w:eastAsia="Microsoft YaHei" w:hAnsi="Microsoft YaHei" w:cs="Microsoft YaHei"/>
          <w:color w:val="333333"/>
          <w:sz w:val="22"/>
        </w:rPr>
        <w:t>注：ここでの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データは、現時点ではフロントエンドの</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開発コミュニティを考慮に入れて</w:t>
      </w:r>
      <w:r>
        <w:rPr>
          <w:rFonts w:ascii="Microsoft YaHei" w:eastAsia="Microsoft YaHei" w:hAnsi="Microsoft YaHei" w:cs="Microsoft YaHei"/>
          <w:sz w:val="22"/>
        </w:rPr>
        <w:t>いません。</w:t>
      </w:r>
    </w:p>
    <w:p w14:paraId="6DE0D7F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B67215F" wp14:editId="3E7821F6">
            <wp:extent cx="5760720" cy="3370921"/>
            <wp:effectExtent l="0" t="0" r="0" b="0"/>
            <wp:docPr id="27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
                    <a:srcRect/>
                    <a:stretch>
                      <a:fillRect/>
                    </a:stretch>
                  </pic:blipFill>
                  <pic:spPr>
                    <a:xfrm>
                      <a:off x="0" y="0"/>
                      <a:ext cx="5760720" cy="3370921"/>
                    </a:xfrm>
                    <a:prstGeom prst="rect">
                      <a:avLst/>
                    </a:prstGeom>
                    <a:ln/>
                  </pic:spPr>
                </pic:pic>
              </a:graphicData>
            </a:graphic>
          </wp:inline>
        </w:drawing>
      </w:r>
    </w:p>
    <w:p w14:paraId="65C91E27" w14:textId="77777777" w:rsidR="004D63E1" w:rsidRDefault="001F21D8">
      <w:pPr>
        <w:pStyle w:val="3"/>
        <w:rPr>
          <w:rFonts w:ascii="Microsoft YaHei" w:eastAsia="Microsoft YaHei" w:hAnsi="Microsoft YaHei" w:cs="Microsoft YaHei"/>
        </w:rPr>
      </w:pPr>
      <w:bookmarkStart w:id="20" w:name="_heading=h.imhn0pebrua3" w:colFirst="0" w:colLast="0"/>
      <w:bookmarkEnd w:id="20"/>
      <w:r>
        <w:rPr>
          <w:rFonts w:ascii="Microsoft YaHei" w:eastAsia="Microsoft YaHei" w:hAnsi="Microsoft YaHei" w:cs="Microsoft YaHei"/>
        </w:rPr>
        <w:t>3.9 PHP</w:t>
      </w:r>
      <w:r>
        <w:rPr>
          <w:rFonts w:ascii="Microsoft YaHei" w:eastAsia="Microsoft YaHei" w:hAnsi="Microsoft YaHei" w:cs="Microsoft YaHei"/>
        </w:rPr>
        <w:t>開発フレームワーク</w:t>
      </w:r>
    </w:p>
    <w:p w14:paraId="6F96A3B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PHP</w:t>
      </w:r>
      <w:r>
        <w:rPr>
          <w:rFonts w:ascii="Microsoft YaHei" w:eastAsia="Microsoft YaHei" w:hAnsi="Microsoft YaHei" w:cs="Microsoft YaHei"/>
          <w:color w:val="333333"/>
          <w:sz w:val="22"/>
        </w:rPr>
        <w:t>開発フレームワークでは</w:t>
      </w:r>
      <w:r>
        <w:rPr>
          <w:rFonts w:ascii="Microsoft YaHei" w:eastAsia="Microsoft YaHei" w:hAnsi="Microsoft YaHei" w:cs="Microsoft YaHei"/>
          <w:color w:val="333333"/>
          <w:sz w:val="22"/>
        </w:rPr>
        <w:t>Thinkphp</w:t>
      </w:r>
      <w:r>
        <w:rPr>
          <w:rFonts w:ascii="Microsoft YaHei" w:eastAsia="Microsoft YaHei" w:hAnsi="Microsoft YaHei" w:cs="Microsoft YaHei"/>
          <w:color w:val="333333"/>
          <w:sz w:val="22"/>
        </w:rPr>
        <w:t>が主に使用されています。</w:t>
      </w:r>
    </w:p>
    <w:p w14:paraId="0112C23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1BBBC4D" wp14:editId="3A3398F6">
            <wp:extent cx="5760720" cy="3370921"/>
            <wp:effectExtent l="0" t="0" r="0" b="0"/>
            <wp:docPr id="27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
                    <a:srcRect/>
                    <a:stretch>
                      <a:fillRect/>
                    </a:stretch>
                  </pic:blipFill>
                  <pic:spPr>
                    <a:xfrm>
                      <a:off x="0" y="0"/>
                      <a:ext cx="5760720" cy="3370921"/>
                    </a:xfrm>
                    <a:prstGeom prst="rect">
                      <a:avLst/>
                    </a:prstGeom>
                    <a:ln/>
                  </pic:spPr>
                </pic:pic>
              </a:graphicData>
            </a:graphic>
          </wp:inline>
        </w:drawing>
      </w:r>
    </w:p>
    <w:p w14:paraId="47B1E78A" w14:textId="77777777" w:rsidR="004D63E1" w:rsidRDefault="001F21D8">
      <w:pPr>
        <w:pStyle w:val="3"/>
        <w:rPr>
          <w:rFonts w:ascii="Microsoft YaHei" w:eastAsia="Microsoft YaHei" w:hAnsi="Microsoft YaHei" w:cs="Microsoft YaHei"/>
        </w:rPr>
      </w:pPr>
      <w:bookmarkStart w:id="21" w:name="_heading=h.60thanp45dmz" w:colFirst="0" w:colLast="0"/>
      <w:bookmarkEnd w:id="21"/>
      <w:r>
        <w:rPr>
          <w:rFonts w:ascii="Microsoft YaHei" w:eastAsia="Microsoft YaHei" w:hAnsi="Microsoft YaHei" w:cs="Microsoft YaHei"/>
        </w:rPr>
        <w:t>3.10 Ruby</w:t>
      </w:r>
      <w:r>
        <w:rPr>
          <w:rFonts w:ascii="Microsoft YaHei" w:eastAsia="Microsoft YaHei" w:hAnsi="Microsoft YaHei" w:cs="Microsoft YaHei"/>
        </w:rPr>
        <w:t>開発フレームワーク</w:t>
      </w:r>
    </w:p>
    <w:p w14:paraId="0F0C630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Ruby</w:t>
      </w:r>
      <w:r>
        <w:rPr>
          <w:rFonts w:ascii="Microsoft YaHei" w:eastAsia="Microsoft YaHei" w:hAnsi="Microsoft YaHei" w:cs="Microsoft YaHei"/>
          <w:color w:val="333333"/>
          <w:sz w:val="22"/>
        </w:rPr>
        <w:t>の開発フレームワークの利用は、</w:t>
      </w:r>
      <w:r>
        <w:rPr>
          <w:rFonts w:ascii="Microsoft YaHei" w:eastAsia="Microsoft YaHei" w:hAnsi="Microsoft YaHei" w:cs="Microsoft YaHei"/>
          <w:color w:val="333333"/>
          <w:sz w:val="22"/>
        </w:rPr>
        <w:t>Rack</w:t>
      </w:r>
      <w:r>
        <w:rPr>
          <w:rFonts w:ascii="Microsoft YaHei" w:eastAsia="Microsoft YaHei" w:hAnsi="Microsoft YaHei" w:cs="Microsoft YaHei"/>
          <w:color w:val="333333"/>
          <w:sz w:val="22"/>
        </w:rPr>
        <w:t>を利用する開発者が多い。</w:t>
      </w:r>
    </w:p>
    <w:p w14:paraId="693F532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87FD7AD" wp14:editId="0B81FE8A">
            <wp:extent cx="5760720" cy="3370921"/>
            <wp:effectExtent l="0" t="0" r="0" b="0"/>
            <wp:docPr id="27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0"/>
                    <a:srcRect/>
                    <a:stretch>
                      <a:fillRect/>
                    </a:stretch>
                  </pic:blipFill>
                  <pic:spPr>
                    <a:xfrm>
                      <a:off x="0" y="0"/>
                      <a:ext cx="5760720" cy="3370921"/>
                    </a:xfrm>
                    <a:prstGeom prst="rect">
                      <a:avLst/>
                    </a:prstGeom>
                    <a:ln/>
                  </pic:spPr>
                </pic:pic>
              </a:graphicData>
            </a:graphic>
          </wp:inline>
        </w:drawing>
      </w:r>
    </w:p>
    <w:p w14:paraId="3D6558E1" w14:textId="77777777" w:rsidR="004D63E1" w:rsidRDefault="001F21D8">
      <w:pPr>
        <w:pStyle w:val="3"/>
        <w:rPr>
          <w:rFonts w:ascii="Microsoft YaHei" w:eastAsia="Microsoft YaHei" w:hAnsi="Microsoft YaHei" w:cs="Microsoft YaHei"/>
        </w:rPr>
      </w:pPr>
      <w:bookmarkStart w:id="22" w:name="_heading=h.qe4wf9pvwzk3" w:colFirst="0" w:colLast="0"/>
      <w:bookmarkEnd w:id="22"/>
      <w:r>
        <w:rPr>
          <w:rFonts w:ascii="Microsoft YaHei" w:eastAsia="Microsoft YaHei" w:hAnsi="Microsoft YaHei" w:cs="Microsoft YaHei"/>
        </w:rPr>
        <w:t>3.11 Go</w:t>
      </w:r>
      <w:r>
        <w:rPr>
          <w:rFonts w:ascii="Microsoft YaHei" w:eastAsia="Microsoft YaHei" w:hAnsi="Microsoft YaHei" w:cs="Microsoft YaHei"/>
        </w:rPr>
        <w:t>開発フレームワーク</w:t>
      </w:r>
    </w:p>
    <w:p w14:paraId="740F908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Go</w:t>
      </w:r>
      <w:r>
        <w:rPr>
          <w:rFonts w:ascii="Microsoft YaHei" w:eastAsia="Microsoft YaHei" w:hAnsi="Microsoft YaHei" w:cs="Microsoft YaHei"/>
          <w:color w:val="333333"/>
          <w:sz w:val="22"/>
        </w:rPr>
        <w:t>は、開発フレームワークとして</w:t>
      </w:r>
      <w:r>
        <w:rPr>
          <w:rFonts w:ascii="Microsoft YaHei" w:eastAsia="Microsoft YaHei" w:hAnsi="Microsoft YaHei" w:cs="Microsoft YaHei"/>
          <w:color w:val="333333"/>
          <w:sz w:val="22"/>
        </w:rPr>
        <w:t>Beego</w:t>
      </w:r>
      <w:r>
        <w:rPr>
          <w:rFonts w:ascii="Microsoft YaHei" w:eastAsia="Microsoft YaHei" w:hAnsi="Microsoft YaHei" w:cs="Microsoft YaHei"/>
          <w:color w:val="333333"/>
          <w:sz w:val="22"/>
        </w:rPr>
        <w:t>を利用している開発者の割合が最も多い。</w:t>
      </w:r>
    </w:p>
    <w:p w14:paraId="1429186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50E9CD2" wp14:editId="6CA2EFF7">
            <wp:extent cx="5760720" cy="3370921"/>
            <wp:effectExtent l="0" t="0" r="0" b="0"/>
            <wp:docPr id="27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srcRect/>
                    <a:stretch>
                      <a:fillRect/>
                    </a:stretch>
                  </pic:blipFill>
                  <pic:spPr>
                    <a:xfrm>
                      <a:off x="0" y="0"/>
                      <a:ext cx="5760720" cy="3370921"/>
                    </a:xfrm>
                    <a:prstGeom prst="rect">
                      <a:avLst/>
                    </a:prstGeom>
                    <a:ln/>
                  </pic:spPr>
                </pic:pic>
              </a:graphicData>
            </a:graphic>
          </wp:inline>
        </w:drawing>
      </w:r>
    </w:p>
    <w:p w14:paraId="079A4DFD" w14:textId="77777777" w:rsidR="004D63E1" w:rsidRDefault="001F21D8">
      <w:pPr>
        <w:pStyle w:val="3"/>
        <w:rPr>
          <w:rFonts w:ascii="Microsoft YaHei" w:eastAsia="Microsoft YaHei" w:hAnsi="Microsoft YaHei" w:cs="Microsoft YaHei"/>
        </w:rPr>
      </w:pPr>
      <w:bookmarkStart w:id="23" w:name="_heading=h.df5w0xikhy3x" w:colFirst="0" w:colLast="0"/>
      <w:bookmarkEnd w:id="23"/>
      <w:r>
        <w:rPr>
          <w:rFonts w:ascii="Microsoft YaHei" w:eastAsia="Microsoft YaHei" w:hAnsi="Microsoft YaHei" w:cs="Microsoft YaHei"/>
        </w:rPr>
        <w:t>3.12 Node.js</w:t>
      </w:r>
      <w:r>
        <w:rPr>
          <w:rFonts w:ascii="Microsoft YaHei" w:eastAsia="Microsoft YaHei" w:hAnsi="Microsoft YaHei" w:cs="Microsoft YaHei"/>
        </w:rPr>
        <w:t>開発フレームワーク</w:t>
      </w:r>
    </w:p>
    <w:p w14:paraId="45AE8E38"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Node.js</w:t>
      </w:r>
      <w:r>
        <w:rPr>
          <w:rFonts w:ascii="Microsoft YaHei" w:eastAsia="Microsoft YaHei" w:hAnsi="Microsoft YaHei" w:cs="Microsoft YaHei"/>
          <w:color w:val="333333"/>
          <w:sz w:val="22"/>
        </w:rPr>
        <w:t>の開発フレームワークのうち、最も使われているのは</w:t>
      </w:r>
      <w:r>
        <w:rPr>
          <w:rFonts w:ascii="Microsoft YaHei" w:eastAsia="Microsoft YaHei" w:hAnsi="Microsoft YaHei" w:cs="Microsoft YaHei"/>
          <w:color w:val="333333"/>
          <w:sz w:val="22"/>
        </w:rPr>
        <w:t>Express</w:t>
      </w:r>
      <w:r>
        <w:rPr>
          <w:rFonts w:ascii="Microsoft YaHei" w:eastAsia="Microsoft YaHei" w:hAnsi="Microsoft YaHei" w:cs="Microsoft YaHei"/>
          <w:color w:val="333333"/>
          <w:sz w:val="22"/>
        </w:rPr>
        <w:t>で、その次が</w:t>
      </w:r>
      <w:r>
        <w:rPr>
          <w:rFonts w:ascii="Microsoft YaHei" w:eastAsia="Microsoft YaHei" w:hAnsi="Microsoft YaHei" w:cs="Microsoft YaHei"/>
          <w:color w:val="333333"/>
          <w:sz w:val="22"/>
        </w:rPr>
        <w:t>Koa</w:t>
      </w:r>
      <w:r>
        <w:rPr>
          <w:rFonts w:ascii="Microsoft YaHei" w:eastAsia="Microsoft YaHei" w:hAnsi="Microsoft YaHei" w:cs="Microsoft YaHei"/>
          <w:color w:val="333333"/>
          <w:sz w:val="22"/>
        </w:rPr>
        <w:t>です。</w:t>
      </w:r>
    </w:p>
    <w:p w14:paraId="5492D3B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1DCC21A" wp14:editId="4D0F4486">
            <wp:extent cx="5760720" cy="3370921"/>
            <wp:effectExtent l="0" t="0" r="0" b="0"/>
            <wp:docPr id="28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
                    <a:srcRect/>
                    <a:stretch>
                      <a:fillRect/>
                    </a:stretch>
                  </pic:blipFill>
                  <pic:spPr>
                    <a:xfrm>
                      <a:off x="0" y="0"/>
                      <a:ext cx="5760720" cy="3370921"/>
                    </a:xfrm>
                    <a:prstGeom prst="rect">
                      <a:avLst/>
                    </a:prstGeom>
                    <a:ln/>
                  </pic:spPr>
                </pic:pic>
              </a:graphicData>
            </a:graphic>
          </wp:inline>
        </w:drawing>
      </w:r>
    </w:p>
    <w:p w14:paraId="1FD1A186" w14:textId="77777777" w:rsidR="004D63E1" w:rsidRDefault="001F21D8">
      <w:pPr>
        <w:pStyle w:val="3"/>
        <w:rPr>
          <w:rFonts w:ascii="Microsoft YaHei" w:eastAsia="Microsoft YaHei" w:hAnsi="Microsoft YaHei" w:cs="Microsoft YaHei"/>
        </w:rPr>
      </w:pPr>
      <w:bookmarkStart w:id="24" w:name="_heading=h.k5g9rliwp8ha" w:colFirst="0" w:colLast="0"/>
      <w:bookmarkEnd w:id="24"/>
      <w:r>
        <w:rPr>
          <w:rFonts w:ascii="Microsoft YaHei" w:eastAsia="Microsoft YaHei" w:hAnsi="Microsoft YaHei" w:cs="Microsoft YaHei"/>
        </w:rPr>
        <w:lastRenderedPageBreak/>
        <w:t>3.13 Python</w:t>
      </w:r>
      <w:r>
        <w:rPr>
          <w:rFonts w:ascii="Microsoft YaHei" w:eastAsia="Microsoft YaHei" w:hAnsi="Microsoft YaHei" w:cs="Microsoft YaHei"/>
        </w:rPr>
        <w:t>開発フレームワーク</w:t>
      </w:r>
    </w:p>
    <w:p w14:paraId="482E5D6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開発フレームワークの使用率では、</w:t>
      </w:r>
      <w:r>
        <w:rPr>
          <w:rFonts w:ascii="Microsoft YaHei" w:eastAsia="Microsoft YaHei" w:hAnsi="Microsoft YaHei" w:cs="Microsoft YaHei"/>
          <w:color w:val="333333"/>
          <w:sz w:val="22"/>
        </w:rPr>
        <w:t>Django</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Flask</w:t>
      </w:r>
      <w:r>
        <w:rPr>
          <w:rFonts w:ascii="Microsoft YaHei" w:eastAsia="Microsoft YaHei" w:hAnsi="Microsoft YaHei" w:cs="Microsoft YaHei"/>
          <w:color w:val="333333"/>
          <w:sz w:val="22"/>
        </w:rPr>
        <w:t>が群を抜いています。</w:t>
      </w:r>
    </w:p>
    <w:p w14:paraId="35C3374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DC4A3CA" wp14:editId="5BCC77CA">
            <wp:extent cx="5760720" cy="3370921"/>
            <wp:effectExtent l="0" t="0" r="0" b="0"/>
            <wp:docPr id="28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3"/>
                    <a:srcRect/>
                    <a:stretch>
                      <a:fillRect/>
                    </a:stretch>
                  </pic:blipFill>
                  <pic:spPr>
                    <a:xfrm>
                      <a:off x="0" y="0"/>
                      <a:ext cx="5760720" cy="3370921"/>
                    </a:xfrm>
                    <a:prstGeom prst="rect">
                      <a:avLst/>
                    </a:prstGeom>
                    <a:ln/>
                  </pic:spPr>
                </pic:pic>
              </a:graphicData>
            </a:graphic>
          </wp:inline>
        </w:drawing>
      </w:r>
    </w:p>
    <w:p w14:paraId="1D2D65DB" w14:textId="77777777" w:rsidR="004D63E1" w:rsidRDefault="001F21D8">
      <w:pPr>
        <w:pStyle w:val="3"/>
        <w:rPr>
          <w:rFonts w:ascii="Microsoft YaHei" w:eastAsia="Microsoft YaHei" w:hAnsi="Microsoft YaHei" w:cs="Microsoft YaHei"/>
        </w:rPr>
      </w:pPr>
      <w:bookmarkStart w:id="25" w:name="_heading=h.2javpqgerzvi" w:colFirst="0" w:colLast="0"/>
      <w:bookmarkEnd w:id="25"/>
      <w:r>
        <w:rPr>
          <w:rFonts w:ascii="Microsoft YaHei" w:eastAsia="Microsoft YaHei" w:hAnsi="Microsoft YaHei" w:cs="Microsoft YaHei"/>
        </w:rPr>
        <w:t xml:space="preserve">3.14 </w:t>
      </w:r>
      <w:r>
        <w:rPr>
          <w:rFonts w:ascii="Microsoft YaHei" w:eastAsia="Microsoft YaHei" w:hAnsi="Microsoft YaHei" w:cs="Microsoft YaHei"/>
        </w:rPr>
        <w:t>フロントエンド開発フレームワーク</w:t>
      </w:r>
    </w:p>
    <w:p w14:paraId="71A9571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使用されているフロントエンド開発フレームワークのトップ</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Vue.js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JQuery</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React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Element UI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Bootstrap</w:t>
      </w:r>
      <w:r>
        <w:rPr>
          <w:rFonts w:ascii="Microsoft YaHei" w:eastAsia="Microsoft YaHei" w:hAnsi="Microsoft YaHei" w:cs="Microsoft YaHei"/>
          <w:color w:val="333333"/>
          <w:sz w:val="22"/>
        </w:rPr>
        <w:t>です。</w:t>
      </w:r>
    </w:p>
    <w:p w14:paraId="087E6FE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4E1C6071" wp14:editId="31ACA3A5">
            <wp:extent cx="5760720" cy="3370921"/>
            <wp:effectExtent l="0" t="0" r="0" b="0"/>
            <wp:docPr id="2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
                    <a:srcRect/>
                    <a:stretch>
                      <a:fillRect/>
                    </a:stretch>
                  </pic:blipFill>
                  <pic:spPr>
                    <a:xfrm>
                      <a:off x="0" y="0"/>
                      <a:ext cx="5760720" cy="3370921"/>
                    </a:xfrm>
                    <a:prstGeom prst="rect">
                      <a:avLst/>
                    </a:prstGeom>
                    <a:ln/>
                  </pic:spPr>
                </pic:pic>
              </a:graphicData>
            </a:graphic>
          </wp:inline>
        </w:drawing>
      </w:r>
    </w:p>
    <w:p w14:paraId="759808CB" w14:textId="77777777" w:rsidR="004D63E1" w:rsidRDefault="001F21D8">
      <w:pPr>
        <w:pStyle w:val="3"/>
        <w:rPr>
          <w:rFonts w:ascii="Microsoft YaHei" w:eastAsia="Microsoft YaHei" w:hAnsi="Microsoft YaHei" w:cs="Microsoft YaHei"/>
        </w:rPr>
      </w:pPr>
      <w:bookmarkStart w:id="26" w:name="_heading=h.t2ir3kom5c4k" w:colFirst="0" w:colLast="0"/>
      <w:bookmarkEnd w:id="26"/>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64965B11"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このデータはちょっと面白くて、</w:t>
      </w:r>
      <w:r>
        <w:rPr>
          <w:rFonts w:ascii="Microsoft YaHei" w:eastAsia="Microsoft YaHei" w:hAnsi="Microsoft YaHei" w:cs="Microsoft YaHei"/>
          <w:color w:val="9D9D9D"/>
          <w:sz w:val="22"/>
        </w:rPr>
        <w:t>React</w:t>
      </w:r>
      <w:r>
        <w:rPr>
          <w:rFonts w:ascii="Microsoft YaHei" w:eastAsia="Microsoft YaHei" w:hAnsi="Microsoft YaHei" w:cs="Microsoft YaHei"/>
          <w:color w:val="9D9D9D"/>
          <w:sz w:val="22"/>
        </w:rPr>
        <w:t>は実は</w:t>
      </w:r>
      <w:r>
        <w:rPr>
          <w:rFonts w:ascii="Microsoft YaHei" w:eastAsia="Microsoft YaHei" w:hAnsi="Microsoft YaHei" w:cs="Microsoft YaHei"/>
          <w:color w:val="9D9D9D"/>
          <w:sz w:val="22"/>
        </w:rPr>
        <w:t>Vue</w:t>
      </w:r>
      <w:r>
        <w:rPr>
          <w:rFonts w:ascii="Microsoft YaHei" w:eastAsia="Microsoft YaHei" w:hAnsi="Microsoft YaHei" w:cs="Microsoft YaHei"/>
          <w:color w:val="9D9D9D"/>
          <w:sz w:val="22"/>
        </w:rPr>
        <w:t>に次いで</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位で、海外の統計とは一致していないようなんです。サンプル数の問題なのか、それとも国内のオープンソースプロジェクトが中国主導の</w:t>
      </w:r>
      <w:r>
        <w:rPr>
          <w:rFonts w:ascii="Microsoft YaHei" w:eastAsia="Microsoft YaHei" w:hAnsi="Microsoft YaHei" w:cs="Microsoft YaHei"/>
          <w:color w:val="9D9D9D"/>
          <w:sz w:val="22"/>
        </w:rPr>
        <w:t>Vue</w:t>
      </w:r>
      <w:r>
        <w:rPr>
          <w:rFonts w:ascii="Microsoft YaHei" w:eastAsia="Microsoft YaHei" w:hAnsi="Microsoft YaHei" w:cs="Microsoft YaHei"/>
          <w:color w:val="9D9D9D"/>
          <w:sz w:val="22"/>
        </w:rPr>
        <w:t>を好んでいるからなのかはわかりません。</w:t>
      </w:r>
    </w:p>
    <w:p w14:paraId="773076CF"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194AE906" w14:textId="77777777" w:rsidR="004D63E1" w:rsidRDefault="001F21D8">
      <w:pPr>
        <w:pStyle w:val="3"/>
        <w:rPr>
          <w:rFonts w:ascii="Microsoft YaHei" w:eastAsia="Microsoft YaHei" w:hAnsi="Microsoft YaHei" w:cs="Microsoft YaHei"/>
        </w:rPr>
      </w:pPr>
      <w:bookmarkStart w:id="27" w:name="_heading=h.yozr5nfgdnl8" w:colFirst="0" w:colLast="0"/>
      <w:bookmarkEnd w:id="27"/>
      <w:r>
        <w:rPr>
          <w:rFonts w:ascii="Microsoft YaHei" w:eastAsia="Microsoft YaHei" w:hAnsi="Microsoft YaHei" w:cs="Microsoft YaHei"/>
        </w:rPr>
        <w:t xml:space="preserve">3.15 </w:t>
      </w:r>
      <w:r>
        <w:rPr>
          <w:rFonts w:ascii="Microsoft YaHei" w:eastAsia="Microsoft YaHei" w:hAnsi="Microsoft YaHei" w:cs="Microsoft YaHei"/>
        </w:rPr>
        <w:t>データベース</w:t>
      </w:r>
    </w:p>
    <w:p w14:paraId="69DA4E8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当然のことながら、データベースの使用量は、</w:t>
      </w:r>
      <w:r>
        <w:rPr>
          <w:rFonts w:ascii="Microsoft YaHei" w:eastAsia="Microsoft YaHei" w:hAnsi="Microsoft YaHei" w:cs="Microsoft YaHei"/>
          <w:color w:val="333333"/>
          <w:sz w:val="22"/>
        </w:rPr>
        <w:t>MySQL</w:t>
      </w:r>
      <w:r>
        <w:rPr>
          <w:rFonts w:ascii="Microsoft YaHei" w:eastAsia="Microsoft YaHei" w:hAnsi="Microsoft YaHei" w:cs="Microsoft YaHei"/>
          <w:color w:val="333333"/>
          <w:sz w:val="22"/>
        </w:rPr>
        <w:t>がトップで、</w:t>
      </w:r>
      <w:r>
        <w:rPr>
          <w:rFonts w:ascii="Microsoft YaHei" w:eastAsia="Microsoft YaHei" w:hAnsi="Microsoft YaHei" w:cs="Microsoft YaHei"/>
          <w:color w:val="333333"/>
          <w:sz w:val="22"/>
        </w:rPr>
        <w:t>SQL Server</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Oracle</w:t>
      </w:r>
      <w:r>
        <w:rPr>
          <w:rFonts w:ascii="Microsoft YaHei" w:eastAsia="Microsoft YaHei" w:hAnsi="Microsoft YaHei" w:cs="Microsoft YaHei"/>
          <w:color w:val="333333"/>
          <w:sz w:val="22"/>
        </w:rPr>
        <w:t>がそれに続きます。</w:t>
      </w:r>
    </w:p>
    <w:p w14:paraId="7703E948"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470ECD8D" wp14:editId="1DF0878C">
            <wp:extent cx="5760410" cy="3365500"/>
            <wp:effectExtent l="0" t="0" r="0" b="0"/>
            <wp:docPr id="1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760410" cy="3365500"/>
                    </a:xfrm>
                    <a:prstGeom prst="rect">
                      <a:avLst/>
                    </a:prstGeom>
                    <a:ln/>
                  </pic:spPr>
                </pic:pic>
              </a:graphicData>
            </a:graphic>
          </wp:inline>
        </w:drawing>
      </w:r>
    </w:p>
    <w:p w14:paraId="6C197799" w14:textId="77777777" w:rsidR="004D63E1" w:rsidRDefault="001F21D8">
      <w:pPr>
        <w:pStyle w:val="3"/>
        <w:rPr>
          <w:rFonts w:ascii="Microsoft YaHei" w:eastAsia="Microsoft YaHei" w:hAnsi="Microsoft YaHei" w:cs="Microsoft YaHei"/>
          <w:color w:val="4CC2EE"/>
        </w:rPr>
      </w:pPr>
      <w:bookmarkStart w:id="28" w:name="_heading=h.wx822tewsbhj" w:colFirst="0" w:colLast="0"/>
      <w:bookmarkEnd w:id="28"/>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280E1FF2" w14:textId="77777777" w:rsidR="004D63E1" w:rsidRDefault="001F21D8">
      <w:pPr>
        <w:spacing w:before="60" w:after="60" w:line="312" w:lineRule="auto"/>
        <w:ind w:left="420"/>
        <w:jc w:val="left"/>
        <w:rPr>
          <w:rFonts w:ascii="Microsoft YaHei" w:eastAsia="Microsoft YaHei" w:hAnsi="Microsoft YaHei" w:cs="Microsoft YaHei"/>
          <w:color w:val="333333"/>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Mysql</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Postgres</w:t>
      </w:r>
      <w:r>
        <w:rPr>
          <w:rFonts w:ascii="Microsoft YaHei" w:eastAsia="Microsoft YaHei" w:hAnsi="Microsoft YaHei" w:cs="Microsoft YaHei"/>
          <w:color w:val="9D9D9D"/>
          <w:sz w:val="22"/>
        </w:rPr>
        <w:t>の比較関係も国内外の違いがありますが、やはり偶然なのでは？</w:t>
      </w:r>
    </w:p>
    <w:p w14:paraId="40EC4807" w14:textId="77777777" w:rsidR="004D63E1" w:rsidRDefault="001F21D8">
      <w:pPr>
        <w:pStyle w:val="3"/>
        <w:rPr>
          <w:rFonts w:ascii="Microsoft YaHei" w:eastAsia="Microsoft YaHei" w:hAnsi="Microsoft YaHei" w:cs="Microsoft YaHei"/>
        </w:rPr>
      </w:pPr>
      <w:bookmarkStart w:id="29" w:name="_heading=h.a32wq54eiwr8" w:colFirst="0" w:colLast="0"/>
      <w:bookmarkEnd w:id="29"/>
      <w:r>
        <w:rPr>
          <w:rFonts w:ascii="Microsoft YaHei" w:eastAsia="Microsoft YaHei" w:hAnsi="Microsoft YaHei" w:cs="Microsoft YaHei"/>
        </w:rPr>
        <w:t xml:space="preserve">3.16 </w:t>
      </w:r>
      <w:r>
        <w:rPr>
          <w:rFonts w:ascii="Microsoft YaHei" w:eastAsia="Microsoft YaHei" w:hAnsi="Microsoft YaHei" w:cs="Microsoft YaHei"/>
        </w:rPr>
        <w:t>バ</w:t>
      </w:r>
      <w:r>
        <w:rPr>
          <w:rFonts w:ascii="Microsoft YaHei" w:eastAsia="Microsoft YaHei" w:hAnsi="Microsoft YaHei" w:cs="Microsoft YaHei"/>
        </w:rPr>
        <w:t>ージョン管理ツール</w:t>
      </w:r>
    </w:p>
    <w:p w14:paraId="4394087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SVN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TFS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CVS</w:t>
      </w:r>
      <w:r>
        <w:rPr>
          <w:rFonts w:ascii="Microsoft YaHei" w:eastAsia="Microsoft YaHei" w:hAnsi="Microsoft YaHei" w:cs="Microsoft YaHei"/>
          <w:color w:val="333333"/>
          <w:sz w:val="22"/>
        </w:rPr>
        <w:t>は今でも多くの参加者が使用しています。</w:t>
      </w:r>
    </w:p>
    <w:p w14:paraId="2115817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F8CB9DC" wp14:editId="44C30902">
            <wp:extent cx="5760720" cy="3370921"/>
            <wp:effectExtent l="0" t="0" r="0" b="0"/>
            <wp:docPr id="28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6"/>
                    <a:srcRect/>
                    <a:stretch>
                      <a:fillRect/>
                    </a:stretch>
                  </pic:blipFill>
                  <pic:spPr>
                    <a:xfrm>
                      <a:off x="0" y="0"/>
                      <a:ext cx="5760720" cy="3370921"/>
                    </a:xfrm>
                    <a:prstGeom prst="rect">
                      <a:avLst/>
                    </a:prstGeom>
                    <a:ln/>
                  </pic:spPr>
                </pic:pic>
              </a:graphicData>
            </a:graphic>
          </wp:inline>
        </w:drawing>
      </w:r>
    </w:p>
    <w:p w14:paraId="51158475"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4187537F"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F9B048D" w14:textId="77777777" w:rsidR="004D63E1" w:rsidRDefault="001F21D8">
      <w:pPr>
        <w:pStyle w:val="3"/>
        <w:rPr>
          <w:rFonts w:ascii="Microsoft YaHei" w:eastAsia="Microsoft YaHei" w:hAnsi="Microsoft YaHei" w:cs="Microsoft YaHei"/>
        </w:rPr>
      </w:pPr>
      <w:bookmarkStart w:id="30" w:name="_heading=h.fi1kq8h3ie1k" w:colFirst="0" w:colLast="0"/>
      <w:bookmarkEnd w:id="30"/>
      <w:r>
        <w:rPr>
          <w:rFonts w:ascii="Microsoft YaHei" w:eastAsia="Microsoft YaHei" w:hAnsi="Microsoft YaHei" w:cs="Microsoft YaHei"/>
        </w:rPr>
        <w:t>3.17 AI</w:t>
      </w:r>
      <w:r>
        <w:rPr>
          <w:rFonts w:ascii="Microsoft YaHei" w:eastAsia="Microsoft YaHei" w:hAnsi="Microsoft YaHei" w:cs="Microsoft YaHei"/>
        </w:rPr>
        <w:t>開発フレームワーク</w:t>
      </w:r>
    </w:p>
    <w:p w14:paraId="790A981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開発フレームワークの使用状況は、意外にも</w:t>
      </w:r>
      <w:r>
        <w:rPr>
          <w:rFonts w:ascii="Microsoft YaHei" w:eastAsia="Microsoft YaHei" w:hAnsi="Microsoft YaHei" w:cs="Microsoft YaHei"/>
          <w:color w:val="333333"/>
          <w:sz w:val="22"/>
        </w:rPr>
        <w:t>Tensorflow</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PyTorch</w:t>
      </w:r>
      <w:r>
        <w:rPr>
          <w:rFonts w:ascii="Microsoft YaHei" w:eastAsia="Microsoft YaHei" w:hAnsi="Microsoft YaHei" w:cs="Microsoft YaHei"/>
          <w:color w:val="333333"/>
          <w:sz w:val="22"/>
        </w:rPr>
        <w:t>でした。</w:t>
      </w:r>
    </w:p>
    <w:p w14:paraId="267AC3B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93D74A3" wp14:editId="15B03BB4">
            <wp:extent cx="5760720" cy="3370921"/>
            <wp:effectExtent l="0" t="0" r="0" b="0"/>
            <wp:docPr id="28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
                    <a:srcRect/>
                    <a:stretch>
                      <a:fillRect/>
                    </a:stretch>
                  </pic:blipFill>
                  <pic:spPr>
                    <a:xfrm>
                      <a:off x="0" y="0"/>
                      <a:ext cx="5760720" cy="3370921"/>
                    </a:xfrm>
                    <a:prstGeom prst="rect">
                      <a:avLst/>
                    </a:prstGeom>
                    <a:ln/>
                  </pic:spPr>
                </pic:pic>
              </a:graphicData>
            </a:graphic>
          </wp:inline>
        </w:drawing>
      </w:r>
    </w:p>
    <w:p w14:paraId="4EB21C77" w14:textId="77777777" w:rsidR="004D63E1" w:rsidRDefault="001F21D8">
      <w:pPr>
        <w:pStyle w:val="3"/>
        <w:rPr>
          <w:rFonts w:ascii="Microsoft YaHei" w:eastAsia="Microsoft YaHei" w:hAnsi="Microsoft YaHei" w:cs="Microsoft YaHei"/>
        </w:rPr>
      </w:pPr>
      <w:bookmarkStart w:id="31" w:name="_heading=h.bge1qbt1w37v" w:colFirst="0" w:colLast="0"/>
      <w:bookmarkEnd w:id="31"/>
      <w:r>
        <w:rPr>
          <w:rFonts w:ascii="Microsoft YaHei" w:eastAsia="Microsoft YaHei" w:hAnsi="Microsoft YaHei" w:cs="Microsoft YaHei"/>
        </w:rPr>
        <w:lastRenderedPageBreak/>
        <w:t xml:space="preserve">3.18 </w:t>
      </w:r>
      <w:r>
        <w:rPr>
          <w:rFonts w:ascii="Microsoft YaHei" w:eastAsia="Microsoft YaHei" w:hAnsi="Microsoft YaHei" w:cs="Microsoft YaHei"/>
        </w:rPr>
        <w:t>クラウドオーケストレーションツール</w:t>
      </w:r>
    </w:p>
    <w:p w14:paraId="21FADFC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Kubernetes</w:t>
      </w:r>
      <w:r>
        <w:rPr>
          <w:rFonts w:ascii="Microsoft YaHei" w:eastAsia="Microsoft YaHei" w:hAnsi="Microsoft YaHei" w:cs="Microsoft YaHei"/>
          <w:color w:val="333333"/>
          <w:sz w:val="22"/>
        </w:rPr>
        <w:t>は、クラウドオーケストレーションツールの使用において、単独で存在しています。</w:t>
      </w:r>
    </w:p>
    <w:p w14:paraId="30682B1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4EF1B7E" wp14:editId="03FE85F9">
            <wp:extent cx="5760720" cy="3370921"/>
            <wp:effectExtent l="0" t="0" r="0" b="0"/>
            <wp:docPr id="2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8"/>
                    <a:srcRect/>
                    <a:stretch>
                      <a:fillRect/>
                    </a:stretch>
                  </pic:blipFill>
                  <pic:spPr>
                    <a:xfrm>
                      <a:off x="0" y="0"/>
                      <a:ext cx="5760720" cy="3370921"/>
                    </a:xfrm>
                    <a:prstGeom prst="rect">
                      <a:avLst/>
                    </a:prstGeom>
                    <a:ln/>
                  </pic:spPr>
                </pic:pic>
              </a:graphicData>
            </a:graphic>
          </wp:inline>
        </w:drawing>
      </w:r>
    </w:p>
    <w:p w14:paraId="2748E71F" w14:textId="77777777" w:rsidR="004D63E1" w:rsidRDefault="004D63E1">
      <w:pPr>
        <w:pStyle w:val="3"/>
        <w:rPr>
          <w:rFonts w:ascii="Microsoft YaHei" w:eastAsia="Microsoft YaHei" w:hAnsi="Microsoft YaHei" w:cs="Microsoft YaHei"/>
          <w:color w:val="4CC2EE"/>
        </w:rPr>
      </w:pPr>
      <w:bookmarkStart w:id="32" w:name="_heading=h.9sww5c7upwd8" w:colFirst="0" w:colLast="0"/>
      <w:bookmarkEnd w:id="32"/>
    </w:p>
    <w:p w14:paraId="32D74FBA" w14:textId="77777777" w:rsidR="004D63E1" w:rsidRDefault="004D63E1">
      <w:pPr>
        <w:jc w:val="left"/>
        <w:rPr>
          <w:rFonts w:ascii="Microsoft YaHei" w:eastAsia="Microsoft YaHei" w:hAnsi="Microsoft YaHei" w:cs="Microsoft YaHei"/>
          <w:color w:val="000000"/>
          <w:sz w:val="22"/>
        </w:rPr>
      </w:pPr>
    </w:p>
    <w:p w14:paraId="091A66A5" w14:textId="77777777" w:rsidR="004D63E1" w:rsidRDefault="004D63E1">
      <w:pPr>
        <w:pBdr>
          <w:bottom w:val="single" w:sz="8" w:space="1" w:color="000000"/>
          <w:between w:val="single" w:sz="8" w:space="1" w:color="000000"/>
        </w:pBdr>
        <w:jc w:val="left"/>
        <w:rPr>
          <w:rFonts w:ascii="Microsoft YaHei" w:eastAsia="Microsoft YaHei" w:hAnsi="Microsoft YaHei" w:cs="Microsoft YaHei"/>
          <w:color w:val="000000"/>
          <w:sz w:val="22"/>
        </w:rPr>
      </w:pPr>
    </w:p>
    <w:p w14:paraId="54E073C6" w14:textId="77777777" w:rsidR="004D63E1" w:rsidRDefault="001F21D8">
      <w:pPr>
        <w:pStyle w:val="2"/>
        <w:rPr>
          <w:rFonts w:ascii="Microsoft YaHei" w:eastAsia="Microsoft YaHei" w:hAnsi="Microsoft YaHei" w:cs="Microsoft YaHei"/>
        </w:rPr>
      </w:pPr>
      <w:bookmarkStart w:id="33" w:name="_heading=h.90wjeiozl85a" w:colFirst="0" w:colLast="0"/>
      <w:bookmarkEnd w:id="33"/>
      <w:r>
        <w:rPr>
          <w:rFonts w:ascii="Microsoft YaHei" w:eastAsia="Microsoft YaHei" w:hAnsi="Microsoft YaHei" w:cs="Microsoft YaHei"/>
          <w:color w:val="000000"/>
          <w:sz w:val="24"/>
          <w:szCs w:val="24"/>
        </w:rPr>
        <w:t>4.</w:t>
      </w:r>
      <w:r>
        <w:rPr>
          <w:rFonts w:ascii="Microsoft YaHei" w:eastAsia="Microsoft YaHei" w:hAnsi="Microsoft YaHei" w:cs="Microsoft YaHei"/>
          <w:color w:val="000000"/>
          <w:sz w:val="24"/>
          <w:szCs w:val="24"/>
        </w:rPr>
        <w:t>オープンソースコミュニティへの参加状況</w:t>
      </w:r>
    </w:p>
    <w:p w14:paraId="41C656BC"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アンケートにご協力いただいた</w:t>
      </w:r>
      <w:r>
        <w:rPr>
          <w:rFonts w:ascii="Microsoft YaHei" w:eastAsia="Microsoft YaHei" w:hAnsi="Microsoft YaHei" w:cs="Microsoft YaHei"/>
          <w:color w:val="333333"/>
          <w:sz w:val="22"/>
        </w:rPr>
        <w:t>537</w:t>
      </w:r>
      <w:r>
        <w:rPr>
          <w:rFonts w:ascii="Microsoft YaHei" w:eastAsia="Microsoft YaHei" w:hAnsi="Microsoft YaHei" w:cs="Microsoft YaHei"/>
          <w:color w:val="333333"/>
          <w:sz w:val="22"/>
        </w:rPr>
        <w:t>名のうち、約</w:t>
      </w:r>
      <w:r>
        <w:rPr>
          <w:rFonts w:ascii="Microsoft YaHei" w:eastAsia="Microsoft YaHei" w:hAnsi="Microsoft YaHei" w:cs="Microsoft YaHei"/>
          <w:color w:val="333333"/>
          <w:sz w:val="22"/>
        </w:rPr>
        <w:t>52</w:t>
      </w:r>
      <w:r>
        <w:rPr>
          <w:rFonts w:ascii="Microsoft YaHei" w:eastAsia="Microsoft YaHei" w:hAnsi="Microsoft YaHei" w:cs="Microsoft YaHei"/>
          <w:color w:val="333333"/>
          <w:sz w:val="22"/>
        </w:rPr>
        <w:t>％の方がオープンソースコミュニティに参加した経験があると回答しています。</w:t>
      </w:r>
    </w:p>
    <w:p w14:paraId="70FA4209" w14:textId="77777777" w:rsidR="004D63E1" w:rsidRDefault="001F21D8">
      <w:pPr>
        <w:pStyle w:val="3"/>
        <w:rPr>
          <w:rFonts w:ascii="Microsoft YaHei" w:eastAsia="Microsoft YaHei" w:hAnsi="Microsoft YaHei" w:cs="Microsoft YaHei"/>
        </w:rPr>
      </w:pPr>
      <w:bookmarkStart w:id="34" w:name="_heading=h.di2ky9sppvag" w:colFirst="0" w:colLast="0"/>
      <w:bookmarkEnd w:id="34"/>
      <w:r>
        <w:rPr>
          <w:rFonts w:ascii="Microsoft YaHei" w:eastAsia="Microsoft YaHei" w:hAnsi="Microsoft YaHei" w:cs="Microsoft YaHei"/>
        </w:rPr>
        <w:t xml:space="preserve">4.1 </w:t>
      </w:r>
      <w:r>
        <w:rPr>
          <w:rFonts w:ascii="Microsoft YaHei" w:eastAsia="Microsoft YaHei" w:hAnsi="Microsoft YaHei" w:cs="Microsoft YaHei"/>
        </w:rPr>
        <w:t>オープンソース・プロジェクトに初めて参加した</w:t>
      </w:r>
      <w:r>
        <w:rPr>
          <w:rFonts w:ascii="Microsoft YaHei" w:eastAsia="Microsoft YaHei" w:hAnsi="Microsoft YaHei" w:cs="Microsoft YaHei"/>
        </w:rPr>
        <w:t>/</w:t>
      </w:r>
      <w:r>
        <w:rPr>
          <w:rFonts w:ascii="Microsoft YaHei" w:eastAsia="Microsoft YaHei" w:hAnsi="Microsoft YaHei" w:cs="Microsoft YaHei"/>
        </w:rPr>
        <w:t>移行した理由</w:t>
      </w:r>
    </w:p>
    <w:p w14:paraId="4BC4480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オープンソースプロジェクトに初めて参加</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変更した理由は、スキル向上のため、調和的なコミュニティに惹かれて、友人を増やしたいなど、主観的なものがほとんどでした。一方で、勤務先の組織からオープンソースコミュニティへの参加を要請されたという回答もわずかながらありました。</w:t>
      </w:r>
    </w:p>
    <w:p w14:paraId="440B4E9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566642B9" wp14:editId="2C1AA5EC">
            <wp:extent cx="5760720" cy="3381915"/>
            <wp:effectExtent l="0" t="0" r="0" b="0"/>
            <wp:docPr id="2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
                    <a:srcRect/>
                    <a:stretch>
                      <a:fillRect/>
                    </a:stretch>
                  </pic:blipFill>
                  <pic:spPr>
                    <a:xfrm>
                      <a:off x="0" y="0"/>
                      <a:ext cx="5760720" cy="3381915"/>
                    </a:xfrm>
                    <a:prstGeom prst="rect">
                      <a:avLst/>
                    </a:prstGeom>
                    <a:ln/>
                  </pic:spPr>
                </pic:pic>
              </a:graphicData>
            </a:graphic>
          </wp:inline>
        </w:drawing>
      </w:r>
      <w:r>
        <w:rPr>
          <w:rFonts w:ascii="Microsoft YaHei" w:eastAsia="Microsoft YaHei" w:hAnsi="Microsoft YaHei" w:cs="Microsoft YaHei"/>
          <w:noProof/>
          <w:color w:val="333333"/>
          <w:sz w:val="22"/>
        </w:rPr>
        <w:drawing>
          <wp:inline distT="0" distB="0" distL="0" distR="0" wp14:anchorId="155C2C19" wp14:editId="0C147B00">
            <wp:extent cx="5760720" cy="3381915"/>
            <wp:effectExtent l="0" t="0" r="0" b="0"/>
            <wp:docPr id="2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760720" cy="3381915"/>
                    </a:xfrm>
                    <a:prstGeom prst="rect">
                      <a:avLst/>
                    </a:prstGeom>
                    <a:ln/>
                  </pic:spPr>
                </pic:pic>
              </a:graphicData>
            </a:graphic>
          </wp:inline>
        </w:drawing>
      </w:r>
    </w:p>
    <w:p w14:paraId="00D1E25A" w14:textId="77777777" w:rsidR="004D63E1" w:rsidRDefault="001F21D8">
      <w:r>
        <w:t>訳註：会社が製品を買うときに、ベンダーの</w:t>
      </w:r>
      <w:r>
        <w:t>OSS</w:t>
      </w:r>
      <w:r>
        <w:t>へ</w:t>
      </w:r>
      <w:r>
        <w:t>の貢献を考慮しますか？一番多い回答は「考慮するけど、一番の要素じゃなくて、性能などで迷ったときに貢献がデカい方にする程度」　二番目が「とても気にする」</w:t>
      </w:r>
    </w:p>
    <w:p w14:paraId="0EE549BA" w14:textId="77777777" w:rsidR="004D63E1" w:rsidRDefault="004D63E1"/>
    <w:p w14:paraId="0D4A0C70" w14:textId="77777777" w:rsidR="004D63E1" w:rsidRDefault="001F21D8">
      <w:pPr>
        <w:pStyle w:val="3"/>
        <w:rPr>
          <w:rFonts w:ascii="Microsoft YaHei" w:eastAsia="Microsoft YaHei" w:hAnsi="Microsoft YaHei" w:cs="Microsoft YaHei"/>
          <w:color w:val="4CC2EE"/>
        </w:rPr>
      </w:pPr>
      <w:bookmarkStart w:id="35" w:name="_heading=h.ucms2p1n0tuh" w:colFirst="0" w:colLast="0"/>
      <w:bookmarkEnd w:id="3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6CCBD593"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オープンソースの世界に入る人の多くは、単に仕事としてではなく、自分の中で必要としていることが多いのではないでしょうか。例えば、自分の仕事にもっと価値</w:t>
      </w:r>
      <w:r>
        <w:rPr>
          <w:rFonts w:ascii="Microsoft YaHei" w:eastAsia="Microsoft YaHei" w:hAnsi="Microsoft YaHei" w:cs="Microsoft YaHei"/>
          <w:color w:val="9D9D9D"/>
          <w:sz w:val="22"/>
        </w:rPr>
        <w:lastRenderedPageBreak/>
        <w:t>をもたらしたい、コミュニティの雰囲気が気に入った、ネットワークを広げたいなど、様々な理由があります。仕事のニーズと人のニーズを融合させ、開発者一人ひとりがコミュニティに帰属意識を持てるようにすることで、オープンソースプロジェクトには優秀な人材が続々と集まってきます。</w:t>
      </w:r>
    </w:p>
    <w:p w14:paraId="62CD6964"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D5102A8" w14:textId="77777777" w:rsidR="004D63E1" w:rsidRDefault="001F21D8">
      <w:pPr>
        <w:pStyle w:val="3"/>
        <w:rPr>
          <w:rFonts w:ascii="Microsoft YaHei" w:eastAsia="Microsoft YaHei" w:hAnsi="Microsoft YaHei" w:cs="Microsoft YaHei"/>
        </w:rPr>
      </w:pPr>
      <w:bookmarkStart w:id="36" w:name="_heading=h.bea7k9epeutx" w:colFirst="0" w:colLast="0"/>
      <w:bookmarkEnd w:id="36"/>
      <w:r>
        <w:rPr>
          <w:rFonts w:ascii="Microsoft YaHei" w:eastAsia="Microsoft YaHei" w:hAnsi="Microsoft YaHei" w:cs="Microsoft YaHei"/>
        </w:rPr>
        <w:t xml:space="preserve">4.2 </w:t>
      </w:r>
      <w:r>
        <w:rPr>
          <w:rFonts w:ascii="Microsoft YaHei" w:eastAsia="Microsoft YaHei" w:hAnsi="Microsoft YaHei" w:cs="Microsoft YaHei"/>
        </w:rPr>
        <w:t>オープンソースプロジェクトを探す理由</w:t>
      </w:r>
    </w:p>
    <w:p w14:paraId="27DFE55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回答者は様々な理由でオープンソースプロジェクトを</w:t>
      </w:r>
      <w:r>
        <w:rPr>
          <w:rFonts w:ascii="Microsoft YaHei" w:eastAsia="Microsoft YaHei" w:hAnsi="Microsoft YaHei" w:cs="Microsoft YaHei"/>
          <w:color w:val="333333"/>
          <w:sz w:val="22"/>
        </w:rPr>
        <w:t>検索しましたが、特定の機能を持つソフトウェアを探すという理由の方が多かったです。</w:t>
      </w:r>
    </w:p>
    <w:p w14:paraId="536EDDD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8BF6028" wp14:editId="30D89801">
            <wp:extent cx="5760720" cy="3381915"/>
            <wp:effectExtent l="0" t="0" r="0" b="0"/>
            <wp:docPr id="2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1"/>
                    <a:srcRect/>
                    <a:stretch>
                      <a:fillRect/>
                    </a:stretch>
                  </pic:blipFill>
                  <pic:spPr>
                    <a:xfrm>
                      <a:off x="0" y="0"/>
                      <a:ext cx="5760720" cy="3381915"/>
                    </a:xfrm>
                    <a:prstGeom prst="rect">
                      <a:avLst/>
                    </a:prstGeom>
                    <a:ln/>
                  </pic:spPr>
                </pic:pic>
              </a:graphicData>
            </a:graphic>
          </wp:inline>
        </w:drawing>
      </w:r>
    </w:p>
    <w:p w14:paraId="5F41CF75" w14:textId="77777777" w:rsidR="004D63E1" w:rsidRDefault="001F21D8">
      <w:pPr>
        <w:pStyle w:val="3"/>
        <w:rPr>
          <w:rFonts w:ascii="Microsoft YaHei" w:eastAsia="Microsoft YaHei" w:hAnsi="Microsoft YaHei" w:cs="Microsoft YaHei"/>
          <w:color w:val="4CC2EE"/>
        </w:rPr>
      </w:pPr>
      <w:bookmarkStart w:id="37" w:name="_heading=h.h13zgnrji2xu" w:colFirst="0" w:colLast="0"/>
      <w:bookmarkEnd w:id="3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7AC09E7B"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人々は今でも、自分の問題を解決するという観点からオープンソースプロジェクトを利用しています。</w:t>
      </w:r>
    </w:p>
    <w:p w14:paraId="4A8CD2DD"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ユーザーは、多くの人がオープンソースにアプローチする際の最初の、そして最も重要な役割を担っています。オープンソースプロジェクトでは、独自の機能を持つことが、人々の注目を集め、利用されるための鍵となります。</w:t>
      </w:r>
    </w:p>
    <w:p w14:paraId="17823DA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A831F0E" w14:textId="77777777" w:rsidR="004D63E1" w:rsidRDefault="001F21D8">
      <w:pPr>
        <w:pStyle w:val="3"/>
        <w:rPr>
          <w:rFonts w:ascii="Microsoft YaHei" w:eastAsia="Microsoft YaHei" w:hAnsi="Microsoft YaHei" w:cs="Microsoft YaHei"/>
        </w:rPr>
      </w:pPr>
      <w:bookmarkStart w:id="38" w:name="_heading=h.k33g2x29wquq" w:colFirst="0" w:colLast="0"/>
      <w:bookmarkEnd w:id="38"/>
      <w:r>
        <w:rPr>
          <w:rFonts w:ascii="Microsoft YaHei" w:eastAsia="Microsoft YaHei" w:hAnsi="Microsoft YaHei" w:cs="Microsoft YaHei"/>
        </w:rPr>
        <w:lastRenderedPageBreak/>
        <w:t xml:space="preserve">4.3 </w:t>
      </w:r>
      <w:r>
        <w:rPr>
          <w:rFonts w:ascii="Microsoft YaHei" w:eastAsia="Microsoft YaHei" w:hAnsi="Microsoft YaHei" w:cs="Microsoft YaHei"/>
        </w:rPr>
        <w:t>オープンソースコミュニティへの参加</w:t>
      </w:r>
    </w:p>
    <w:p w14:paraId="134B4690"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多数は、コミュニティでコードやドキュメントの作成に携わっており、テスト、ローカリゼーション、イベントの開催、メディアへの働きかけなども、多くの人がコミュニティで関わっているタスクです。</w:t>
      </w:r>
    </w:p>
    <w:p w14:paraId="49DEBA2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04C1E0E" wp14:editId="0329C1B4">
            <wp:extent cx="5760720" cy="3381915"/>
            <wp:effectExtent l="0" t="0" r="0" b="0"/>
            <wp:docPr id="2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5760720" cy="3381915"/>
                    </a:xfrm>
                    <a:prstGeom prst="rect">
                      <a:avLst/>
                    </a:prstGeom>
                    <a:ln/>
                  </pic:spPr>
                </pic:pic>
              </a:graphicData>
            </a:graphic>
          </wp:inline>
        </w:drawing>
      </w:r>
    </w:p>
    <w:p w14:paraId="0097908F" w14:textId="77777777" w:rsidR="004D63E1" w:rsidRDefault="001F21D8">
      <w:pPr>
        <w:pStyle w:val="3"/>
        <w:rPr>
          <w:rFonts w:ascii="Microsoft YaHei" w:eastAsia="Microsoft YaHei" w:hAnsi="Microsoft YaHei" w:cs="Microsoft YaHei"/>
          <w:color w:val="4CC2EE"/>
        </w:rPr>
      </w:pPr>
      <w:bookmarkStart w:id="39" w:name="_heading=h.lyu8m3lze5yc" w:colFirst="0" w:colLast="0"/>
      <w:bookmarkEnd w:id="3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51916822"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 xml:space="preserve">: "Community over Code", </w:t>
      </w:r>
      <w:r>
        <w:rPr>
          <w:rFonts w:ascii="Microsoft YaHei" w:eastAsia="Microsoft YaHei" w:hAnsi="Microsoft YaHei" w:cs="Microsoft YaHei"/>
          <w:color w:val="9D9D9D"/>
          <w:sz w:val="22"/>
        </w:rPr>
        <w:t>オープンソースコミュニティの仕事は、コードだけではなく、コードを超えた仕事の割合がはるかに高いのです。また、オープンソースプロジェクトでは、ドキュメント作成に多くの注意が払われており、今回の調査でもそれが反映されています。</w:t>
      </w:r>
    </w:p>
    <w:p w14:paraId="5254C44E"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18FBD57B" w14:textId="77777777" w:rsidR="004D63E1" w:rsidRDefault="001F21D8">
      <w:pPr>
        <w:pStyle w:val="3"/>
        <w:rPr>
          <w:rFonts w:ascii="Microsoft YaHei" w:eastAsia="Microsoft YaHei" w:hAnsi="Microsoft YaHei" w:cs="Microsoft YaHei"/>
        </w:rPr>
      </w:pPr>
      <w:bookmarkStart w:id="40" w:name="_heading=h.hu31xh2yx5mn" w:colFirst="0" w:colLast="0"/>
      <w:bookmarkEnd w:id="40"/>
      <w:r>
        <w:rPr>
          <w:rFonts w:ascii="Microsoft YaHei" w:eastAsia="Microsoft YaHei" w:hAnsi="Microsoft YaHei" w:cs="Microsoft YaHei"/>
        </w:rPr>
        <w:t xml:space="preserve">4.4 </w:t>
      </w:r>
      <w:r>
        <w:rPr>
          <w:rFonts w:ascii="Microsoft YaHei" w:eastAsia="Microsoft YaHei" w:hAnsi="Microsoft YaHei" w:cs="Microsoft YaHei"/>
        </w:rPr>
        <w:t>オープンソースに触れた時期</w:t>
      </w:r>
    </w:p>
    <w:p w14:paraId="10398DC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割近くがオープンソースに触れてから</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割近くが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年以上経過しています。</w:t>
      </w:r>
    </w:p>
    <w:p w14:paraId="0B01BB3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3F8B5DC" wp14:editId="2765AC3A">
            <wp:extent cx="5760720" cy="3467267"/>
            <wp:effectExtent l="0" t="0" r="0" b="0"/>
            <wp:docPr id="24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5760720" cy="3467267"/>
                    </a:xfrm>
                    <a:prstGeom prst="rect">
                      <a:avLst/>
                    </a:prstGeom>
                    <a:ln/>
                  </pic:spPr>
                </pic:pic>
              </a:graphicData>
            </a:graphic>
          </wp:inline>
        </w:drawing>
      </w:r>
    </w:p>
    <w:p w14:paraId="5C77898A" w14:textId="77777777" w:rsidR="004D63E1" w:rsidRDefault="001F21D8">
      <w:pPr>
        <w:pStyle w:val="3"/>
        <w:rPr>
          <w:rFonts w:ascii="Microsoft YaHei" w:eastAsia="Microsoft YaHei" w:hAnsi="Microsoft YaHei" w:cs="Microsoft YaHei"/>
          <w:color w:val="4CC2EE"/>
        </w:rPr>
      </w:pPr>
      <w:bookmarkStart w:id="41" w:name="_heading=h.ab0gkaz4iz2u" w:colFirst="0" w:colLast="0"/>
      <w:bookmarkEnd w:id="4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70E45031"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楊麗雲：</w:t>
      </w:r>
      <w:r>
        <w:rPr>
          <w:rFonts w:ascii="Microsoft YaHei" w:eastAsia="Microsoft YaHei" w:hAnsi="Microsoft YaHei" w:cs="Microsoft YaHei"/>
          <w:color w:val="9D9D9D"/>
          <w:sz w:val="22"/>
        </w:rPr>
        <w:t>ここ</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年間でオープンソースに関わる人が増えていることを表現するのであれば、：</w:t>
      </w:r>
      <w:r>
        <w:rPr>
          <w:rFonts w:ascii="Microsoft YaHei" w:eastAsia="Microsoft YaHei" w:hAnsi="Microsoft YaHei" w:cs="Microsoft YaHei"/>
          <w:color w:val="9D9D9D"/>
          <w:sz w:val="22"/>
        </w:rPr>
        <w:t>1</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年の間にオープンソースに触れる参加者が増えていることは、ここ</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年の間にオープンソース政策の指導、オープンソースコミュニティの急速な発展、中国での注目度の高まりなどの外的要因と密接に関係しています。</w:t>
      </w:r>
    </w:p>
    <w:p w14:paraId="01E5589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6839AC0" w14:textId="77777777" w:rsidR="004D63E1" w:rsidRDefault="001F21D8">
      <w:pPr>
        <w:pStyle w:val="3"/>
        <w:rPr>
          <w:rFonts w:ascii="Microsoft YaHei" w:eastAsia="Microsoft YaHei" w:hAnsi="Microsoft YaHei" w:cs="Microsoft YaHei"/>
        </w:rPr>
      </w:pPr>
      <w:bookmarkStart w:id="42" w:name="_heading=h.reewdzh0nkex" w:colFirst="0" w:colLast="0"/>
      <w:bookmarkEnd w:id="42"/>
      <w:r>
        <w:rPr>
          <w:rFonts w:ascii="Microsoft YaHei" w:eastAsia="Microsoft YaHei" w:hAnsi="Microsoft YaHei" w:cs="Microsoft YaHei"/>
        </w:rPr>
        <w:t xml:space="preserve">4.5 </w:t>
      </w:r>
      <w:r>
        <w:rPr>
          <w:rFonts w:ascii="Microsoft YaHei" w:eastAsia="Microsoft YaHei" w:hAnsi="Microsoft YaHei" w:cs="Microsoft YaHei"/>
        </w:rPr>
        <w:t>オープンソースへの時間的投資</w:t>
      </w:r>
    </w:p>
    <w:p w14:paraId="11D49D0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回答者の約</w:t>
      </w:r>
      <w:r>
        <w:rPr>
          <w:rFonts w:ascii="Microsoft YaHei" w:eastAsia="Microsoft YaHei" w:hAnsi="Microsoft YaHei" w:cs="Microsoft YaHei"/>
          <w:color w:val="333333"/>
          <w:sz w:val="22"/>
        </w:rPr>
        <w:t>55</w:t>
      </w:r>
      <w:r>
        <w:rPr>
          <w:rFonts w:ascii="Microsoft YaHei" w:eastAsia="Microsoft YaHei" w:hAnsi="Microsoft YaHei" w:cs="Microsoft YaHei"/>
          <w:color w:val="333333"/>
          <w:sz w:val="22"/>
        </w:rPr>
        <w:t>％が週に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時間未満、約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％が週に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時間オープンソースに費やしており、昨年に比べて増加しています。</w:t>
      </w:r>
    </w:p>
    <w:p w14:paraId="249A02B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028CF5AE" wp14:editId="74B9C80F">
            <wp:extent cx="5760720" cy="3467267"/>
            <wp:effectExtent l="0" t="0" r="0" b="0"/>
            <wp:docPr id="24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5760720" cy="3467267"/>
                    </a:xfrm>
                    <a:prstGeom prst="rect">
                      <a:avLst/>
                    </a:prstGeom>
                    <a:ln/>
                  </pic:spPr>
                </pic:pic>
              </a:graphicData>
            </a:graphic>
          </wp:inline>
        </w:drawing>
      </w:r>
    </w:p>
    <w:p w14:paraId="43681900" w14:textId="77777777" w:rsidR="004D63E1" w:rsidRDefault="001F21D8">
      <w:pPr>
        <w:pStyle w:val="3"/>
        <w:rPr>
          <w:rFonts w:ascii="Microsoft YaHei" w:eastAsia="Microsoft YaHei" w:hAnsi="Microsoft YaHei" w:cs="Microsoft YaHei"/>
          <w:color w:val="4CC2EE"/>
        </w:rPr>
      </w:pPr>
      <w:bookmarkStart w:id="43" w:name="_heading=h.r9qyxs4hyb6y" w:colFirst="0" w:colLast="0"/>
      <w:bookmarkEnd w:id="4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0B93F702"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一般的に、オープンソースの開発者は、</w:t>
      </w:r>
      <w:r>
        <w:rPr>
          <w:rFonts w:ascii="Microsoft YaHei" w:eastAsia="Microsoft YaHei" w:hAnsi="Microsoft YaHei" w:cs="Microsoft YaHei"/>
          <w:color w:val="9D9D9D"/>
          <w:sz w:val="22"/>
        </w:rPr>
        <w:t>1</w:t>
      </w:r>
      <w:r>
        <w:rPr>
          <w:rFonts w:ascii="Microsoft YaHei" w:eastAsia="Microsoft YaHei" w:hAnsi="Microsoft YaHei" w:cs="Microsoft YaHei"/>
          <w:color w:val="9D9D9D"/>
          <w:sz w:val="22"/>
        </w:rPr>
        <w:t>週間の法定労働時間の</w:t>
      </w:r>
      <w:r>
        <w:rPr>
          <w:rFonts w:ascii="Microsoft YaHei" w:eastAsia="Microsoft YaHei" w:hAnsi="Microsoft YaHei" w:cs="Microsoft YaHei"/>
          <w:color w:val="9D9D9D"/>
          <w:sz w:val="22"/>
        </w:rPr>
        <w:t>50</w:t>
      </w:r>
      <w:r>
        <w:rPr>
          <w:rFonts w:ascii="Microsoft YaHei" w:eastAsia="Microsoft YaHei" w:hAnsi="Microsoft YaHei" w:cs="Microsoft YaHei"/>
          <w:color w:val="9D9D9D"/>
          <w:sz w:val="22"/>
        </w:rPr>
        <w:t>％以上（例：</w:t>
      </w:r>
      <w:r>
        <w:rPr>
          <w:rFonts w:ascii="Microsoft YaHei" w:eastAsia="Microsoft YaHei" w:hAnsi="Microsoft YaHei" w:cs="Microsoft YaHei"/>
          <w:color w:val="9D9D9D"/>
          <w:sz w:val="22"/>
        </w:rPr>
        <w:t>20</w:t>
      </w:r>
      <w:r>
        <w:rPr>
          <w:rFonts w:ascii="Microsoft YaHei" w:eastAsia="Microsoft YaHei" w:hAnsi="Microsoft YaHei" w:cs="Microsoft YaHei"/>
          <w:color w:val="9D9D9D"/>
          <w:sz w:val="22"/>
        </w:rPr>
        <w:t>時間）を割いていればフルタイムとみなされますが、これは約</w:t>
      </w:r>
      <w:r>
        <w:rPr>
          <w:rFonts w:ascii="Microsoft YaHei" w:eastAsia="Microsoft YaHei" w:hAnsi="Microsoft YaHei" w:cs="Microsoft YaHei"/>
          <w:color w:val="9D9D9D"/>
          <w:sz w:val="22"/>
        </w:rPr>
        <w:t>13</w:t>
      </w:r>
      <w:r>
        <w:rPr>
          <w:rFonts w:ascii="Microsoft YaHei" w:eastAsia="Microsoft YaHei" w:hAnsi="Microsoft YaHei" w:cs="Microsoft YaHei"/>
          <w:color w:val="9D9D9D"/>
          <w:sz w:val="22"/>
        </w:rPr>
        <w:t>％で、比較的低い数字です。現段階では、中国のほとんどのオープンソースの貢献者は、フルタイムのコミットメントよりも趣味に近いものであることがわかります。つまり、オープンソースの開発は、開発者が生計を立てるための手段とはなっておらず、真に豊かなオープンソース・エコシステムの実現には、まだまだ遠い道のりといえます。</w:t>
      </w:r>
    </w:p>
    <w:p w14:paraId="4677D1AE"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DB3E4C3" w14:textId="77777777" w:rsidR="004D63E1" w:rsidRDefault="001F21D8">
      <w:pPr>
        <w:pStyle w:val="3"/>
        <w:rPr>
          <w:rFonts w:ascii="Microsoft YaHei" w:eastAsia="Microsoft YaHei" w:hAnsi="Microsoft YaHei" w:cs="Microsoft YaHei"/>
        </w:rPr>
      </w:pPr>
      <w:bookmarkStart w:id="44" w:name="_heading=h.fm0hw1z0kwt4" w:colFirst="0" w:colLast="0"/>
      <w:bookmarkEnd w:id="44"/>
      <w:r>
        <w:rPr>
          <w:rFonts w:ascii="Microsoft YaHei" w:eastAsia="Microsoft YaHei" w:hAnsi="Microsoft YaHei" w:cs="Microsoft YaHei"/>
        </w:rPr>
        <w:t xml:space="preserve">4.6 </w:t>
      </w:r>
      <w:r>
        <w:rPr>
          <w:rFonts w:ascii="Microsoft YaHei" w:eastAsia="Microsoft YaHei" w:hAnsi="Microsoft YaHei" w:cs="Microsoft YaHei"/>
        </w:rPr>
        <w:t>オープンソースコミュニティにおけるコミュニケーション</w:t>
      </w:r>
      <w:r>
        <w:rPr>
          <w:rFonts w:ascii="Microsoft YaHei" w:eastAsia="Microsoft YaHei" w:hAnsi="Microsoft YaHei" w:cs="Microsoft YaHei"/>
        </w:rPr>
        <w:t>手法</w:t>
      </w:r>
    </w:p>
    <w:p w14:paraId="795C03E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コミュニティのコミュニケーション手段としては、</w:t>
      </w:r>
      <w:r>
        <w:rPr>
          <w:rFonts w:ascii="Microsoft YaHei" w:eastAsia="Microsoft YaHei" w:hAnsi="Microsoft YaHei" w:cs="Microsoft YaHei"/>
          <w:color w:val="333333"/>
          <w:sz w:val="22"/>
        </w:rPr>
        <w:t>Github Issues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WeChat</w:t>
      </w:r>
      <w:r>
        <w:rPr>
          <w:rFonts w:ascii="Microsoft YaHei" w:eastAsia="Microsoft YaHei" w:hAnsi="Microsoft YaHei" w:cs="Microsoft YaHei"/>
          <w:color w:val="333333"/>
          <w:sz w:val="22"/>
        </w:rPr>
        <w:t>、メーリングリストなどが圧倒的に多い。</w:t>
      </w:r>
    </w:p>
    <w:p w14:paraId="5A0E808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63CDBF8" wp14:editId="37CF6E85">
            <wp:extent cx="5760720" cy="3462154"/>
            <wp:effectExtent l="0" t="0" r="0" b="0"/>
            <wp:docPr id="2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5"/>
                    <a:srcRect/>
                    <a:stretch>
                      <a:fillRect/>
                    </a:stretch>
                  </pic:blipFill>
                  <pic:spPr>
                    <a:xfrm>
                      <a:off x="0" y="0"/>
                      <a:ext cx="5760720" cy="3462154"/>
                    </a:xfrm>
                    <a:prstGeom prst="rect">
                      <a:avLst/>
                    </a:prstGeom>
                    <a:ln/>
                  </pic:spPr>
                </pic:pic>
              </a:graphicData>
            </a:graphic>
          </wp:inline>
        </w:drawing>
      </w:r>
    </w:p>
    <w:p w14:paraId="796552CB" w14:textId="77777777" w:rsidR="004D63E1" w:rsidRDefault="001F21D8">
      <w:pPr>
        <w:pStyle w:val="3"/>
        <w:rPr>
          <w:rFonts w:ascii="Microsoft YaHei" w:eastAsia="Microsoft YaHei" w:hAnsi="Microsoft YaHei" w:cs="Microsoft YaHei"/>
          <w:color w:val="4CC2EE"/>
        </w:rPr>
      </w:pPr>
      <w:bookmarkStart w:id="45" w:name="_heading=h.ftc73sgrs281" w:colFirst="0" w:colLast="0"/>
      <w:bookmarkEnd w:id="4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3F2625D7"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欧米では、オープンソース開発者のコミュニケーション手段として、メーリングリストや</w:t>
      </w:r>
      <w:r>
        <w:rPr>
          <w:rFonts w:ascii="Microsoft YaHei" w:eastAsia="Microsoft YaHei" w:hAnsi="Microsoft YaHei" w:cs="Microsoft YaHei"/>
          <w:color w:val="9D9D9D"/>
          <w:sz w:val="22"/>
        </w:rPr>
        <w:t>Issues</w:t>
      </w:r>
      <w:r>
        <w:rPr>
          <w:rFonts w:ascii="Microsoft YaHei" w:eastAsia="Microsoft YaHei" w:hAnsi="Microsoft YaHei" w:cs="Microsoft YaHei"/>
          <w:color w:val="9D9D9D"/>
          <w:sz w:val="22"/>
        </w:rPr>
        <w:t>が主流となっています。そのため、オープンで透明性が高く、議論のプロセスを早めることができ、後から参加した人の学習コストを削減することができます。国内の開発者は現在、</w:t>
      </w:r>
      <w:r>
        <w:rPr>
          <w:rFonts w:ascii="Microsoft YaHei" w:eastAsia="Microsoft YaHei" w:hAnsi="Microsoft YaHei" w:cs="Microsoft YaHei"/>
          <w:color w:val="9D9D9D"/>
          <w:sz w:val="22"/>
        </w:rPr>
        <w:t>WeChat</w:t>
      </w:r>
      <w:r>
        <w:rPr>
          <w:rFonts w:ascii="Microsoft YaHei" w:eastAsia="Microsoft YaHei" w:hAnsi="Microsoft YaHei" w:cs="Microsoft YaHei"/>
          <w:color w:val="9D9D9D"/>
          <w:sz w:val="22"/>
        </w:rPr>
        <w:t>グループでの議論に慣れていますが、</w:t>
      </w:r>
      <w:r>
        <w:rPr>
          <w:rFonts w:ascii="Microsoft YaHei" w:eastAsia="Microsoft YaHei" w:hAnsi="Microsoft YaHei" w:cs="Microsoft YaHei"/>
          <w:color w:val="9D9D9D"/>
          <w:sz w:val="22"/>
        </w:rPr>
        <w:t>WeChat</w:t>
      </w:r>
      <w:r>
        <w:rPr>
          <w:rFonts w:ascii="Microsoft YaHei" w:eastAsia="Microsoft YaHei" w:hAnsi="Microsoft YaHei" w:cs="Microsoft YaHei"/>
          <w:color w:val="9D9D9D"/>
          <w:sz w:val="22"/>
        </w:rPr>
        <w:t>グループの規模や議論の方法が非</w:t>
      </w:r>
      <w:r>
        <w:rPr>
          <w:rFonts w:ascii="Microsoft YaHei" w:eastAsia="Microsoft YaHei" w:hAnsi="Microsoft YaHei" w:cs="Microsoft YaHei"/>
          <w:color w:val="9D9D9D"/>
          <w:sz w:val="22"/>
        </w:rPr>
        <w:t>公開であることから、オープンソースコミュニティのコミュニケーションニーズに到達するためには、チャットボットなどの補助ツールが必要です。</w:t>
      </w:r>
    </w:p>
    <w:p w14:paraId="358678C1"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02D3612E" w14:textId="77777777" w:rsidR="004D63E1" w:rsidRDefault="001F21D8">
      <w:pPr>
        <w:pStyle w:val="3"/>
        <w:rPr>
          <w:rFonts w:ascii="Microsoft YaHei" w:eastAsia="Microsoft YaHei" w:hAnsi="Microsoft YaHei" w:cs="Microsoft YaHei"/>
        </w:rPr>
      </w:pPr>
      <w:bookmarkStart w:id="46" w:name="_heading=h.nl5bxigvuv4u" w:colFirst="0" w:colLast="0"/>
      <w:bookmarkEnd w:id="46"/>
      <w:r>
        <w:rPr>
          <w:rFonts w:ascii="Microsoft YaHei" w:eastAsia="Microsoft YaHei" w:hAnsi="Microsoft YaHei" w:cs="Microsoft YaHei"/>
        </w:rPr>
        <w:t xml:space="preserve">4.7 </w:t>
      </w:r>
      <w:r>
        <w:rPr>
          <w:rFonts w:ascii="Microsoft YaHei" w:eastAsia="Microsoft YaHei" w:hAnsi="Microsoft YaHei" w:cs="Microsoft YaHei"/>
        </w:rPr>
        <w:t>オープンソースコミュニティの重要なプレーヤー</w:t>
      </w:r>
    </w:p>
    <w:p w14:paraId="0243C5C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オープンソースコミュニティの重要なプレーヤーとして、コア開発者、コミュニティマネージャー、一般開発者、エバンジェリストを挙げており、これらの人々が一体となってコミュニティの良好な機能を支えています。</w:t>
      </w:r>
    </w:p>
    <w:p w14:paraId="7D063EC0"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BCFAB5A" wp14:editId="58ED56AA">
            <wp:extent cx="5760720" cy="3254002"/>
            <wp:effectExtent l="0" t="0" r="0" b="0"/>
            <wp:docPr id="25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6"/>
                    <a:srcRect/>
                    <a:stretch>
                      <a:fillRect/>
                    </a:stretch>
                  </pic:blipFill>
                  <pic:spPr>
                    <a:xfrm>
                      <a:off x="0" y="0"/>
                      <a:ext cx="5760720" cy="3254002"/>
                    </a:xfrm>
                    <a:prstGeom prst="rect">
                      <a:avLst/>
                    </a:prstGeom>
                    <a:ln/>
                  </pic:spPr>
                </pic:pic>
              </a:graphicData>
            </a:graphic>
          </wp:inline>
        </w:drawing>
      </w:r>
    </w:p>
    <w:p w14:paraId="73A24115" w14:textId="77777777" w:rsidR="004D63E1" w:rsidRDefault="001F21D8">
      <w:pPr>
        <w:pStyle w:val="3"/>
        <w:rPr>
          <w:rFonts w:ascii="Microsoft YaHei" w:eastAsia="Microsoft YaHei" w:hAnsi="Microsoft YaHei" w:cs="Microsoft YaHei"/>
          <w:color w:val="4CC2EE"/>
        </w:rPr>
      </w:pPr>
      <w:bookmarkStart w:id="47" w:name="_heading=h.cy07ezy13y3o" w:colFirst="0" w:colLast="0"/>
      <w:bookmarkEnd w:id="4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32A7A636"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コミュニティにおけるさまざまな役割の認識にはまだ限界があります。ここで挙げたのは、コード開発に加えてエバンジェリズムであり、実際には、オペレーション、法律、マーケティングなどの役割もあり、一緒にコミュニティの貢献者を構成しています。</w:t>
      </w:r>
    </w:p>
    <w:p w14:paraId="64A02887"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王蓉：</w:t>
      </w:r>
      <w:r>
        <w:rPr>
          <w:rFonts w:ascii="Microsoft YaHei" w:eastAsia="Microsoft YaHei" w:hAnsi="Microsoft YaHei" w:cs="Microsoft YaHei"/>
          <w:color w:val="9D9D9D"/>
          <w:sz w:val="22"/>
        </w:rPr>
        <w:t>コミュニティにはコードの貢献者だけでなく、コード以外の貢献者もオープンソースコミュニティでは重要になってきており、ドキュメント作成やイベント開催などの形でオープンソースコミュニティに参加する貢献者も増えてくると思います。</w:t>
      </w:r>
    </w:p>
    <w:p w14:paraId="6F3FA4BF"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7A02E31" w14:textId="77777777" w:rsidR="004D63E1" w:rsidRDefault="001F21D8">
      <w:pPr>
        <w:pStyle w:val="3"/>
        <w:rPr>
          <w:rFonts w:ascii="Microsoft YaHei" w:eastAsia="Microsoft YaHei" w:hAnsi="Microsoft YaHei" w:cs="Microsoft YaHei"/>
        </w:rPr>
      </w:pPr>
      <w:bookmarkStart w:id="48" w:name="_heading=h.2a220t174860" w:colFirst="0" w:colLast="0"/>
      <w:bookmarkEnd w:id="48"/>
      <w:r>
        <w:rPr>
          <w:rFonts w:ascii="Microsoft YaHei" w:eastAsia="Microsoft YaHei" w:hAnsi="Microsoft YaHei" w:cs="Microsoft YaHei"/>
        </w:rPr>
        <w:t xml:space="preserve">4.8 </w:t>
      </w:r>
      <w:r>
        <w:rPr>
          <w:rFonts w:ascii="Microsoft YaHei" w:eastAsia="Microsoft YaHei" w:hAnsi="Microsoft YaHei" w:cs="Microsoft YaHei"/>
        </w:rPr>
        <w:t>あなたがプロジェクトのコン</w:t>
      </w:r>
      <w:r>
        <w:rPr>
          <w:rFonts w:ascii="Microsoft YaHei" w:eastAsia="Microsoft YaHei" w:hAnsi="Microsoft YaHei" w:cs="Microsoft YaHei"/>
        </w:rPr>
        <w:t>トリビューターとしてとどまるためには、プロジェクトのどのような特徴が重要なのでしょうか？</w:t>
      </w:r>
    </w:p>
    <w:p w14:paraId="571902E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回答者にとっては、プロジェクトの開発者の活動状況、自分が参加しているコミュニティに関する情報の完全性、</w:t>
      </w:r>
      <w:r>
        <w:rPr>
          <w:rFonts w:ascii="Microsoft YaHei" w:eastAsia="Microsoft YaHei" w:hAnsi="Microsoft YaHei" w:cs="Microsoft YaHei"/>
          <w:color w:val="333333"/>
          <w:sz w:val="22"/>
        </w:rPr>
        <w:t>Readme</w:t>
      </w:r>
      <w:r>
        <w:rPr>
          <w:rFonts w:ascii="Microsoft YaHei" w:eastAsia="Microsoft YaHei" w:hAnsi="Microsoft YaHei" w:cs="Microsoft YaHei"/>
          <w:color w:val="333333"/>
          <w:sz w:val="22"/>
        </w:rPr>
        <w:t>プロファイル、オープンソースライセンス、コア開発者からのタイムリーな回答などが、プロジェクトへの貢献者としてとどまるかどうかに影響を与えます。</w:t>
      </w:r>
    </w:p>
    <w:p w14:paraId="7591A13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4228FBA" wp14:editId="5CF08F7C">
            <wp:extent cx="5760720" cy="3307913"/>
            <wp:effectExtent l="0" t="0" r="0" b="0"/>
            <wp:docPr id="2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7"/>
                    <a:srcRect/>
                    <a:stretch>
                      <a:fillRect/>
                    </a:stretch>
                  </pic:blipFill>
                  <pic:spPr>
                    <a:xfrm>
                      <a:off x="0" y="0"/>
                      <a:ext cx="5760720" cy="3307913"/>
                    </a:xfrm>
                    <a:prstGeom prst="rect">
                      <a:avLst/>
                    </a:prstGeom>
                    <a:ln/>
                  </pic:spPr>
                </pic:pic>
              </a:graphicData>
            </a:graphic>
          </wp:inline>
        </w:drawing>
      </w:r>
    </w:p>
    <w:p w14:paraId="6EE3F0B6" w14:textId="77777777" w:rsidR="004D63E1" w:rsidRDefault="001F21D8">
      <w:pPr>
        <w:pStyle w:val="3"/>
        <w:rPr>
          <w:rFonts w:ascii="Microsoft YaHei" w:eastAsia="Microsoft YaHei" w:hAnsi="Microsoft YaHei" w:cs="Microsoft YaHei"/>
          <w:color w:val="4CC2EE"/>
        </w:rPr>
      </w:pPr>
      <w:bookmarkStart w:id="49" w:name="_heading=h.2a5yq5ng8ikk" w:colFirst="0" w:colLast="0"/>
      <w:bookmarkEnd w:id="4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399655A7"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エンジニアはコミュニケーションが苦手だと誰が言った？オープンソースプロジェクトでは、コミュニティの雰囲気や交流・コミュニケーショ</w:t>
      </w:r>
      <w:r>
        <w:rPr>
          <w:rFonts w:ascii="Microsoft YaHei" w:eastAsia="Microsoft YaHei" w:hAnsi="Microsoft YaHei" w:cs="Microsoft YaHei"/>
          <w:color w:val="9D9D9D"/>
          <w:sz w:val="22"/>
        </w:rPr>
        <w:t>ンが、開発者の定着のための重要な要素となります。</w:t>
      </w:r>
    </w:p>
    <w:p w14:paraId="5760B1EC"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傳西華：</w:t>
      </w:r>
      <w:r>
        <w:rPr>
          <w:rFonts w:ascii="Microsoft YaHei" w:eastAsia="Microsoft YaHei" w:hAnsi="Microsoft YaHei" w:cs="Microsoft YaHei"/>
          <w:color w:val="9D9D9D"/>
          <w:sz w:val="22"/>
        </w:rPr>
        <w:t>この最後の指標は、前回の調査の「地域社会の調和」の要求と性質が似ていて、マズローの欲求階層でいうところの「尊敬と承認の欲求」にあたります。</w:t>
      </w:r>
    </w:p>
    <w:p w14:paraId="339684CD"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0716CB0" w14:textId="77777777" w:rsidR="004D63E1" w:rsidRDefault="001F21D8">
      <w:pPr>
        <w:pStyle w:val="3"/>
        <w:rPr>
          <w:rFonts w:ascii="Microsoft YaHei" w:eastAsia="Microsoft YaHei" w:hAnsi="Microsoft YaHei" w:cs="Microsoft YaHei"/>
        </w:rPr>
      </w:pPr>
      <w:bookmarkStart w:id="50" w:name="_heading=h.hlnoaqaewyzt" w:colFirst="0" w:colLast="0"/>
      <w:bookmarkEnd w:id="50"/>
      <w:r>
        <w:rPr>
          <w:rFonts w:ascii="Microsoft YaHei" w:eastAsia="Microsoft YaHei" w:hAnsi="Microsoft YaHei" w:cs="Microsoft YaHei"/>
        </w:rPr>
        <w:t xml:space="preserve">4.9 </w:t>
      </w:r>
      <w:r>
        <w:rPr>
          <w:rFonts w:ascii="Microsoft YaHei" w:eastAsia="Microsoft YaHei" w:hAnsi="Microsoft YaHei" w:cs="Microsoft YaHei"/>
        </w:rPr>
        <w:t>そのオープンソースプロジェクトは</w:t>
      </w:r>
      <w:r>
        <w:rPr>
          <w:rFonts w:ascii="Microsoft YaHei" w:eastAsia="Microsoft YaHei" w:hAnsi="Microsoft YaHei" w:cs="Microsoft YaHei"/>
        </w:rPr>
        <w:t>RPA</w:t>
      </w:r>
      <w:r>
        <w:rPr>
          <w:rFonts w:ascii="Microsoft YaHei" w:eastAsia="Microsoft YaHei" w:hAnsi="Microsoft YaHei" w:cs="Microsoft YaHei"/>
        </w:rPr>
        <w:t>（</w:t>
      </w:r>
      <w:r>
        <w:rPr>
          <w:rFonts w:ascii="Microsoft YaHei" w:eastAsia="Microsoft YaHei" w:hAnsi="Microsoft YaHei" w:cs="Microsoft YaHei"/>
        </w:rPr>
        <w:t>Robotic Process Automation</w:t>
      </w:r>
      <w:r>
        <w:rPr>
          <w:rFonts w:ascii="Microsoft YaHei" w:eastAsia="Microsoft YaHei" w:hAnsi="Microsoft YaHei" w:cs="Microsoft YaHei"/>
        </w:rPr>
        <w:t>）を統合しているか</w:t>
      </w:r>
    </w:p>
    <w:p w14:paraId="0A6368F8"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オープンソースプロジェクトが</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（ロボティック・プロセス・オートメーション・ツール）を統合しているかどうかについては、「一部のプロジェクトが</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を統合している」と回答した人が</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％と昨年よりも増加し、「オープンソースプロジェクトで</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を統合したことがない」と回答した人は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％と昨年よりも</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％減少し、オープンソースプロジェクトがプロセスオートメーションに重点を置くようになってきていることがわかりました。</w:t>
      </w:r>
    </w:p>
    <w:p w14:paraId="22BE9B1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3BD7BBD" wp14:editId="6740C684">
            <wp:extent cx="5760720" cy="3271767"/>
            <wp:effectExtent l="0" t="0" r="0" b="0"/>
            <wp:docPr id="2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8"/>
                    <a:srcRect/>
                    <a:stretch>
                      <a:fillRect/>
                    </a:stretch>
                  </pic:blipFill>
                  <pic:spPr>
                    <a:xfrm>
                      <a:off x="0" y="0"/>
                      <a:ext cx="5760720" cy="3271767"/>
                    </a:xfrm>
                    <a:prstGeom prst="rect">
                      <a:avLst/>
                    </a:prstGeom>
                    <a:ln/>
                  </pic:spPr>
                </pic:pic>
              </a:graphicData>
            </a:graphic>
          </wp:inline>
        </w:drawing>
      </w:r>
    </w:p>
    <w:p w14:paraId="055035D2" w14:textId="77777777" w:rsidR="004D63E1" w:rsidRDefault="001F21D8">
      <w:pPr>
        <w:pStyle w:val="3"/>
        <w:rPr>
          <w:rFonts w:ascii="Microsoft YaHei" w:eastAsia="Microsoft YaHei" w:hAnsi="Microsoft YaHei" w:cs="Microsoft YaHei"/>
          <w:color w:val="4CC2EE"/>
        </w:rPr>
      </w:pPr>
      <w:bookmarkStart w:id="51" w:name="_heading=h.ouw0w3s0y7if" w:colFirst="0" w:colLast="0"/>
      <w:bookmarkEnd w:id="5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712D6DD0"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人間の作業の一部をボットに置き換えることは、必然的なトレンドで</w:t>
      </w:r>
      <w:r>
        <w:rPr>
          <w:rFonts w:ascii="Microsoft YaHei" w:eastAsia="Microsoft YaHei" w:hAnsi="Microsoft YaHei" w:cs="Microsoft YaHei"/>
          <w:color w:val="9D9D9D"/>
          <w:sz w:val="22"/>
        </w:rPr>
        <w:t>あり、コミュニティの効率化の鍵となります。オープンソース・コミュニティは、インフラの分野でイノベーションを増やし、通信コストを継続的に削減し、開発者の体験を向上させる必要があります。</w:t>
      </w:r>
    </w:p>
    <w:p w14:paraId="76DAAB10"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DE1713C" w14:textId="77777777" w:rsidR="004D63E1" w:rsidRDefault="001F21D8">
      <w:pPr>
        <w:pStyle w:val="3"/>
        <w:rPr>
          <w:rFonts w:ascii="Microsoft YaHei" w:eastAsia="Microsoft YaHei" w:hAnsi="Microsoft YaHei" w:cs="Microsoft YaHei"/>
        </w:rPr>
      </w:pPr>
      <w:bookmarkStart w:id="52" w:name="_heading=h.l73204m3un7" w:colFirst="0" w:colLast="0"/>
      <w:bookmarkEnd w:id="52"/>
      <w:r>
        <w:rPr>
          <w:rFonts w:ascii="Microsoft YaHei" w:eastAsia="Microsoft YaHei" w:hAnsi="Microsoft YaHei" w:cs="Microsoft YaHei"/>
        </w:rPr>
        <w:t xml:space="preserve">4.10 </w:t>
      </w:r>
      <w:r>
        <w:rPr>
          <w:rFonts w:ascii="Microsoft YaHei" w:eastAsia="Microsoft YaHei" w:hAnsi="Microsoft YaHei" w:cs="Microsoft YaHei"/>
        </w:rPr>
        <w:t>オープンソースイベント</w:t>
      </w:r>
    </w:p>
    <w:p w14:paraId="0CC1DE58"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オープンソースのイベント</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カンファレンスにオンラインとオフラインで参加したいと回答した人の割合はそれぞれ約</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w:t>
      </w:r>
    </w:p>
    <w:p w14:paraId="047B9DC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B0CB362" wp14:editId="714A92FC">
            <wp:extent cx="5760720" cy="3467267"/>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60720" cy="3467267"/>
                    </a:xfrm>
                    <a:prstGeom prst="rect">
                      <a:avLst/>
                    </a:prstGeom>
                    <a:ln/>
                  </pic:spPr>
                </pic:pic>
              </a:graphicData>
            </a:graphic>
          </wp:inline>
        </w:drawing>
      </w:r>
    </w:p>
    <w:p w14:paraId="155FA90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85</w:t>
      </w:r>
      <w:r>
        <w:rPr>
          <w:rFonts w:ascii="Microsoft YaHei" w:eastAsia="Microsoft YaHei" w:hAnsi="Microsoft YaHei" w:cs="Microsoft YaHei"/>
          <w:color w:val="333333"/>
          <w:sz w:val="22"/>
        </w:rPr>
        <w:t>％が、オープンソースコミュニティの促進と発展にはオープンソースイベントが不可欠であると考えており、昨年よりも多くの回答者がオープンソースイベントの価値を認めてい</w:t>
      </w:r>
      <w:r>
        <w:rPr>
          <w:rFonts w:ascii="Microsoft YaHei" w:eastAsia="Microsoft YaHei" w:hAnsi="Microsoft YaHei" w:cs="Microsoft YaHei"/>
          <w:color w:val="333333"/>
          <w:sz w:val="22"/>
        </w:rPr>
        <w:t>ます。</w:t>
      </w:r>
    </w:p>
    <w:p w14:paraId="11E4B9C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4F5CC53" wp14:editId="74AC72E0">
            <wp:extent cx="5760720" cy="3271767"/>
            <wp:effectExtent l="0" t="0" r="0" b="0"/>
            <wp:docPr id="1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60720" cy="3271767"/>
                    </a:xfrm>
                    <a:prstGeom prst="rect">
                      <a:avLst/>
                    </a:prstGeom>
                    <a:ln/>
                  </pic:spPr>
                </pic:pic>
              </a:graphicData>
            </a:graphic>
          </wp:inline>
        </w:drawing>
      </w:r>
    </w:p>
    <w:p w14:paraId="0EB6E1C8" w14:textId="77777777" w:rsidR="004D63E1" w:rsidRDefault="001F21D8">
      <w:pPr>
        <w:pStyle w:val="3"/>
        <w:rPr>
          <w:rFonts w:ascii="Microsoft YaHei" w:eastAsia="Microsoft YaHei" w:hAnsi="Microsoft YaHei" w:cs="Microsoft YaHei"/>
          <w:color w:val="4CC2EE"/>
        </w:rPr>
      </w:pPr>
      <w:bookmarkStart w:id="53" w:name="_heading=h.toqe6ky4dksy" w:colFirst="0" w:colLast="0"/>
      <w:bookmarkEnd w:id="5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19005FC5" w14:textId="77777777" w:rsidR="004D63E1" w:rsidRDefault="001F21D8">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オフラインのシェアが半分近くになったのは、新型コロナ流行が続いているか</w:t>
      </w:r>
      <w:r>
        <w:rPr>
          <w:rFonts w:ascii="Microsoft YaHei" w:eastAsia="Microsoft YaHei" w:hAnsi="Microsoft YaHei" w:cs="Microsoft YaHei"/>
          <w:color w:val="9D9D9D"/>
          <w:sz w:val="22"/>
        </w:rPr>
        <w:lastRenderedPageBreak/>
        <w:t>らなのか、それとも本当にサイバー生活の時代に入ったのか。</w:t>
      </w:r>
    </w:p>
    <w:p w14:paraId="3E66BF31"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オープンソースプロジェクトが珍しかった</w:t>
      </w:r>
      <w:r>
        <w:rPr>
          <w:rFonts w:ascii="Microsoft YaHei" w:eastAsia="Microsoft YaHei" w:hAnsi="Microsoft YaHei" w:cs="Microsoft YaHei"/>
          <w:color w:val="9D9D9D"/>
          <w:sz w:val="22"/>
        </w:rPr>
        <w:t>20</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30</w:t>
      </w:r>
      <w:r>
        <w:rPr>
          <w:rFonts w:ascii="Microsoft YaHei" w:eastAsia="Microsoft YaHei" w:hAnsi="Microsoft YaHei" w:cs="Microsoft YaHei"/>
          <w:color w:val="9D9D9D"/>
          <w:sz w:val="22"/>
        </w:rPr>
        <w:t>年前とは異なり、現在はさまざまなオープンソースプロジェクトがあり、効果的なイベント運営</w:t>
      </w:r>
      <w:r>
        <w:rPr>
          <w:rFonts w:ascii="Microsoft YaHei" w:eastAsia="Microsoft YaHei" w:hAnsi="Microsoft YaHei" w:cs="Microsoft YaHei"/>
          <w:color w:val="9D9D9D"/>
          <w:sz w:val="22"/>
        </w:rPr>
        <w:t>を行ってこそ、迅速に開発者の注目を集めることができるのだと思います。「酒好不怕巷子深（狭い路地で売っててもいい酒は売れる＝良いものは黙ってても売れる）」という考えは、もはやオープンソースプロジェクトのプロモーションには当てはまらない。もちろん、過剰なパッケージ化やマーケティングなどの極端な事態を避けるためには、オープンソースは最終的にコードに回帰しなければなりません。</w:t>
      </w:r>
      <w:r>
        <w:rPr>
          <w:rFonts w:ascii="Microsoft YaHei" w:eastAsia="Microsoft YaHei" w:hAnsi="Microsoft YaHei" w:cs="Microsoft YaHei"/>
          <w:color w:val="9D9D9D"/>
          <w:sz w:val="22"/>
        </w:rPr>
        <w:t>-“talk is cheap, show me the code”</w:t>
      </w:r>
    </w:p>
    <w:p w14:paraId="06C17E3D"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王栄：</w:t>
      </w:r>
      <w:r>
        <w:rPr>
          <w:rFonts w:ascii="Microsoft YaHei" w:eastAsia="Microsoft YaHei" w:hAnsi="Microsoft YaHei" w:cs="Microsoft YaHei"/>
          <w:color w:val="9D9D9D"/>
          <w:sz w:val="22"/>
        </w:rPr>
        <w:t>ポスト・エピデミックの時代、オフラインとオンラインのハイブリッドイ</w:t>
      </w:r>
      <w:r>
        <w:rPr>
          <w:rFonts w:ascii="Microsoft YaHei" w:eastAsia="Microsoft YaHei" w:hAnsi="Microsoft YaHei" w:cs="Microsoft YaHei"/>
          <w:color w:val="9D9D9D"/>
          <w:sz w:val="22"/>
        </w:rPr>
        <w:t>ベントは長く続くでしょうが、オフラインでの対面コミュニケーションは、開発者にとってかけがえのない経験になるはずです。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今後は、ツールやフォーマットのイノベーションを通じて、中国の開発者に適したハイブリッドイベントのベストプラクティスを模索していくことになると思います。</w:t>
      </w:r>
    </w:p>
    <w:p w14:paraId="4814AFEB"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CADA854" w14:textId="77777777" w:rsidR="004D63E1" w:rsidRDefault="001F21D8">
      <w:pPr>
        <w:pStyle w:val="3"/>
        <w:rPr>
          <w:rFonts w:ascii="Microsoft YaHei" w:eastAsia="Microsoft YaHei" w:hAnsi="Microsoft YaHei" w:cs="Microsoft YaHei"/>
        </w:rPr>
      </w:pPr>
      <w:bookmarkStart w:id="54" w:name="_heading=h.1v6jhkp1q0oq" w:colFirst="0" w:colLast="0"/>
      <w:bookmarkEnd w:id="54"/>
      <w:r>
        <w:rPr>
          <w:rFonts w:ascii="Microsoft YaHei" w:eastAsia="Microsoft YaHei" w:hAnsi="Microsoft YaHei" w:cs="Microsoft YaHei"/>
        </w:rPr>
        <w:t>4.11 ChatOps</w:t>
      </w:r>
      <w:r>
        <w:rPr>
          <w:rFonts w:ascii="Microsoft YaHei" w:eastAsia="Microsoft YaHei" w:hAnsi="Microsoft YaHei" w:cs="Microsoft YaHei"/>
        </w:rPr>
        <w:t>ツール</w:t>
      </w:r>
    </w:p>
    <w:p w14:paraId="0D1F962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現在、大多数の回答者は、プロジェクトを自動化するために</w:t>
      </w:r>
      <w:r>
        <w:rPr>
          <w:rFonts w:ascii="Microsoft YaHei" w:eastAsia="Microsoft YaHei" w:hAnsi="Microsoft YaHei" w:cs="Microsoft YaHei"/>
          <w:color w:val="333333"/>
          <w:sz w:val="22"/>
        </w:rPr>
        <w:t>ChatOps</w:t>
      </w:r>
      <w:r>
        <w:rPr>
          <w:rFonts w:ascii="Microsoft YaHei" w:eastAsia="Microsoft YaHei" w:hAnsi="Microsoft YaHei" w:cs="Microsoft YaHei"/>
          <w:color w:val="333333"/>
          <w:sz w:val="22"/>
        </w:rPr>
        <w:t>ツールを使用したことがありません。また、そのようなツールを使用したことがある人でも、</w:t>
      </w:r>
      <w:r>
        <w:rPr>
          <w:rFonts w:ascii="Microsoft YaHei" w:eastAsia="Microsoft YaHei" w:hAnsi="Microsoft YaHei" w:cs="Microsoft YaHei"/>
          <w:color w:val="333333"/>
          <w:sz w:val="22"/>
        </w:rPr>
        <w:t>Hubot</w:t>
      </w:r>
      <w:r>
        <w:rPr>
          <w:rFonts w:ascii="Microsoft YaHei" w:eastAsia="Microsoft YaHei" w:hAnsi="Microsoft YaHei" w:cs="Microsoft YaHei"/>
          <w:color w:val="333333"/>
          <w:sz w:val="22"/>
        </w:rPr>
        <w:t>が最も使用されている</w:t>
      </w:r>
      <w:r>
        <w:rPr>
          <w:rFonts w:ascii="Microsoft YaHei" w:eastAsia="Microsoft YaHei" w:hAnsi="Microsoft YaHei" w:cs="Microsoft YaHei"/>
          <w:color w:val="333333"/>
          <w:sz w:val="22"/>
        </w:rPr>
        <w:t>ChatOps</w:t>
      </w:r>
      <w:r>
        <w:rPr>
          <w:rFonts w:ascii="Microsoft YaHei" w:eastAsia="Microsoft YaHei" w:hAnsi="Microsoft YaHei" w:cs="Microsoft YaHei"/>
          <w:color w:val="333333"/>
          <w:sz w:val="22"/>
        </w:rPr>
        <w:t>ツールであり、ほとんどの人が正確な技術的詳細を知らないという結果になっています。</w:t>
      </w:r>
    </w:p>
    <w:p w14:paraId="0FD1194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6BFFCB4" wp14:editId="5E4E4CA5">
            <wp:extent cx="5760720" cy="3370921"/>
            <wp:effectExtent l="0" t="0" r="0" b="0"/>
            <wp:docPr id="1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760720" cy="3370921"/>
                    </a:xfrm>
                    <a:prstGeom prst="rect">
                      <a:avLst/>
                    </a:prstGeom>
                    <a:ln/>
                  </pic:spPr>
                </pic:pic>
              </a:graphicData>
            </a:graphic>
          </wp:inline>
        </w:drawing>
      </w:r>
    </w:p>
    <w:p w14:paraId="63C2DBCE" w14:textId="77777777" w:rsidR="004D63E1" w:rsidRDefault="001F21D8">
      <w:pPr>
        <w:pStyle w:val="3"/>
        <w:rPr>
          <w:rFonts w:ascii="Microsoft YaHei" w:eastAsia="Microsoft YaHei" w:hAnsi="Microsoft YaHei" w:cs="Microsoft YaHei"/>
          <w:color w:val="4CC2EE"/>
        </w:rPr>
      </w:pPr>
      <w:bookmarkStart w:id="55" w:name="_heading=h.ued55zv3spx5" w:colFirst="0" w:colLast="0"/>
      <w:bookmarkEnd w:id="5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45775E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F6102DB" w14:textId="77777777" w:rsidR="004D63E1" w:rsidRDefault="001F21D8">
      <w:pPr>
        <w:pStyle w:val="3"/>
        <w:rPr>
          <w:rFonts w:ascii="Microsoft YaHei" w:eastAsia="Microsoft YaHei" w:hAnsi="Microsoft YaHei" w:cs="Microsoft YaHei"/>
        </w:rPr>
      </w:pPr>
      <w:bookmarkStart w:id="56" w:name="_heading=h.resg6zkhxa0w" w:colFirst="0" w:colLast="0"/>
      <w:bookmarkEnd w:id="56"/>
      <w:r>
        <w:rPr>
          <w:rFonts w:ascii="Microsoft YaHei" w:eastAsia="Microsoft YaHei" w:hAnsi="Microsoft YaHei" w:cs="Microsoft YaHei"/>
        </w:rPr>
        <w:t xml:space="preserve">4.12 </w:t>
      </w:r>
      <w:r>
        <w:rPr>
          <w:rFonts w:ascii="Microsoft YaHei" w:eastAsia="Microsoft YaHei" w:hAnsi="Microsoft YaHei" w:cs="Microsoft YaHei"/>
        </w:rPr>
        <w:t>オープンソースコミュニティの測定の必要性</w:t>
      </w:r>
    </w:p>
    <w:p w14:paraId="17B73A0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以上が、オープンソースコミュニティの測定が必要であると考えており、プロジェクトや開発者の活動、プロジェクトの健全性、プロジェクトのインパクト、開発者の貢献度を測定することの重要性を認識しています。</w:t>
      </w:r>
    </w:p>
    <w:p w14:paraId="6B39769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CDF4C2D" wp14:editId="1D7A4C51">
            <wp:extent cx="5760720" cy="3467267"/>
            <wp:effectExtent l="0" t="0" r="0" b="0"/>
            <wp:docPr id="1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60720" cy="3467267"/>
                    </a:xfrm>
                    <a:prstGeom prst="rect">
                      <a:avLst/>
                    </a:prstGeom>
                    <a:ln/>
                  </pic:spPr>
                </pic:pic>
              </a:graphicData>
            </a:graphic>
          </wp:inline>
        </w:drawing>
      </w:r>
    </w:p>
    <w:p w14:paraId="1687F94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7CE7D8A" wp14:editId="47B3073A">
            <wp:extent cx="5760720" cy="3923811"/>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60720" cy="3923811"/>
                    </a:xfrm>
                    <a:prstGeom prst="rect">
                      <a:avLst/>
                    </a:prstGeom>
                    <a:ln/>
                  </pic:spPr>
                </pic:pic>
              </a:graphicData>
            </a:graphic>
          </wp:inline>
        </w:drawing>
      </w:r>
    </w:p>
    <w:p w14:paraId="7972815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A290BB8" wp14:editId="53B36EE7">
            <wp:extent cx="5760720" cy="3923811"/>
            <wp:effectExtent l="0" t="0" r="0" b="0"/>
            <wp:docPr id="1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60720" cy="3923811"/>
                    </a:xfrm>
                    <a:prstGeom prst="rect">
                      <a:avLst/>
                    </a:prstGeom>
                    <a:ln/>
                  </pic:spPr>
                </pic:pic>
              </a:graphicData>
            </a:graphic>
          </wp:inline>
        </w:drawing>
      </w:r>
    </w:p>
    <w:p w14:paraId="38D8C61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5B284B0" wp14:editId="4C991593">
            <wp:extent cx="5760720" cy="3923811"/>
            <wp:effectExtent l="0" t="0" r="0" b="0"/>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60720" cy="3923811"/>
                    </a:xfrm>
                    <a:prstGeom prst="rect">
                      <a:avLst/>
                    </a:prstGeom>
                    <a:ln/>
                  </pic:spPr>
                </pic:pic>
              </a:graphicData>
            </a:graphic>
          </wp:inline>
        </w:drawing>
      </w:r>
    </w:p>
    <w:p w14:paraId="6F333D8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7DD86BD" wp14:editId="7886CE6F">
            <wp:extent cx="5760720" cy="3923811"/>
            <wp:effectExtent l="0" t="0" r="0" b="0"/>
            <wp:docPr id="1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60720" cy="3923811"/>
                    </a:xfrm>
                    <a:prstGeom prst="rect">
                      <a:avLst/>
                    </a:prstGeom>
                    <a:ln/>
                  </pic:spPr>
                </pic:pic>
              </a:graphicData>
            </a:graphic>
          </wp:inline>
        </w:drawing>
      </w:r>
    </w:p>
    <w:p w14:paraId="1BCC95E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6AA66FE" wp14:editId="323E030E">
            <wp:extent cx="5760720" cy="3381915"/>
            <wp:effectExtent l="0" t="0" r="0" b="0"/>
            <wp:docPr id="1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760720" cy="3381915"/>
                    </a:xfrm>
                    <a:prstGeom prst="rect">
                      <a:avLst/>
                    </a:prstGeom>
                    <a:ln/>
                  </pic:spPr>
                </pic:pic>
              </a:graphicData>
            </a:graphic>
          </wp:inline>
        </w:drawing>
      </w:r>
    </w:p>
    <w:p w14:paraId="12A060F8" w14:textId="77777777" w:rsidR="004D63E1" w:rsidRDefault="001F21D8">
      <w:pPr>
        <w:pStyle w:val="3"/>
        <w:rPr>
          <w:rFonts w:ascii="Microsoft YaHei" w:eastAsia="Microsoft YaHei" w:hAnsi="Microsoft YaHei" w:cs="Microsoft YaHei"/>
          <w:color w:val="4CC2EE"/>
        </w:rPr>
      </w:pPr>
      <w:bookmarkStart w:id="57" w:name="_heading=h.908efnjxjqp6" w:colFirst="0" w:colLast="0"/>
      <w:bookmarkEnd w:id="5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2DB4C297" w14:textId="77777777" w:rsidR="004D63E1" w:rsidRDefault="001F21D8">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杨丽蕴：</w:t>
      </w:r>
      <w:r>
        <w:rPr>
          <w:rFonts w:ascii="Microsoft YaHei" w:eastAsia="Microsoft YaHei" w:hAnsi="Microsoft YaHei" w:cs="Microsoft YaHei"/>
          <w:color w:val="9D9D9D"/>
          <w:sz w:val="22"/>
        </w:rPr>
        <w:t>おそらく、時間を割いてアンケートに答えてくれる人は、オープンソースコミュニティのメトリクスに関心がある人たちだと思います。</w:t>
      </w:r>
    </w:p>
    <w:p w14:paraId="0A99F30D" w14:textId="77777777" w:rsidR="004D63E1" w:rsidRDefault="001F21D8">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lastRenderedPageBreak/>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CHAOSS</w:t>
      </w:r>
      <w:r>
        <w:rPr>
          <w:rFonts w:ascii="Microsoft YaHei" w:eastAsia="Microsoft YaHei" w:hAnsi="Microsoft YaHei" w:cs="Microsoft YaHei"/>
          <w:color w:val="9D9D9D"/>
          <w:sz w:val="22"/>
        </w:rPr>
        <w:t>プロジェクトの必要性を客観的に反映しています。</w:t>
      </w:r>
    </w:p>
    <w:p w14:paraId="4F0DE52E"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王蓉：</w:t>
      </w:r>
      <w:r>
        <w:rPr>
          <w:rFonts w:ascii="Microsoft YaHei" w:eastAsia="Microsoft YaHei" w:hAnsi="Microsoft YaHei" w:cs="Microsoft YaHei"/>
          <w:color w:val="9D9D9D"/>
          <w:sz w:val="22"/>
        </w:rPr>
        <w:t>開発者はオープンソース・メトリクスの重要性に関心を示していますが、現在、オープンソース・コミュニティのためのメトリクスが模索されています。しかし、共通して受け入れられる、自動化されたツールや、コミュニティが実装できる指標がありませんでした。</w:t>
      </w:r>
      <w:r>
        <w:rPr>
          <w:rFonts w:ascii="Microsoft YaHei" w:eastAsia="Microsoft YaHei" w:hAnsi="Microsoft YaHei" w:cs="Microsoft YaHei"/>
          <w:color w:val="9D9D9D"/>
          <w:sz w:val="22"/>
        </w:rPr>
        <w:t>OpenDigger</w:t>
      </w:r>
      <w:r>
        <w:rPr>
          <w:rFonts w:ascii="Microsoft YaHei" w:eastAsia="Microsoft YaHei" w:hAnsi="Microsoft YaHei" w:cs="Microsoft YaHei"/>
          <w:color w:val="9D9D9D"/>
          <w:sz w:val="22"/>
        </w:rPr>
        <w:t>などの</w:t>
      </w:r>
      <w:r>
        <w:rPr>
          <w:rFonts w:ascii="Microsoft YaHei" w:eastAsia="Microsoft YaHei" w:hAnsi="Microsoft YaHei" w:cs="Microsoft YaHei"/>
          <w:color w:val="9D9D9D"/>
          <w:sz w:val="22"/>
        </w:rPr>
        <w:t>プロジェクトが国際標準になることを望みます。</w:t>
      </w:r>
    </w:p>
    <w:p w14:paraId="631DFD09"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10812E9E" w14:textId="77777777" w:rsidR="004D63E1" w:rsidRDefault="001F21D8">
      <w:pPr>
        <w:pStyle w:val="3"/>
        <w:rPr>
          <w:rFonts w:ascii="Microsoft YaHei" w:eastAsia="Microsoft YaHei" w:hAnsi="Microsoft YaHei" w:cs="Microsoft YaHei"/>
        </w:rPr>
      </w:pPr>
      <w:bookmarkStart w:id="58" w:name="_heading=h.25jgzpt3ax9j" w:colFirst="0" w:colLast="0"/>
      <w:bookmarkEnd w:id="58"/>
      <w:r>
        <w:rPr>
          <w:rFonts w:ascii="Microsoft YaHei" w:eastAsia="Microsoft YaHei" w:hAnsi="Microsoft YaHei" w:cs="Microsoft YaHei"/>
        </w:rPr>
        <w:t xml:space="preserve">4.13 </w:t>
      </w:r>
      <w:r>
        <w:rPr>
          <w:rFonts w:ascii="Microsoft YaHei" w:eastAsia="Microsoft YaHei" w:hAnsi="Microsoft YaHei" w:cs="Microsoft YaHei"/>
        </w:rPr>
        <w:t>参加者がファウンデーションについて知っていること</w:t>
      </w:r>
    </w:p>
    <w:p w14:paraId="46E62FE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をよりよく知っていました。</w:t>
      </w:r>
    </w:p>
    <w:p w14:paraId="07C875D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007EF54" wp14:editId="1B7528AF">
            <wp:extent cx="5760720" cy="3370921"/>
            <wp:effectExtent l="0" t="0" r="0" b="0"/>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760720" cy="3370921"/>
                    </a:xfrm>
                    <a:prstGeom prst="rect">
                      <a:avLst/>
                    </a:prstGeom>
                    <a:ln/>
                  </pic:spPr>
                </pic:pic>
              </a:graphicData>
            </a:graphic>
          </wp:inline>
        </w:drawing>
      </w:r>
    </w:p>
    <w:p w14:paraId="305E0A3B" w14:textId="77777777" w:rsidR="004D63E1" w:rsidRDefault="001F21D8">
      <w:pPr>
        <w:pStyle w:val="3"/>
        <w:rPr>
          <w:rFonts w:ascii="Microsoft YaHei" w:eastAsia="Microsoft YaHei" w:hAnsi="Microsoft YaHei" w:cs="Microsoft YaHei"/>
          <w:color w:val="4CC2EE"/>
        </w:rPr>
      </w:pPr>
      <w:bookmarkStart w:id="59" w:name="_heading=h.gi5tpplqrmh9" w:colFirst="0" w:colLast="0"/>
      <w:bookmarkEnd w:id="5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22BB51B4"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トップ</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の財団は、強力なコミュニティガバナンスとインフルエンサーたちの影響力の恩恵を受けています。</w:t>
      </w:r>
    </w:p>
    <w:p w14:paraId="073A18D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AD6ED21" w14:textId="77777777" w:rsidR="004D63E1" w:rsidRDefault="001F21D8">
      <w:pPr>
        <w:pStyle w:val="3"/>
        <w:rPr>
          <w:rFonts w:ascii="Microsoft YaHei" w:eastAsia="Microsoft YaHei" w:hAnsi="Microsoft YaHei" w:cs="Microsoft YaHei"/>
        </w:rPr>
      </w:pPr>
      <w:bookmarkStart w:id="60" w:name="_heading=h.mjb9zhqgclkn" w:colFirst="0" w:colLast="0"/>
      <w:bookmarkEnd w:id="60"/>
      <w:r>
        <w:rPr>
          <w:rFonts w:ascii="Microsoft YaHei" w:eastAsia="Microsoft YaHei" w:hAnsi="Microsoft YaHei" w:cs="Microsoft YaHei"/>
        </w:rPr>
        <w:lastRenderedPageBreak/>
        <w:t xml:space="preserve">4.14 </w:t>
      </w:r>
      <w:r>
        <w:rPr>
          <w:rFonts w:ascii="Microsoft YaHei" w:eastAsia="Microsoft YaHei" w:hAnsi="Microsoft YaHei" w:cs="Microsoft YaHei"/>
        </w:rPr>
        <w:t>回答者が开放原子开源基金会</w:t>
      </w:r>
      <w:r>
        <w:rPr>
          <w:rFonts w:ascii="Microsoft YaHei" w:eastAsia="Microsoft YaHei" w:hAnsi="Microsoft YaHei" w:cs="Microsoft YaHei"/>
        </w:rPr>
        <w:t>(</w:t>
      </w:r>
      <w:r>
        <w:rPr>
          <w:rFonts w:ascii="Microsoft YaHei" w:eastAsia="Microsoft YaHei" w:hAnsi="Microsoft YaHei" w:cs="Microsoft YaHei"/>
        </w:rPr>
        <w:t>中国の</w:t>
      </w:r>
      <w:r>
        <w:rPr>
          <w:rFonts w:ascii="Microsoft YaHei" w:eastAsia="Microsoft YaHei" w:hAnsi="Microsoft YaHei" w:cs="Microsoft YaHei"/>
        </w:rPr>
        <w:t>OSS</w:t>
      </w:r>
      <w:r>
        <w:rPr>
          <w:rFonts w:ascii="Microsoft YaHei" w:eastAsia="Microsoft YaHei" w:hAnsi="Microsoft YaHei" w:cs="Microsoft YaHei"/>
        </w:rPr>
        <w:t>ファウンデーション</w:t>
      </w:r>
      <w:r>
        <w:rPr>
          <w:rFonts w:ascii="Microsoft YaHei" w:eastAsia="Microsoft YaHei" w:hAnsi="Microsoft YaHei" w:cs="Microsoft YaHei"/>
        </w:rPr>
        <w:t>)</w:t>
      </w:r>
      <w:r>
        <w:rPr>
          <w:rFonts w:ascii="Microsoft YaHei" w:eastAsia="Microsoft YaHei" w:hAnsi="Microsoft YaHei" w:cs="Microsoft YaHei"/>
        </w:rPr>
        <w:t>に期待すること</w:t>
      </w:r>
    </w:p>
    <w:p w14:paraId="0253F7B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多数は、オープンソースの概念、オープンソース文化の教育、コミュニティの構築、オープンソースエコシステムの構築を促進することができる开放原子开源基金会に対して肯定的な意見を持っています。また、国際的なオープンソースコミュニティと中国のオープンソースコミュニティの橋渡しをし、オープンソースプロジェクトの早期インキュベーションと中国のオープンソースコミュニティのリソースの統合をサポートすることができます。</w:t>
      </w:r>
    </w:p>
    <w:p w14:paraId="6A52CA18"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8A679C4" wp14:editId="259A5D40">
            <wp:extent cx="5760720" cy="4137848"/>
            <wp:effectExtent l="0" t="0" r="0" b="0"/>
            <wp:docPr id="1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60720" cy="4137848"/>
                    </a:xfrm>
                    <a:prstGeom prst="rect">
                      <a:avLst/>
                    </a:prstGeom>
                    <a:ln/>
                  </pic:spPr>
                </pic:pic>
              </a:graphicData>
            </a:graphic>
          </wp:inline>
        </w:drawing>
      </w:r>
    </w:p>
    <w:p w14:paraId="051FF7C8" w14:textId="77777777" w:rsidR="004D63E1" w:rsidRDefault="004D63E1">
      <w:pPr>
        <w:pStyle w:val="3"/>
        <w:rPr>
          <w:rFonts w:ascii="Microsoft YaHei" w:eastAsia="Microsoft YaHei" w:hAnsi="Microsoft YaHei" w:cs="Microsoft YaHei"/>
          <w:color w:val="4CC2EE"/>
        </w:rPr>
      </w:pPr>
      <w:bookmarkStart w:id="61" w:name="_heading=h.rkfrhbbwtj8a" w:colFirst="0" w:colLast="0"/>
      <w:bookmarkEnd w:id="61"/>
    </w:p>
    <w:p w14:paraId="36715DD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629E510" w14:textId="77777777" w:rsidR="004D63E1" w:rsidRDefault="001F21D8">
      <w:pPr>
        <w:pStyle w:val="3"/>
        <w:rPr>
          <w:rFonts w:ascii="Microsoft YaHei" w:eastAsia="Microsoft YaHei" w:hAnsi="Microsoft YaHei" w:cs="Microsoft YaHei"/>
        </w:rPr>
      </w:pPr>
      <w:bookmarkStart w:id="62" w:name="_heading=h.bu9xhf1nugfw" w:colFirst="0" w:colLast="0"/>
      <w:bookmarkEnd w:id="62"/>
      <w:r>
        <w:rPr>
          <w:rFonts w:ascii="Microsoft YaHei" w:eastAsia="Microsoft YaHei" w:hAnsi="Microsoft YaHei" w:cs="Microsoft YaHei"/>
        </w:rPr>
        <w:t xml:space="preserve">4.15 </w:t>
      </w:r>
      <w:r>
        <w:rPr>
          <w:rFonts w:ascii="Microsoft YaHei" w:eastAsia="Microsoft YaHei" w:hAnsi="Microsoft YaHei" w:cs="Microsoft YaHei"/>
        </w:rPr>
        <w:t>オープンソースへの貢献の多い企業</w:t>
      </w:r>
    </w:p>
    <w:p w14:paraId="0045562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回答者によると、オープンソースに最も貢献してい</w:t>
      </w:r>
      <w:r>
        <w:rPr>
          <w:rFonts w:ascii="Microsoft YaHei" w:eastAsia="Microsoft YaHei" w:hAnsi="Microsoft YaHei" w:cs="Microsoft YaHei"/>
          <w:color w:val="333333"/>
          <w:sz w:val="22"/>
        </w:rPr>
        <w:t>る国内企業のトップ</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は、アリババ、フ</w:t>
      </w:r>
      <w:r>
        <w:rPr>
          <w:rFonts w:ascii="Microsoft YaHei" w:eastAsia="Microsoft YaHei" w:hAnsi="Microsoft YaHei" w:cs="Microsoft YaHei"/>
          <w:color w:val="333333"/>
          <w:sz w:val="22"/>
        </w:rPr>
        <w:lastRenderedPageBreak/>
        <w:t>ァーウェイ、テンセントで、海外企業では、グーグルが最もオープンソースソフトウェアに貢献しており、次いで</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となっています。</w:t>
      </w:r>
    </w:p>
    <w:p w14:paraId="7F05F61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DF81C45" wp14:editId="22614980">
            <wp:extent cx="5760720" cy="3614756"/>
            <wp:effectExtent l="0" t="0" r="0" b="0"/>
            <wp:docPr id="1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60720" cy="3614756"/>
                    </a:xfrm>
                    <a:prstGeom prst="rect">
                      <a:avLst/>
                    </a:prstGeom>
                    <a:ln/>
                  </pic:spPr>
                </pic:pic>
              </a:graphicData>
            </a:graphic>
          </wp:inline>
        </w:drawing>
      </w:r>
      <w:r>
        <w:rPr>
          <w:rFonts w:ascii="Microsoft YaHei" w:eastAsia="Microsoft YaHei" w:hAnsi="Microsoft YaHei" w:cs="Microsoft YaHei"/>
          <w:noProof/>
          <w:color w:val="333333"/>
          <w:sz w:val="22"/>
        </w:rPr>
        <w:drawing>
          <wp:inline distT="0" distB="0" distL="0" distR="0" wp14:anchorId="094D8374" wp14:editId="7DB8A558">
            <wp:extent cx="5760720" cy="3538455"/>
            <wp:effectExtent l="0" t="0" r="0" b="0"/>
            <wp:docPr id="1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60720" cy="3538455"/>
                    </a:xfrm>
                    <a:prstGeom prst="rect">
                      <a:avLst/>
                    </a:prstGeom>
                    <a:ln/>
                  </pic:spPr>
                </pic:pic>
              </a:graphicData>
            </a:graphic>
          </wp:inline>
        </w:drawing>
      </w:r>
    </w:p>
    <w:p w14:paraId="22BFDDB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5A90D8B" w14:textId="77777777" w:rsidR="004D63E1" w:rsidRDefault="001F21D8">
      <w:pPr>
        <w:pStyle w:val="3"/>
        <w:rPr>
          <w:rFonts w:ascii="Microsoft YaHei" w:eastAsia="Microsoft YaHei" w:hAnsi="Microsoft YaHei" w:cs="Microsoft YaHei"/>
          <w:color w:val="4CC2EE"/>
        </w:rPr>
      </w:pPr>
      <w:bookmarkStart w:id="63" w:name="_heading=h.e4f2xwmeus5" w:colFirst="0" w:colLast="0"/>
      <w:bookmarkEnd w:id="63"/>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p>
    <w:p w14:paraId="31796E74"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b/>
          <w:color w:val="9D9D9D"/>
          <w:sz w:val="22"/>
        </w:rPr>
        <w:t>スティーブ・</w:t>
      </w:r>
      <w:r>
        <w:rPr>
          <w:rFonts w:ascii="Microsoft YaHei" w:eastAsia="Microsoft YaHei" w:hAnsi="Microsoft YaHei" w:cs="Microsoft YaHei"/>
          <w:color w:val="9D9D9D"/>
          <w:sz w:val="22"/>
        </w:rPr>
        <w:t>バルマー時代にソフトウェアを販売して大儲けしたベンダーから、このように影響力のあるオープンソース企業（マイクロソフト＋</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の買収）になったサティア・ナデラの戦略的ビジョンとリーダーシップには目を見張るものがあります。</w:t>
      </w:r>
    </w:p>
    <w:p w14:paraId="1A8F33A1"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02BC7904" w14:textId="77777777" w:rsidR="004D63E1" w:rsidRDefault="001F21D8">
      <w:pPr>
        <w:pStyle w:val="2"/>
        <w:rPr>
          <w:rFonts w:ascii="Microsoft YaHei" w:eastAsia="Microsoft YaHei" w:hAnsi="Microsoft YaHei" w:cs="Microsoft YaHei"/>
        </w:rPr>
      </w:pPr>
      <w:bookmarkStart w:id="64" w:name="_heading=h.gcdcwplr4zat" w:colFirst="0" w:colLast="0"/>
      <w:bookmarkEnd w:id="64"/>
      <w:r>
        <w:rPr>
          <w:rFonts w:ascii="Microsoft YaHei" w:eastAsia="Microsoft YaHei" w:hAnsi="Microsoft YaHei" w:cs="Microsoft YaHei"/>
        </w:rPr>
        <w:t>5.</w:t>
      </w:r>
      <w:r>
        <w:rPr>
          <w:rFonts w:ascii="Microsoft YaHei" w:eastAsia="Microsoft YaHei" w:hAnsi="Microsoft YaHei" w:cs="Microsoft YaHei"/>
        </w:rPr>
        <w:t>結論と謝辞</w:t>
      </w:r>
    </w:p>
    <w:p w14:paraId="137B338C" w14:textId="77777777" w:rsidR="004D63E1" w:rsidRDefault="001F21D8">
      <w:pPr>
        <w:spacing w:before="60" w:after="60" w:line="312" w:lineRule="auto"/>
        <w:jc w:val="left"/>
        <w:rPr>
          <w:rFonts w:ascii="Microsoft YaHei" w:eastAsia="Microsoft YaHei" w:hAnsi="Microsoft YaHei" w:cs="Microsoft YaHei"/>
          <w:color w:val="9D9D9D"/>
          <w:sz w:val="22"/>
        </w:rPr>
      </w:pPr>
      <w:r>
        <w:rPr>
          <w:rFonts w:ascii="Microsoft YaHei" w:eastAsia="Microsoft YaHei" w:hAnsi="Microsoft YaHei" w:cs="Microsoft YaHei"/>
          <w:color w:val="9D9D9D"/>
          <w:sz w:val="22"/>
        </w:rPr>
        <w:t>このアンケートは、普及や収集の面で凸凹があり、最終的にはオープンソースの世界のほんの一部を紹介しているに過ぎません。中国におけるオープンソースの構造はすでに変化しており、オープンソースの炎が燃え始めていることがよくわかります。この報告書がきっかけとなり、より多くのコミュニティや開発者が参加してくれることを願っています。</w:t>
      </w:r>
    </w:p>
    <w:p w14:paraId="787531F6"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430AB2BD" w14:textId="77777777" w:rsidR="004D63E1" w:rsidRDefault="001F21D8">
      <w:pPr>
        <w:spacing w:before="60" w:after="60" w:line="312" w:lineRule="auto"/>
        <w:jc w:val="left"/>
        <w:rPr>
          <w:rFonts w:ascii="Microsoft YaHei" w:eastAsia="Microsoft YaHei" w:hAnsi="Microsoft YaHei" w:cs="Microsoft YaHei"/>
          <w:color w:val="9D9D9D"/>
          <w:sz w:val="22"/>
        </w:rPr>
      </w:pPr>
      <w:r>
        <w:rPr>
          <w:rFonts w:ascii="Microsoft YaHei" w:eastAsia="Microsoft YaHei" w:hAnsi="Microsoft YaHei" w:cs="Microsoft YaHei"/>
          <w:color w:val="9D9D9D"/>
          <w:sz w:val="22"/>
        </w:rPr>
        <w:t>アンケートの設問や報告書類は、</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ほかのコードホスティングプラットフォーム、開源社公式サイト、パートナーサイトで公開され、</w:t>
      </w:r>
      <w:r>
        <w:rPr>
          <w:rFonts w:ascii="Microsoft YaHei" w:eastAsia="Microsoft YaHei" w:hAnsi="Microsoft YaHei" w:cs="Microsoft YaHei"/>
          <w:color w:val="9D9D9D"/>
          <w:sz w:val="22"/>
        </w:rPr>
        <w:t>Creative Commons Attribution-</w:t>
      </w:r>
      <w:r>
        <w:rPr>
          <w:rFonts w:ascii="Microsoft YaHei" w:eastAsia="Microsoft YaHei" w:hAnsi="Microsoft YaHei" w:cs="Microsoft YaHei"/>
          <w:color w:val="9D9D9D"/>
          <w:sz w:val="22"/>
        </w:rPr>
        <w:t>ShareAlike 4.0 International (CC BY-SA 4.0)</w:t>
      </w:r>
      <w:r>
        <w:rPr>
          <w:rFonts w:ascii="Microsoft YaHei" w:eastAsia="Microsoft YaHei" w:hAnsi="Microsoft YaHei" w:cs="Microsoft YaHei"/>
          <w:color w:val="9D9D9D"/>
          <w:sz w:val="22"/>
        </w:rPr>
        <w:t>ライセンスで共有されています。アンケートのデザインや報告書の内容についてご提案やアイデアがある場合は、</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上でパッチを提出していただき、報告書に追加・貢献していただくことができます。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あなたにとっての小さな一歩は、中国のオープンソースコミュニティ全体にとっての大きな一歩となるでしょう。</w:t>
      </w:r>
      <w:r>
        <w:br w:type="page"/>
      </w:r>
    </w:p>
    <w:p w14:paraId="0C77C69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6A0B5996" w14:textId="77777777" w:rsidR="004D63E1" w:rsidRDefault="001F21D8">
      <w:pPr>
        <w:pStyle w:val="1"/>
        <w:rPr>
          <w:rFonts w:ascii="Microsoft YaHei" w:eastAsia="Microsoft YaHei" w:hAnsi="Microsoft YaHei" w:cs="Microsoft YaHei"/>
        </w:rPr>
      </w:pPr>
      <w:bookmarkStart w:id="65" w:name="_heading=h.mzkoqxik37k4" w:colFirst="0" w:colLast="0"/>
      <w:bookmarkEnd w:id="65"/>
      <w:r>
        <w:rPr>
          <w:rFonts w:ascii="Microsoft YaHei" w:eastAsia="Microsoft YaHei" w:hAnsi="Microsoft YaHei" w:cs="Microsoft YaHei"/>
        </w:rPr>
        <w:t>2021</w:t>
      </w:r>
      <w:r>
        <w:rPr>
          <w:rFonts w:ascii="Microsoft YaHei" w:eastAsia="Microsoft YaHei" w:hAnsi="Microsoft YaHei" w:cs="Microsoft YaHei"/>
        </w:rPr>
        <w:t>年</w:t>
      </w:r>
      <w:r>
        <w:rPr>
          <w:rFonts w:ascii="Microsoft YaHei" w:eastAsia="Microsoft YaHei" w:hAnsi="Microsoft YaHei" w:cs="Microsoft YaHei"/>
        </w:rPr>
        <w:t xml:space="preserve"> </w:t>
      </w:r>
      <w:r>
        <w:rPr>
          <w:rFonts w:ascii="Microsoft YaHei" w:eastAsia="Microsoft YaHei" w:hAnsi="Microsoft YaHei" w:cs="Microsoft YaHei"/>
        </w:rPr>
        <w:t>中国オープンソース年度報告書</w:t>
      </w:r>
      <w:r>
        <w:rPr>
          <w:rFonts w:ascii="Microsoft YaHei" w:eastAsia="Microsoft YaHei" w:hAnsi="Microsoft YaHei" w:cs="Microsoft YaHei"/>
        </w:rPr>
        <w:t xml:space="preserve"> - </w:t>
      </w:r>
      <w:r>
        <w:rPr>
          <w:rFonts w:ascii="Microsoft YaHei" w:eastAsia="Microsoft YaHei" w:hAnsi="Microsoft YaHei" w:cs="Microsoft YaHei"/>
        </w:rPr>
        <w:t>データ編</w:t>
      </w:r>
    </w:p>
    <w:p w14:paraId="5078C68D" w14:textId="77777777" w:rsidR="004D63E1" w:rsidRDefault="001F21D8">
      <w:pPr>
        <w:pStyle w:val="2"/>
        <w:rPr>
          <w:rFonts w:ascii="Microsoft YaHei" w:eastAsia="Microsoft YaHei" w:hAnsi="Microsoft YaHei" w:cs="Microsoft YaHei"/>
        </w:rPr>
      </w:pPr>
      <w:bookmarkStart w:id="66" w:name="_heading=h.2kplx34su971" w:colFirst="0" w:colLast="0"/>
      <w:bookmarkEnd w:id="66"/>
      <w:r>
        <w:rPr>
          <w:rFonts w:ascii="Microsoft YaHei" w:eastAsia="Microsoft YaHei" w:hAnsi="Microsoft YaHei" w:cs="Microsoft YaHei"/>
        </w:rPr>
        <w:t>GitHub</w:t>
      </w:r>
      <w:r>
        <w:rPr>
          <w:rFonts w:ascii="Microsoft YaHei" w:eastAsia="Microsoft YaHei" w:hAnsi="Microsoft YaHei" w:cs="Microsoft YaHei"/>
        </w:rPr>
        <w:t>データ</w:t>
      </w:r>
    </w:p>
    <w:p w14:paraId="4466011D" w14:textId="77777777" w:rsidR="004D63E1" w:rsidRDefault="004D63E1">
      <w:pPr>
        <w:jc w:val="left"/>
        <w:rPr>
          <w:rFonts w:ascii="Microsoft YaHei" w:eastAsia="Microsoft YaHei" w:hAnsi="Microsoft YaHei" w:cs="Microsoft YaHei"/>
          <w:color w:val="333333"/>
          <w:sz w:val="22"/>
        </w:rPr>
      </w:pPr>
    </w:p>
    <w:p w14:paraId="184592F9" w14:textId="77777777" w:rsidR="004D63E1" w:rsidRDefault="001F21D8">
      <w:pPr>
        <w:pStyle w:val="3"/>
        <w:rPr>
          <w:rFonts w:ascii="Microsoft YaHei" w:eastAsia="Microsoft YaHei" w:hAnsi="Microsoft YaHei" w:cs="Microsoft YaHei"/>
        </w:rPr>
      </w:pPr>
      <w:bookmarkStart w:id="67" w:name="_heading=h.dsj6vzoq9y1w" w:colFirst="0" w:colLast="0"/>
      <w:bookmarkEnd w:id="67"/>
      <w:r>
        <w:rPr>
          <w:rFonts w:ascii="Microsoft YaHei" w:eastAsia="Microsoft YaHei" w:hAnsi="Microsoft YaHei" w:cs="Microsoft YaHei"/>
        </w:rPr>
        <w:t>活発度を測る式。</w:t>
      </w:r>
    </w:p>
    <w:p w14:paraId="4024215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FAC279E" wp14:editId="7A789B9B">
            <wp:extent cx="5760720" cy="125233"/>
            <wp:effectExtent l="0" t="0" r="0" b="0"/>
            <wp:docPr id="1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60720" cy="125233"/>
                    </a:xfrm>
                    <a:prstGeom prst="rect">
                      <a:avLst/>
                    </a:prstGeom>
                    <a:ln/>
                  </pic:spPr>
                </pic:pic>
              </a:graphicData>
            </a:graphic>
          </wp:inline>
        </w:drawing>
      </w:r>
    </w:p>
    <w:p w14:paraId="451FDA00"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FF686E3" wp14:editId="2FA19CCA">
            <wp:extent cx="1428750" cy="247650"/>
            <wp:effectExtent l="0" t="0" r="0" b="0"/>
            <wp:docPr id="1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1428750" cy="247650"/>
                    </a:xfrm>
                    <a:prstGeom prst="rect">
                      <a:avLst/>
                    </a:prstGeom>
                    <a:ln/>
                  </pic:spPr>
                </pic:pic>
              </a:graphicData>
            </a:graphic>
          </wp:inline>
        </w:drawing>
      </w:r>
    </w:p>
    <w:p w14:paraId="71FB1235" w14:textId="77777777" w:rsidR="004D63E1" w:rsidRDefault="001F21D8">
      <w:pPr>
        <w:jc w:val="lef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注：プロジェクトの活動では、現在のプロジェクトにおける開発者の行動に関するデータのみが考慮されます。</w:t>
      </w:r>
    </w:p>
    <w:p w14:paraId="47F65DC9" w14:textId="77777777" w:rsidR="004D63E1" w:rsidRDefault="004D63E1">
      <w:pPr>
        <w:jc w:val="left"/>
        <w:rPr>
          <w:rFonts w:ascii="Microsoft YaHei" w:eastAsia="Microsoft YaHei" w:hAnsi="Microsoft YaHei" w:cs="Microsoft YaHei"/>
          <w:color w:val="000000"/>
          <w:sz w:val="22"/>
        </w:rPr>
      </w:pPr>
    </w:p>
    <w:p w14:paraId="5178BC77" w14:textId="77777777" w:rsidR="004D63E1" w:rsidRDefault="001F21D8">
      <w:pPr>
        <w:pStyle w:val="3"/>
        <w:numPr>
          <w:ilvl w:val="0"/>
          <w:numId w:val="21"/>
        </w:numPr>
        <w:ind w:left="616" w:hanging="616"/>
        <w:rPr>
          <w:rFonts w:ascii="Microsoft YaHei" w:eastAsia="Microsoft YaHei" w:hAnsi="Microsoft YaHei" w:cs="Microsoft YaHei"/>
        </w:rPr>
      </w:pPr>
      <w:bookmarkStart w:id="68" w:name="_heading=h.nn38u6fnizf4" w:colFirst="0" w:colLast="0"/>
      <w:bookmarkEnd w:id="68"/>
      <w:r>
        <w:rPr>
          <w:rFonts w:ascii="Microsoft YaHei" w:eastAsia="Microsoft YaHei" w:hAnsi="Microsoft YaHei" w:cs="Microsoft YaHei"/>
        </w:rPr>
        <w:t>世界活動ランキングトップ</w:t>
      </w:r>
      <w:r>
        <w:rPr>
          <w:rFonts w:ascii="Microsoft YaHei" w:eastAsia="Microsoft YaHei" w:hAnsi="Microsoft YaHei" w:cs="Microsoft YaHei"/>
        </w:rPr>
        <w:t>10</w:t>
      </w:r>
    </w:p>
    <w:p w14:paraId="1FE2EFE8" w14:textId="77777777" w:rsidR="004D63E1" w:rsidRDefault="001F21D8">
      <w:r>
        <w:rPr>
          <w:noProof/>
        </w:rPr>
        <w:drawing>
          <wp:inline distT="0" distB="0" distL="0" distR="0" wp14:anchorId="6608C1A1" wp14:editId="78F92BEE">
            <wp:extent cx="5760720" cy="3434715"/>
            <wp:effectExtent l="0" t="0" r="0" b="0"/>
            <wp:docPr id="151" name="image6.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png" descr="テーブル&#10;&#10;自動的に生成された説明"/>
                    <pic:cNvPicPr preferRelativeResize="0"/>
                  </pic:nvPicPr>
                  <pic:blipFill>
                    <a:blip r:embed="rId54"/>
                    <a:srcRect/>
                    <a:stretch>
                      <a:fillRect/>
                    </a:stretch>
                  </pic:blipFill>
                  <pic:spPr>
                    <a:xfrm>
                      <a:off x="0" y="0"/>
                      <a:ext cx="5760720" cy="3434715"/>
                    </a:xfrm>
                    <a:prstGeom prst="rect">
                      <a:avLst/>
                    </a:prstGeom>
                    <a:ln/>
                  </pic:spPr>
                </pic:pic>
              </a:graphicData>
            </a:graphic>
          </wp:inline>
        </w:drawing>
      </w:r>
    </w:p>
    <w:p w14:paraId="601A667B" w14:textId="77777777" w:rsidR="004D63E1" w:rsidRDefault="001F21D8">
      <w:pPr>
        <w:pStyle w:val="4"/>
        <w:rPr>
          <w:rFonts w:ascii="Microsoft YaHei" w:eastAsia="Microsoft YaHei" w:hAnsi="Microsoft YaHei" w:cs="Microsoft YaHei"/>
        </w:rPr>
      </w:pPr>
      <w:bookmarkStart w:id="69" w:name="_heading=h.miwyv1a79cmb" w:colFirst="0" w:colLast="0"/>
      <w:bookmarkEnd w:id="69"/>
      <w:r>
        <w:rPr>
          <w:rFonts w:ascii="Microsoft YaHei" w:eastAsia="Microsoft YaHei" w:hAnsi="Microsoft YaHei" w:cs="Microsoft YaHei"/>
        </w:rPr>
        <w:lastRenderedPageBreak/>
        <w:t>VSCode</w:t>
      </w:r>
      <w:r>
        <w:rPr>
          <w:rFonts w:ascii="Microsoft YaHei" w:eastAsia="Microsoft YaHei" w:hAnsi="Microsoft YaHei" w:cs="Microsoft YaHei"/>
        </w:rPr>
        <w:t>の作業時間分布</w:t>
      </w:r>
    </w:p>
    <w:p w14:paraId="6FDA564C" w14:textId="77777777" w:rsidR="004D63E1" w:rsidRDefault="001F21D8">
      <w:pPr>
        <w:jc w:val="left"/>
        <w:rPr>
          <w:rFonts w:ascii="Microsoft YaHei" w:eastAsia="Microsoft YaHei" w:hAnsi="Microsoft YaHei" w:cs="Microsoft YaHei"/>
          <w:color w:val="000000"/>
          <w:sz w:val="22"/>
        </w:rPr>
      </w:pPr>
      <w:r>
        <w:rPr>
          <w:rFonts w:ascii="Microsoft YaHei" w:eastAsia="Microsoft YaHei" w:hAnsi="Microsoft YaHei" w:cs="Microsoft YaHei"/>
          <w:noProof/>
          <w:color w:val="000000"/>
          <w:sz w:val="22"/>
        </w:rPr>
        <w:drawing>
          <wp:inline distT="0" distB="0" distL="0" distR="0" wp14:anchorId="0A173FA0" wp14:editId="38F0A1D6">
            <wp:extent cx="5760720" cy="1922124"/>
            <wp:effectExtent l="0" t="0" r="0" b="0"/>
            <wp:docPr id="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60720" cy="1922124"/>
                    </a:xfrm>
                    <a:prstGeom prst="rect">
                      <a:avLst/>
                    </a:prstGeom>
                    <a:ln/>
                  </pic:spPr>
                </pic:pic>
              </a:graphicData>
            </a:graphic>
          </wp:inline>
        </w:drawing>
      </w:r>
    </w:p>
    <w:p w14:paraId="262D84BE" w14:textId="77777777" w:rsidR="004D63E1" w:rsidRDefault="001F21D8">
      <w:pPr>
        <w:jc w:val="lef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活動内容や具体的なデータにしても、視覚的なチャートにしても、</w:t>
      </w:r>
      <w:r>
        <w:rPr>
          <w:rFonts w:ascii="Microsoft YaHei" w:eastAsia="Microsoft YaHei" w:hAnsi="Microsoft YaHei" w:cs="Microsoft YaHei"/>
          <w:color w:val="000000"/>
          <w:sz w:val="22"/>
        </w:rPr>
        <w:t>VSCode</w:t>
      </w:r>
      <w:r>
        <w:rPr>
          <w:rFonts w:ascii="Microsoft YaHei" w:eastAsia="Microsoft YaHei" w:hAnsi="Microsoft YaHei" w:cs="Microsoft YaHei"/>
          <w:color w:val="000000"/>
          <w:sz w:val="22"/>
        </w:rPr>
        <w:t>は価値ある国際的なオープンソースプロジェクトであり、多くの参加者がいて、</w:t>
      </w:r>
      <w:r>
        <w:rPr>
          <w:rFonts w:ascii="Microsoft YaHei" w:eastAsia="Microsoft YaHei" w:hAnsi="Microsoft YaHei" w:cs="Microsoft YaHei"/>
          <w:sz w:val="22"/>
        </w:rPr>
        <w:t>コミットの時間を見ると、</w:t>
      </w:r>
      <w:r>
        <w:rPr>
          <w:rFonts w:ascii="Microsoft YaHei" w:eastAsia="Microsoft YaHei" w:hAnsi="Microsoft YaHei" w:cs="Microsoft YaHei"/>
          <w:color w:val="000000"/>
          <w:sz w:val="22"/>
        </w:rPr>
        <w:t>地理的にも広い範囲をカバーしています。</w:t>
      </w:r>
    </w:p>
    <w:p w14:paraId="3B4A2C7D" w14:textId="77777777" w:rsidR="004D63E1" w:rsidRDefault="004D63E1">
      <w:pPr>
        <w:jc w:val="left"/>
        <w:rPr>
          <w:rFonts w:ascii="Microsoft YaHei" w:eastAsia="Microsoft YaHei" w:hAnsi="Microsoft YaHei" w:cs="Microsoft YaHei"/>
          <w:sz w:val="22"/>
        </w:rPr>
      </w:pPr>
    </w:p>
    <w:p w14:paraId="27998B7B" w14:textId="77777777" w:rsidR="004D63E1" w:rsidRDefault="001F21D8">
      <w:pPr>
        <w:pStyle w:val="4"/>
        <w:rPr>
          <w:rFonts w:ascii="Microsoft YaHei" w:eastAsia="Microsoft YaHei" w:hAnsi="Microsoft YaHei" w:cs="Microsoft YaHei"/>
        </w:rPr>
      </w:pPr>
      <w:bookmarkStart w:id="70" w:name="_heading=h.1gzmxwv0spic" w:colFirst="0" w:colLast="0"/>
      <w:bookmarkEnd w:id="70"/>
      <w:r>
        <w:rPr>
          <w:rFonts w:ascii="Microsoft YaHei" w:eastAsia="Microsoft YaHei" w:hAnsi="Microsoft YaHei" w:cs="Microsoft YaHei"/>
        </w:rPr>
        <w:t>NixOS/nixpkgs</w:t>
      </w:r>
      <w:r>
        <w:rPr>
          <w:rFonts w:ascii="Microsoft YaHei" w:eastAsia="Microsoft YaHei" w:hAnsi="Microsoft YaHei" w:cs="Microsoft YaHei"/>
        </w:rPr>
        <w:t>作業時間分布穿孔図</w:t>
      </w:r>
    </w:p>
    <w:p w14:paraId="4888BFE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27D57E0" wp14:editId="1DA0EAA5">
            <wp:extent cx="5760720" cy="1922124"/>
            <wp:effectExtent l="0" t="0" r="0" b="0"/>
            <wp:docPr id="1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760720" cy="1922124"/>
                    </a:xfrm>
                    <a:prstGeom prst="rect">
                      <a:avLst/>
                    </a:prstGeom>
                    <a:ln/>
                  </pic:spPr>
                </pic:pic>
              </a:graphicData>
            </a:graphic>
          </wp:inline>
        </w:drawing>
      </w:r>
    </w:p>
    <w:p w14:paraId="4135FE8B"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121212"/>
          <w:sz w:val="22"/>
        </w:rPr>
        <w:t>Linux</w:t>
      </w:r>
      <w:r>
        <w:rPr>
          <w:rFonts w:ascii="Microsoft YaHei" w:eastAsia="Microsoft YaHei" w:hAnsi="Microsoft YaHei" w:cs="Microsoft YaHei"/>
          <w:color w:val="121212"/>
          <w:sz w:val="22"/>
        </w:rPr>
        <w:t>を使ったことのある開発者なら誰でもパッケージのバージョン対立に悩まされたことがあると思いますが、</w:t>
      </w:r>
      <w:r>
        <w:rPr>
          <w:rFonts w:ascii="Microsoft YaHei" w:eastAsia="Microsoft YaHei" w:hAnsi="Microsoft YaHei" w:cs="Microsoft YaHei"/>
          <w:color w:val="121212"/>
          <w:sz w:val="22"/>
        </w:rPr>
        <w:t>NixOS</w:t>
      </w:r>
      <w:r>
        <w:rPr>
          <w:rFonts w:ascii="Microsoft YaHei" w:eastAsia="Microsoft YaHei" w:hAnsi="Microsoft YaHei" w:cs="Microsoft YaHei"/>
          <w:color w:val="121212"/>
          <w:sz w:val="22"/>
        </w:rPr>
        <w:t>システムはその優れたパッケージ管理ツールで多くの支持を得ています。</w:t>
      </w:r>
      <w:r>
        <w:rPr>
          <w:rFonts w:ascii="Microsoft YaHei" w:eastAsia="Microsoft YaHei" w:hAnsi="Microsoft YaHei" w:cs="Microsoft YaHei"/>
          <w:color w:val="121212"/>
          <w:sz w:val="22"/>
        </w:rPr>
        <w:t>1</w:t>
      </w:r>
      <w:r>
        <w:rPr>
          <w:rFonts w:ascii="Microsoft YaHei" w:eastAsia="Microsoft YaHei" w:hAnsi="Microsoft YaHei" w:cs="Microsoft YaHei"/>
          <w:color w:val="121212"/>
          <w:sz w:val="22"/>
        </w:rPr>
        <w:t>年経った今</w:t>
      </w:r>
      <w:r>
        <w:rPr>
          <w:rFonts w:ascii="Microsoft YaHei" w:eastAsia="Microsoft YaHei" w:hAnsi="Microsoft YaHei" w:cs="Microsoft YaHei"/>
          <w:color w:val="000000"/>
          <w:sz w:val="22"/>
        </w:rPr>
        <w:t>でも、</w:t>
      </w:r>
      <w:r>
        <w:rPr>
          <w:rFonts w:ascii="Microsoft YaHei" w:eastAsia="Microsoft YaHei" w:hAnsi="Microsoft YaHei" w:cs="Microsoft YaHei"/>
          <w:color w:val="000000"/>
          <w:sz w:val="22"/>
        </w:rPr>
        <w:t>NixOS/nixpkgs</w:t>
      </w:r>
      <w:r>
        <w:rPr>
          <w:rFonts w:ascii="Microsoft YaHei" w:eastAsia="Microsoft YaHei" w:hAnsi="Microsoft YaHei" w:cs="Microsoft YaHei"/>
          <w:color w:val="000000"/>
          <w:sz w:val="22"/>
        </w:rPr>
        <w:t>は非常に重要な位置を占めていますので、これからも期待していてください。</w:t>
      </w:r>
    </w:p>
    <w:p w14:paraId="4F72F23D" w14:textId="77777777" w:rsidR="004D63E1" w:rsidRDefault="004D63E1">
      <w:pPr>
        <w:jc w:val="left"/>
        <w:rPr>
          <w:rFonts w:ascii="Microsoft YaHei" w:eastAsia="Microsoft YaHei" w:hAnsi="Microsoft YaHei" w:cs="Microsoft YaHei"/>
          <w:color w:val="333333"/>
          <w:sz w:val="22"/>
        </w:rPr>
      </w:pPr>
    </w:p>
    <w:p w14:paraId="07C3DC8A" w14:textId="77777777" w:rsidR="004D63E1" w:rsidRDefault="004D63E1">
      <w:pPr>
        <w:spacing w:before="60" w:after="60"/>
        <w:jc w:val="left"/>
        <w:rPr>
          <w:rFonts w:ascii="Microsoft YaHei" w:eastAsia="Microsoft YaHei" w:hAnsi="Microsoft YaHei" w:cs="Microsoft YaHei"/>
          <w:color w:val="333333"/>
          <w:sz w:val="22"/>
        </w:rPr>
      </w:pPr>
    </w:p>
    <w:p w14:paraId="7FF04D75" w14:textId="77777777" w:rsidR="004D63E1" w:rsidRDefault="004D63E1">
      <w:pPr>
        <w:pBdr>
          <w:bottom w:val="single" w:sz="8" w:space="1" w:color="000000"/>
          <w:between w:val="single" w:sz="8" w:space="1" w:color="000000"/>
        </w:pBdr>
        <w:spacing w:before="60" w:after="60"/>
        <w:jc w:val="left"/>
        <w:rPr>
          <w:rFonts w:ascii="Microsoft YaHei" w:eastAsia="Microsoft YaHei" w:hAnsi="Microsoft YaHei" w:cs="Microsoft YaHei"/>
          <w:color w:val="333333"/>
          <w:sz w:val="22"/>
        </w:rPr>
      </w:pPr>
    </w:p>
    <w:p w14:paraId="40D86B9A" w14:textId="77777777" w:rsidR="004D63E1" w:rsidRDefault="001F21D8">
      <w:pPr>
        <w:pStyle w:val="3"/>
        <w:rPr>
          <w:rFonts w:ascii="Microsoft YaHei" w:eastAsia="Microsoft YaHei" w:hAnsi="Microsoft YaHei" w:cs="Microsoft YaHei"/>
        </w:rPr>
      </w:pPr>
      <w:bookmarkStart w:id="71" w:name="_heading=h.5bnyeuowi96a" w:colFirst="0" w:colLast="0"/>
      <w:bookmarkEnd w:id="71"/>
      <w:r>
        <w:rPr>
          <w:rFonts w:ascii="Microsoft YaHei" w:eastAsia="Microsoft YaHei" w:hAnsi="Microsoft YaHei" w:cs="Microsoft YaHei"/>
        </w:rPr>
        <w:lastRenderedPageBreak/>
        <w:t>II.</w:t>
      </w:r>
      <w:r>
        <w:rPr>
          <w:rFonts w:ascii="Microsoft YaHei" w:eastAsia="Microsoft YaHei" w:hAnsi="Microsoft YaHei" w:cs="Microsoft YaHei"/>
        </w:rPr>
        <w:t>中国</w:t>
      </w:r>
      <w:r>
        <w:rPr>
          <w:rFonts w:ascii="Microsoft YaHei" w:eastAsia="Microsoft YaHei" w:hAnsi="Microsoft YaHei" w:cs="Microsoft YaHei"/>
        </w:rPr>
        <w:t>OSS</w:t>
      </w:r>
      <w:r>
        <w:rPr>
          <w:rFonts w:ascii="Microsoft YaHei" w:eastAsia="Microsoft YaHei" w:hAnsi="Microsoft YaHei" w:cs="Microsoft YaHei"/>
        </w:rPr>
        <w:t>で活発度トップ</w:t>
      </w:r>
      <w:r>
        <w:rPr>
          <w:rFonts w:ascii="Microsoft YaHei" w:eastAsia="Microsoft YaHei" w:hAnsi="Microsoft YaHei" w:cs="Microsoft YaHei"/>
        </w:rPr>
        <w:t>30</w:t>
      </w:r>
    </w:p>
    <w:p w14:paraId="49A4D494" w14:textId="77777777" w:rsidR="004D63E1" w:rsidRDefault="001F21D8">
      <w:pPr>
        <w:spacing w:before="60" w:after="60"/>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1566D3F" wp14:editId="2BA9E84C">
            <wp:extent cx="5760720" cy="6572250"/>
            <wp:effectExtent l="0" t="0" r="0" b="0"/>
            <wp:docPr id="154" name="image1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15.png" descr="テーブル&#10;&#10;自動的に生成された説明"/>
                    <pic:cNvPicPr preferRelativeResize="0"/>
                  </pic:nvPicPr>
                  <pic:blipFill>
                    <a:blip r:embed="rId57"/>
                    <a:srcRect/>
                    <a:stretch>
                      <a:fillRect/>
                    </a:stretch>
                  </pic:blipFill>
                  <pic:spPr>
                    <a:xfrm>
                      <a:off x="0" y="0"/>
                      <a:ext cx="5760720" cy="6572250"/>
                    </a:xfrm>
                    <a:prstGeom prst="rect">
                      <a:avLst/>
                    </a:prstGeom>
                    <a:ln/>
                  </pic:spPr>
                </pic:pic>
              </a:graphicData>
            </a:graphic>
          </wp:inline>
        </w:drawing>
      </w:r>
      <w:r>
        <w:t xml:space="preserve"> </w:t>
      </w:r>
      <w:r>
        <w:rPr>
          <w:rFonts w:ascii="Microsoft YaHei" w:eastAsia="Microsoft YaHei" w:hAnsi="Microsoft YaHei" w:cs="Microsoft YaHei"/>
          <w:noProof/>
          <w:color w:val="333333"/>
          <w:sz w:val="22"/>
        </w:rPr>
        <w:lastRenderedPageBreak/>
        <w:drawing>
          <wp:inline distT="0" distB="0" distL="0" distR="0" wp14:anchorId="3041805B" wp14:editId="5BE5E73E">
            <wp:extent cx="5760720" cy="6523355"/>
            <wp:effectExtent l="0" t="0" r="0" b="0"/>
            <wp:docPr id="155" name="image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png" descr="テーブル&#10;&#10;自動的に生成された説明"/>
                    <pic:cNvPicPr preferRelativeResize="0"/>
                  </pic:nvPicPr>
                  <pic:blipFill>
                    <a:blip r:embed="rId58"/>
                    <a:srcRect/>
                    <a:stretch>
                      <a:fillRect/>
                    </a:stretch>
                  </pic:blipFill>
                  <pic:spPr>
                    <a:xfrm>
                      <a:off x="0" y="0"/>
                      <a:ext cx="5760720" cy="6523355"/>
                    </a:xfrm>
                    <a:prstGeom prst="rect">
                      <a:avLst/>
                    </a:prstGeom>
                    <a:ln/>
                  </pic:spPr>
                </pic:pic>
              </a:graphicData>
            </a:graphic>
          </wp:inline>
        </w:drawing>
      </w:r>
    </w:p>
    <w:p w14:paraId="537BFF3E" w14:textId="77777777" w:rsidR="004D63E1" w:rsidRDefault="001F21D8">
      <w:pPr>
        <w:pStyle w:val="4"/>
        <w:rPr>
          <w:rFonts w:ascii="Microsoft YaHei" w:eastAsia="Microsoft YaHei" w:hAnsi="Microsoft YaHei" w:cs="Microsoft YaHei"/>
        </w:rPr>
      </w:pPr>
      <w:bookmarkStart w:id="72" w:name="_heading=h.sn3vj2idwt35" w:colFirst="0" w:colLast="0"/>
      <w:bookmarkEnd w:id="72"/>
      <w:r>
        <w:rPr>
          <w:rFonts w:ascii="Microsoft YaHei" w:eastAsia="Microsoft YaHei" w:hAnsi="Microsoft YaHei" w:cs="Microsoft YaHei"/>
        </w:rPr>
        <w:lastRenderedPageBreak/>
        <w:t>PaddlePaddle/Paddle</w:t>
      </w:r>
      <w:r>
        <w:rPr>
          <w:rFonts w:ascii="Microsoft YaHei" w:eastAsia="Microsoft YaHei" w:hAnsi="Microsoft YaHei" w:cs="Microsoft YaHei"/>
        </w:rPr>
        <w:t>の作業時間分布</w:t>
      </w:r>
    </w:p>
    <w:p w14:paraId="56FBC05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DE51A9B" wp14:editId="793A610E">
            <wp:extent cx="5760720" cy="1922124"/>
            <wp:effectExtent l="0" t="0" r="0" b="0"/>
            <wp:docPr id="1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760720" cy="1922124"/>
                    </a:xfrm>
                    <a:prstGeom prst="rect">
                      <a:avLst/>
                    </a:prstGeom>
                    <a:ln/>
                  </pic:spPr>
                </pic:pic>
              </a:graphicData>
            </a:graphic>
          </wp:inline>
        </w:drawing>
      </w:r>
    </w:p>
    <w:p w14:paraId="130DD89E" w14:textId="77777777" w:rsidR="004D63E1" w:rsidRDefault="001F21D8">
      <w:pPr>
        <w:pStyle w:val="4"/>
        <w:rPr>
          <w:rFonts w:ascii="Microsoft YaHei" w:eastAsia="Microsoft YaHei" w:hAnsi="Microsoft YaHei" w:cs="Microsoft YaHei"/>
        </w:rPr>
      </w:pPr>
      <w:bookmarkStart w:id="73" w:name="_heading=h.3e45lju48fpe" w:colFirst="0" w:colLast="0"/>
      <w:bookmarkEnd w:id="73"/>
      <w:r>
        <w:rPr>
          <w:rFonts w:ascii="Microsoft YaHei" w:eastAsia="Microsoft YaHei" w:hAnsi="Microsoft YaHei" w:cs="Microsoft YaHei"/>
        </w:rPr>
        <w:t>ant-design/ant-design</w:t>
      </w:r>
      <w:r>
        <w:rPr>
          <w:rFonts w:ascii="Microsoft YaHei" w:eastAsia="Microsoft YaHei" w:hAnsi="Microsoft YaHei" w:cs="Microsoft YaHei"/>
        </w:rPr>
        <w:t>作業時間分布</w:t>
      </w:r>
    </w:p>
    <w:p w14:paraId="153BDC2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FAA517E" wp14:editId="54052EE8">
            <wp:extent cx="5760720" cy="1922124"/>
            <wp:effectExtent l="0" t="0" r="0" b="0"/>
            <wp:docPr id="1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760720" cy="1922124"/>
                    </a:xfrm>
                    <a:prstGeom prst="rect">
                      <a:avLst/>
                    </a:prstGeom>
                    <a:ln/>
                  </pic:spPr>
                </pic:pic>
              </a:graphicData>
            </a:graphic>
          </wp:inline>
        </w:drawing>
      </w:r>
    </w:p>
    <w:p w14:paraId="347A555C" w14:textId="77777777" w:rsidR="004D63E1" w:rsidRDefault="001F21D8">
      <w:pPr>
        <w:pStyle w:val="4"/>
        <w:rPr>
          <w:rFonts w:ascii="Microsoft YaHei" w:eastAsia="Microsoft YaHei" w:hAnsi="Microsoft YaHei" w:cs="Microsoft YaHei"/>
        </w:rPr>
      </w:pPr>
      <w:bookmarkStart w:id="74" w:name="_heading=h.qy8tcy60kubs" w:colFirst="0" w:colLast="0"/>
      <w:bookmarkEnd w:id="74"/>
      <w:r>
        <w:rPr>
          <w:rFonts w:ascii="Microsoft YaHei" w:eastAsia="Microsoft YaHei" w:hAnsi="Microsoft YaHei" w:cs="Microsoft YaHei"/>
        </w:rPr>
        <w:t>pingcap/tidb</w:t>
      </w:r>
      <w:r>
        <w:rPr>
          <w:rFonts w:ascii="Microsoft YaHei" w:eastAsia="Microsoft YaHei" w:hAnsi="Microsoft YaHei" w:cs="Microsoft YaHei"/>
        </w:rPr>
        <w:t>の作業時間分布</w:t>
      </w:r>
      <w:r>
        <w:rPr>
          <w:rFonts w:ascii="Microsoft YaHei" w:eastAsia="Microsoft YaHei" w:hAnsi="Microsoft YaHei" w:cs="Microsoft YaHei"/>
          <w:noProof/>
        </w:rPr>
        <w:drawing>
          <wp:inline distT="0" distB="0" distL="0" distR="0" wp14:anchorId="65E555D7" wp14:editId="2A1B17F6">
            <wp:extent cx="5760720" cy="1922124"/>
            <wp:effectExtent l="0" t="0" r="0" b="0"/>
            <wp:docPr id="1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760720" cy="1922124"/>
                    </a:xfrm>
                    <a:prstGeom prst="rect">
                      <a:avLst/>
                    </a:prstGeom>
                    <a:ln/>
                  </pic:spPr>
                </pic:pic>
              </a:graphicData>
            </a:graphic>
          </wp:inline>
        </w:drawing>
      </w:r>
    </w:p>
    <w:p w14:paraId="542967F0" w14:textId="77777777" w:rsidR="004D63E1" w:rsidRDefault="001F21D8">
      <w:pPr>
        <w:pStyle w:val="3"/>
        <w:rPr>
          <w:rFonts w:ascii="Microsoft YaHei" w:eastAsia="Microsoft YaHei" w:hAnsi="Microsoft YaHei" w:cs="Microsoft YaHei"/>
          <w:color w:val="4CC2EE"/>
        </w:rPr>
      </w:pPr>
      <w:bookmarkStart w:id="75" w:name="_heading=h.4l1sjxa7gtmi" w:colFirst="0" w:colLast="0"/>
      <w:bookmarkEnd w:id="7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538540E5"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王栄：</w:t>
      </w:r>
      <w:r>
        <w:rPr>
          <w:rFonts w:ascii="Microsoft YaHei" w:eastAsia="Microsoft YaHei" w:hAnsi="Microsoft YaHei" w:cs="Microsoft YaHei"/>
          <w:color w:val="9D9D9D"/>
          <w:sz w:val="22"/>
        </w:rPr>
        <w:t>同じ大きなプロジェクトのリポジトリを一つの単位として集約することで、私たちや開発者がより多くの中国のトップオープンソースプロジェクトを見ることができる</w:t>
      </w:r>
      <w:r>
        <w:rPr>
          <w:rFonts w:ascii="Microsoft YaHei" w:eastAsia="Microsoft YaHei" w:hAnsi="Microsoft YaHei" w:cs="Microsoft YaHei"/>
          <w:color w:val="9D9D9D"/>
          <w:sz w:val="22"/>
        </w:rPr>
        <w:lastRenderedPageBreak/>
        <w:t>ようになるので、今後のリストに期待しています。</w:t>
      </w:r>
    </w:p>
    <w:p w14:paraId="3A1781CF"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段西華：</w:t>
      </w:r>
      <w:r>
        <w:rPr>
          <w:rFonts w:ascii="Microsoft YaHei" w:eastAsia="Microsoft YaHei" w:hAnsi="Microsoft YaHei" w:cs="Microsoft YaHei"/>
          <w:color w:val="9D9D9D"/>
          <w:sz w:val="22"/>
        </w:rPr>
        <w:t>私はアクターとコメントは、プロジェクトの活動を測定するためにも偏っているように思えます。</w:t>
      </w:r>
      <w:r>
        <w:rPr>
          <w:rFonts w:ascii="Microsoft YaHei" w:eastAsia="Microsoft YaHei" w:hAnsi="Microsoft YaHei" w:cs="Microsoft YaHei"/>
          <w:color w:val="9D9D9D"/>
          <w:sz w:val="22"/>
        </w:rPr>
        <w:t>node.js</w:t>
      </w:r>
      <w:r>
        <w:rPr>
          <w:rFonts w:ascii="Microsoft YaHei" w:eastAsia="Microsoft YaHei" w:hAnsi="Microsoft YaHei" w:cs="Microsoft YaHei"/>
          <w:color w:val="9D9D9D"/>
          <w:sz w:val="22"/>
        </w:rPr>
        <w:t>や、</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の</w:t>
      </w:r>
      <w:r>
        <w:rPr>
          <w:rFonts w:ascii="Microsoft YaHei" w:eastAsia="Microsoft YaHei" w:hAnsi="Microsoft YaHei" w:cs="Microsoft YaHei"/>
          <w:color w:val="9D9D9D"/>
          <w:sz w:val="22"/>
        </w:rPr>
        <w:t>fastjson</w:t>
      </w:r>
      <w:r>
        <w:rPr>
          <w:rFonts w:ascii="Microsoft YaHei" w:eastAsia="Microsoft YaHei" w:hAnsi="Microsoft YaHei" w:cs="Microsoft YaHei"/>
          <w:color w:val="9D9D9D"/>
          <w:sz w:val="22"/>
        </w:rPr>
        <w:t>などの小さいツールによる</w:t>
      </w:r>
      <w:r>
        <w:rPr>
          <w:rFonts w:ascii="Microsoft YaHei" w:eastAsia="Microsoft YaHei" w:hAnsi="Microsoft YaHei" w:cs="Microsoft YaHei"/>
          <w:color w:val="9D9D9D"/>
          <w:sz w:val="22"/>
        </w:rPr>
        <w:t>OSS</w:t>
      </w:r>
      <w:r>
        <w:rPr>
          <w:rFonts w:ascii="Microsoft YaHei" w:eastAsia="Microsoft YaHei" w:hAnsi="Microsoft YaHei" w:cs="Microsoft YaHei"/>
          <w:color w:val="9D9D9D"/>
          <w:sz w:val="22"/>
        </w:rPr>
        <w:t>は、一般的にこれらの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つの数字は非常に大きくはないが、どこでも使用され、</w:t>
      </w:r>
      <w:r>
        <w:rPr>
          <w:rFonts w:ascii="Microsoft YaHei" w:eastAsia="Microsoft YaHei" w:hAnsi="Microsoft YaHei" w:cs="Microsoft YaHei"/>
          <w:color w:val="9D9D9D"/>
          <w:sz w:val="22"/>
        </w:rPr>
        <w:t>Star</w:t>
      </w:r>
      <w:r>
        <w:rPr>
          <w:rFonts w:ascii="Microsoft YaHei" w:eastAsia="Microsoft YaHei" w:hAnsi="Microsoft YaHei" w:cs="Microsoft YaHei"/>
          <w:color w:val="9D9D9D"/>
          <w:sz w:val="22"/>
        </w:rPr>
        <w:t>の数もかなり多いです。公平を期すために、上記の数字をコードの行数</w:t>
      </w:r>
      <w:r>
        <w:rPr>
          <w:rFonts w:ascii="Microsoft YaHei" w:eastAsia="Microsoft YaHei" w:hAnsi="Microsoft YaHei" w:cs="Microsoft YaHei"/>
          <w:color w:val="9D9D9D"/>
          <w:sz w:val="22"/>
        </w:rPr>
        <w:t>で割って考えてもいいと思います。さらに、フォークと派生後の</w:t>
      </w:r>
      <w:r>
        <w:rPr>
          <w:rFonts w:ascii="Microsoft YaHei" w:eastAsia="Microsoft YaHei" w:hAnsi="Microsoft YaHei" w:cs="Microsoft YaHei"/>
          <w:color w:val="9D9D9D"/>
          <w:sz w:val="22"/>
        </w:rPr>
        <w:t>Star</w:t>
      </w:r>
      <w:r>
        <w:rPr>
          <w:rFonts w:ascii="Microsoft YaHei" w:eastAsia="Microsoft YaHei" w:hAnsi="Microsoft YaHei" w:cs="Microsoft YaHei"/>
          <w:color w:val="9D9D9D"/>
          <w:sz w:val="22"/>
        </w:rPr>
        <w:t>数はかなり説得力があります。</w:t>
      </w:r>
    </w:p>
    <w:p w14:paraId="32DBBC44"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2D23CEB" w14:textId="77777777" w:rsidR="004D63E1" w:rsidRDefault="004D63E1">
      <w:pPr>
        <w:pBdr>
          <w:bottom w:val="single" w:sz="8" w:space="1" w:color="000000"/>
          <w:between w:val="single" w:sz="8" w:space="1" w:color="000000"/>
        </w:pBdr>
        <w:jc w:val="left"/>
        <w:rPr>
          <w:rFonts w:ascii="Microsoft YaHei" w:eastAsia="Microsoft YaHei" w:hAnsi="Microsoft YaHei" w:cs="Microsoft YaHei"/>
          <w:color w:val="000000"/>
          <w:sz w:val="22"/>
        </w:rPr>
      </w:pPr>
    </w:p>
    <w:p w14:paraId="4677D066" w14:textId="77777777" w:rsidR="004D63E1" w:rsidRDefault="001F21D8">
      <w:pPr>
        <w:pStyle w:val="3"/>
        <w:rPr>
          <w:rFonts w:ascii="Microsoft YaHei" w:eastAsia="Microsoft YaHei" w:hAnsi="Microsoft YaHei" w:cs="Microsoft YaHei"/>
        </w:rPr>
      </w:pPr>
      <w:bookmarkStart w:id="76" w:name="_heading=h.nsce6evr9txb" w:colFirst="0" w:colLast="0"/>
      <w:bookmarkEnd w:id="76"/>
      <w:r>
        <w:rPr>
          <w:rFonts w:ascii="Microsoft YaHei" w:eastAsia="Microsoft YaHei" w:hAnsi="Microsoft YaHei" w:cs="Microsoft YaHei"/>
        </w:rPr>
        <w:lastRenderedPageBreak/>
        <w:t>III.</w:t>
      </w:r>
      <w:r>
        <w:rPr>
          <w:rFonts w:ascii="Microsoft YaHei" w:eastAsia="Microsoft YaHei" w:hAnsi="Microsoft YaHei" w:cs="Microsoft YaHei"/>
        </w:rPr>
        <w:t>中国企業のオープンソースデータの分析（活動順）</w:t>
      </w:r>
    </w:p>
    <w:p w14:paraId="7D82A866" w14:textId="77777777" w:rsidR="004D63E1" w:rsidRDefault="001F21D8">
      <w:pPr>
        <w:jc w:val="left"/>
        <w:rPr>
          <w:rFonts w:ascii="Microsoft YaHei" w:eastAsia="Microsoft YaHei" w:hAnsi="Microsoft YaHei" w:cs="Microsoft YaHei"/>
          <w:color w:val="000000"/>
          <w:sz w:val="22"/>
        </w:rPr>
      </w:pPr>
      <w:r>
        <w:rPr>
          <w:rFonts w:ascii="Microsoft YaHei" w:eastAsia="Microsoft YaHei" w:hAnsi="Microsoft YaHei" w:cs="Microsoft YaHei"/>
          <w:noProof/>
          <w:color w:val="000000"/>
          <w:sz w:val="22"/>
        </w:rPr>
        <w:drawing>
          <wp:inline distT="0" distB="0" distL="0" distR="0" wp14:anchorId="6C72FFB2" wp14:editId="12C84CDF">
            <wp:extent cx="5760720" cy="6585585"/>
            <wp:effectExtent l="0" t="0" r="0" b="0"/>
            <wp:docPr id="194" name="image44.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44.png" descr="テーブル&#10;&#10;自動的に生成された説明"/>
                    <pic:cNvPicPr preferRelativeResize="0"/>
                  </pic:nvPicPr>
                  <pic:blipFill>
                    <a:blip r:embed="rId62"/>
                    <a:srcRect/>
                    <a:stretch>
                      <a:fillRect/>
                    </a:stretch>
                  </pic:blipFill>
                  <pic:spPr>
                    <a:xfrm>
                      <a:off x="0" y="0"/>
                      <a:ext cx="5760720" cy="6585585"/>
                    </a:xfrm>
                    <a:prstGeom prst="rect">
                      <a:avLst/>
                    </a:prstGeom>
                    <a:ln/>
                  </pic:spPr>
                </pic:pic>
              </a:graphicData>
            </a:graphic>
          </wp:inline>
        </w:drawing>
      </w:r>
    </w:p>
    <w:p w14:paraId="18835EF9"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114300" distB="114300" distL="114300" distR="114300" wp14:anchorId="2939CE92" wp14:editId="29B67C6D">
            <wp:extent cx="5760410" cy="6629400"/>
            <wp:effectExtent l="0" t="0" r="0" b="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60410" cy="6629400"/>
                    </a:xfrm>
                    <a:prstGeom prst="rect">
                      <a:avLst/>
                    </a:prstGeom>
                    <a:ln/>
                  </pic:spPr>
                </pic:pic>
              </a:graphicData>
            </a:graphic>
          </wp:inline>
        </w:drawing>
      </w:r>
    </w:p>
    <w:p w14:paraId="02DF2B23"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4686856D" w14:textId="77777777" w:rsidR="004D63E1" w:rsidRDefault="001F21D8">
      <w:pPr>
        <w:pStyle w:val="3"/>
        <w:rPr>
          <w:rFonts w:ascii="Microsoft YaHei" w:eastAsia="Microsoft YaHei" w:hAnsi="Microsoft YaHei" w:cs="Microsoft YaHei"/>
        </w:rPr>
      </w:pPr>
      <w:bookmarkStart w:id="77" w:name="_heading=h.9ngkcvi1lnyy" w:colFirst="0" w:colLast="0"/>
      <w:bookmarkEnd w:id="77"/>
      <w:r>
        <w:rPr>
          <w:rFonts w:ascii="Microsoft YaHei" w:eastAsia="Microsoft YaHei" w:hAnsi="Microsoft YaHei" w:cs="Microsoft YaHei"/>
        </w:rPr>
        <w:lastRenderedPageBreak/>
        <w:t xml:space="preserve">IV. Apache Foundation </w:t>
      </w:r>
      <w:r>
        <w:rPr>
          <w:rFonts w:ascii="Microsoft YaHei" w:eastAsia="Microsoft YaHei" w:hAnsi="Microsoft YaHei" w:cs="Microsoft YaHei"/>
        </w:rPr>
        <w:t>中国におけるプロジェクト活動の分析</w:t>
      </w:r>
      <w:r>
        <w:rPr>
          <w:rFonts w:ascii="Microsoft YaHei" w:eastAsia="Microsoft YaHei" w:hAnsi="Microsoft YaHei" w:cs="Microsoft YaHei"/>
        </w:rPr>
        <w:t xml:space="preserve"> </w:t>
      </w:r>
      <w:r>
        <w:rPr>
          <w:rFonts w:ascii="Microsoft YaHei" w:eastAsia="Microsoft YaHei" w:hAnsi="Microsoft YaHei" w:cs="Microsoft YaHei"/>
        </w:rPr>
        <w:t>トップ</w:t>
      </w:r>
      <w:r>
        <w:rPr>
          <w:rFonts w:ascii="Microsoft YaHei" w:eastAsia="Microsoft YaHei" w:hAnsi="Microsoft YaHei" w:cs="Microsoft YaHei"/>
        </w:rPr>
        <w:t>20</w:t>
      </w:r>
      <w:r>
        <w:t xml:space="preserve"> </w:t>
      </w:r>
      <w:r>
        <w:rPr>
          <w:rFonts w:ascii="Microsoft YaHei" w:eastAsia="Microsoft YaHei" w:hAnsi="Microsoft YaHei" w:cs="Microsoft YaHei"/>
          <w:noProof/>
        </w:rPr>
        <w:drawing>
          <wp:inline distT="0" distB="0" distL="0" distR="0" wp14:anchorId="58D01CB7" wp14:editId="42EA7E62">
            <wp:extent cx="5760720" cy="6597015"/>
            <wp:effectExtent l="0" t="0" r="0" b="0"/>
            <wp:docPr id="195" name="image5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9.png" descr="テーブル&#10;&#10;自動的に生成された説明"/>
                    <pic:cNvPicPr preferRelativeResize="0"/>
                  </pic:nvPicPr>
                  <pic:blipFill>
                    <a:blip r:embed="rId64"/>
                    <a:srcRect/>
                    <a:stretch>
                      <a:fillRect/>
                    </a:stretch>
                  </pic:blipFill>
                  <pic:spPr>
                    <a:xfrm>
                      <a:off x="0" y="0"/>
                      <a:ext cx="5760720" cy="6597015"/>
                    </a:xfrm>
                    <a:prstGeom prst="rect">
                      <a:avLst/>
                    </a:prstGeom>
                    <a:ln/>
                  </pic:spPr>
                </pic:pic>
              </a:graphicData>
            </a:graphic>
          </wp:inline>
        </w:drawing>
      </w:r>
      <w:r>
        <w:t xml:space="preserve"> </w:t>
      </w:r>
      <w:r>
        <w:rPr>
          <w:noProof/>
        </w:rPr>
        <w:lastRenderedPageBreak/>
        <w:drawing>
          <wp:inline distT="114300" distB="114300" distL="114300" distR="114300" wp14:anchorId="38FF50A4" wp14:editId="35C571A8">
            <wp:extent cx="5760410" cy="6540500"/>
            <wp:effectExtent l="0" t="0" r="0" b="0"/>
            <wp:docPr id="1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760410" cy="6540500"/>
                    </a:xfrm>
                    <a:prstGeom prst="rect">
                      <a:avLst/>
                    </a:prstGeom>
                    <a:ln/>
                  </pic:spPr>
                </pic:pic>
              </a:graphicData>
            </a:graphic>
          </wp:inline>
        </w:drawing>
      </w:r>
    </w:p>
    <w:p w14:paraId="31B98AC8" w14:textId="77777777" w:rsidR="004D63E1" w:rsidRDefault="004D63E1">
      <w:pPr>
        <w:pStyle w:val="4"/>
        <w:rPr>
          <w:rFonts w:ascii="Microsoft YaHei" w:eastAsia="Microsoft YaHei" w:hAnsi="Microsoft YaHei" w:cs="Microsoft YaHei"/>
        </w:rPr>
      </w:pPr>
      <w:bookmarkStart w:id="78" w:name="_heading=h.k95nwzav09no" w:colFirst="0" w:colLast="0"/>
      <w:bookmarkEnd w:id="78"/>
    </w:p>
    <w:p w14:paraId="360DDF84" w14:textId="77777777" w:rsidR="004D63E1" w:rsidRDefault="001F21D8">
      <w:pPr>
        <w:pStyle w:val="4"/>
        <w:rPr>
          <w:rFonts w:ascii="Microsoft YaHei" w:eastAsia="Microsoft YaHei" w:hAnsi="Microsoft YaHei" w:cs="Microsoft YaHei"/>
        </w:rPr>
      </w:pPr>
      <w:bookmarkStart w:id="79" w:name="_heading=h.higbpbmdkfkv" w:colFirst="0" w:colLast="0"/>
      <w:bookmarkEnd w:id="79"/>
      <w:r>
        <w:rPr>
          <w:rFonts w:ascii="Microsoft YaHei" w:eastAsia="Microsoft YaHei" w:hAnsi="Microsoft YaHei" w:cs="Microsoft YaHei"/>
        </w:rPr>
        <w:t xml:space="preserve">apache/echarts </w:t>
      </w:r>
      <w:r>
        <w:rPr>
          <w:rFonts w:ascii="Microsoft YaHei" w:eastAsia="Microsoft YaHei" w:hAnsi="Microsoft YaHei" w:cs="Microsoft YaHei"/>
        </w:rPr>
        <w:t>の作業時間分布</w:t>
      </w:r>
    </w:p>
    <w:p w14:paraId="4D44A20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2A5F7D8" wp14:editId="6422140D">
            <wp:extent cx="5760720" cy="1922124"/>
            <wp:effectExtent l="0" t="0" r="0" b="0"/>
            <wp:docPr id="1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5760720" cy="1922124"/>
                    </a:xfrm>
                    <a:prstGeom prst="rect">
                      <a:avLst/>
                    </a:prstGeom>
                    <a:ln/>
                  </pic:spPr>
                </pic:pic>
              </a:graphicData>
            </a:graphic>
          </wp:inline>
        </w:drawing>
      </w:r>
    </w:p>
    <w:p w14:paraId="5D087634" w14:textId="77777777" w:rsidR="004D63E1" w:rsidRDefault="001F21D8">
      <w:pPr>
        <w:pStyle w:val="4"/>
        <w:rPr>
          <w:rFonts w:ascii="Microsoft YaHei" w:eastAsia="Microsoft YaHei" w:hAnsi="Microsoft YaHei" w:cs="Microsoft YaHei"/>
        </w:rPr>
      </w:pPr>
      <w:bookmarkStart w:id="80" w:name="_heading=h.d5vaf8yntp3k" w:colFirst="0" w:colLast="0"/>
      <w:bookmarkEnd w:id="80"/>
      <w:r>
        <w:rPr>
          <w:rFonts w:ascii="Microsoft YaHei" w:eastAsia="Microsoft YaHei" w:hAnsi="Microsoft YaHei" w:cs="Microsoft YaHei"/>
        </w:rPr>
        <w:t>apache/skywalking</w:t>
      </w:r>
      <w:r>
        <w:rPr>
          <w:rFonts w:ascii="Microsoft YaHei" w:eastAsia="Microsoft YaHei" w:hAnsi="Microsoft YaHei" w:cs="Microsoft YaHei"/>
        </w:rPr>
        <w:t>の作業時間分布</w:t>
      </w:r>
    </w:p>
    <w:p w14:paraId="28AB814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A6816DC" wp14:editId="5641AB1F">
            <wp:extent cx="5760720" cy="1922124"/>
            <wp:effectExtent l="0" t="0" r="0" b="0"/>
            <wp:docPr id="1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5760720" cy="1922124"/>
                    </a:xfrm>
                    <a:prstGeom prst="rect">
                      <a:avLst/>
                    </a:prstGeom>
                    <a:ln/>
                  </pic:spPr>
                </pic:pic>
              </a:graphicData>
            </a:graphic>
          </wp:inline>
        </w:drawing>
      </w:r>
    </w:p>
    <w:p w14:paraId="568C7410" w14:textId="77777777" w:rsidR="004D63E1" w:rsidRDefault="001F21D8">
      <w:pPr>
        <w:pStyle w:val="4"/>
        <w:rPr>
          <w:rFonts w:ascii="Microsoft YaHei" w:eastAsia="Microsoft YaHei" w:hAnsi="Microsoft YaHei" w:cs="Microsoft YaHei"/>
        </w:rPr>
      </w:pPr>
      <w:bookmarkStart w:id="81" w:name="_heading=h.cn8lixq2r8v4" w:colFirst="0" w:colLast="0"/>
      <w:bookmarkEnd w:id="81"/>
      <w:r>
        <w:rPr>
          <w:rFonts w:ascii="Microsoft YaHei" w:eastAsia="Microsoft YaHei" w:hAnsi="Microsoft YaHei" w:cs="Microsoft YaHei"/>
        </w:rPr>
        <w:t>apache/ozone</w:t>
      </w:r>
      <w:r>
        <w:rPr>
          <w:rFonts w:ascii="Microsoft YaHei" w:eastAsia="Microsoft YaHei" w:hAnsi="Microsoft YaHei" w:cs="Microsoft YaHei"/>
        </w:rPr>
        <w:t>の作業時間分布</w:t>
      </w:r>
    </w:p>
    <w:p w14:paraId="654D64C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04E9CC1" wp14:editId="52E05F72">
            <wp:extent cx="5760720" cy="1922124"/>
            <wp:effectExtent l="0" t="0" r="0" b="0"/>
            <wp:docPr id="1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
                    <a:srcRect/>
                    <a:stretch>
                      <a:fillRect/>
                    </a:stretch>
                  </pic:blipFill>
                  <pic:spPr>
                    <a:xfrm>
                      <a:off x="0" y="0"/>
                      <a:ext cx="5760720" cy="1922124"/>
                    </a:xfrm>
                    <a:prstGeom prst="rect">
                      <a:avLst/>
                    </a:prstGeom>
                    <a:ln/>
                  </pic:spPr>
                </pic:pic>
              </a:graphicData>
            </a:graphic>
          </wp:inline>
        </w:drawing>
      </w:r>
    </w:p>
    <w:p w14:paraId="651FED6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E34A5C"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6EA858E7" w14:textId="77777777" w:rsidR="004D63E1" w:rsidRDefault="001F21D8">
      <w:pPr>
        <w:pStyle w:val="3"/>
        <w:rPr>
          <w:rFonts w:ascii="Microsoft YaHei" w:eastAsia="Microsoft YaHei" w:hAnsi="Microsoft YaHei" w:cs="Microsoft YaHei"/>
        </w:rPr>
      </w:pPr>
      <w:bookmarkStart w:id="82" w:name="_heading=h.qj1x0asnvrlf" w:colFirst="0" w:colLast="0"/>
      <w:bookmarkEnd w:id="82"/>
      <w:r>
        <w:rPr>
          <w:rFonts w:ascii="Microsoft YaHei" w:eastAsia="Microsoft YaHei" w:hAnsi="Microsoft YaHei" w:cs="Microsoft YaHei"/>
        </w:rPr>
        <w:lastRenderedPageBreak/>
        <w:t>V. CNCF</w:t>
      </w:r>
      <w:r>
        <w:rPr>
          <w:rFonts w:ascii="Microsoft YaHei" w:eastAsia="Microsoft YaHei" w:hAnsi="Microsoft YaHei" w:cs="Microsoft YaHei"/>
        </w:rPr>
        <w:t>中国プロジェクト活動分析トップ</w:t>
      </w:r>
      <w:r>
        <w:rPr>
          <w:rFonts w:ascii="Microsoft YaHei" w:eastAsia="Microsoft YaHei" w:hAnsi="Microsoft YaHei" w:cs="Microsoft YaHei"/>
        </w:rPr>
        <w:t>20</w:t>
      </w:r>
    </w:p>
    <w:p w14:paraId="4B677992" w14:textId="77777777" w:rsidR="004D63E1" w:rsidRDefault="001F21D8">
      <w:r>
        <w:rPr>
          <w:noProof/>
        </w:rPr>
        <w:drawing>
          <wp:inline distT="0" distB="0" distL="0" distR="0" wp14:anchorId="04BA6F43" wp14:editId="7F4AFE74">
            <wp:extent cx="5760720" cy="6523355"/>
            <wp:effectExtent l="0" t="0" r="0" b="0"/>
            <wp:docPr id="190" name="image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png" descr="テーブル&#10;&#10;自動的に生成された説明"/>
                    <pic:cNvPicPr preferRelativeResize="0"/>
                  </pic:nvPicPr>
                  <pic:blipFill>
                    <a:blip r:embed="rId58"/>
                    <a:srcRect/>
                    <a:stretch>
                      <a:fillRect/>
                    </a:stretch>
                  </pic:blipFill>
                  <pic:spPr>
                    <a:xfrm>
                      <a:off x="0" y="0"/>
                      <a:ext cx="5760720" cy="6523355"/>
                    </a:xfrm>
                    <a:prstGeom prst="rect">
                      <a:avLst/>
                    </a:prstGeom>
                    <a:ln/>
                  </pic:spPr>
                </pic:pic>
              </a:graphicData>
            </a:graphic>
          </wp:inline>
        </w:drawing>
      </w:r>
    </w:p>
    <w:p w14:paraId="5BAFC65B" w14:textId="77777777" w:rsidR="004D63E1" w:rsidRDefault="001F21D8">
      <w:pPr>
        <w:pStyle w:val="4"/>
        <w:rPr>
          <w:rFonts w:ascii="Microsoft YaHei" w:eastAsia="Microsoft YaHei" w:hAnsi="Microsoft YaHei" w:cs="Microsoft YaHei"/>
        </w:rPr>
      </w:pPr>
      <w:bookmarkStart w:id="83" w:name="_heading=h.dl6zh1xqn3s5" w:colFirst="0" w:colLast="0"/>
      <w:bookmarkEnd w:id="83"/>
      <w:r>
        <w:rPr>
          <w:rFonts w:ascii="Microsoft YaHei" w:eastAsia="Microsoft YaHei" w:hAnsi="Microsoft YaHei" w:cs="Microsoft YaHei"/>
        </w:rPr>
        <w:lastRenderedPageBreak/>
        <w:t>GOHARBOR/HARBOR</w:t>
      </w:r>
      <w:r>
        <w:rPr>
          <w:rFonts w:ascii="Microsoft YaHei" w:eastAsia="Microsoft YaHei" w:hAnsi="Microsoft YaHei" w:cs="Microsoft YaHei"/>
        </w:rPr>
        <w:t>の作業時間分布</w:t>
      </w:r>
    </w:p>
    <w:p w14:paraId="0159759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B10B347" wp14:editId="4ABAB6D5">
            <wp:extent cx="5760720" cy="1922124"/>
            <wp:effectExtent l="0" t="0" r="0" b="0"/>
            <wp:docPr id="1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60720" cy="1922124"/>
                    </a:xfrm>
                    <a:prstGeom prst="rect">
                      <a:avLst/>
                    </a:prstGeom>
                    <a:ln/>
                  </pic:spPr>
                </pic:pic>
              </a:graphicData>
            </a:graphic>
          </wp:inline>
        </w:drawing>
      </w:r>
      <w:r>
        <w:t xml:space="preserve"> </w:t>
      </w:r>
      <w:r>
        <w:rPr>
          <w:rFonts w:ascii="Microsoft YaHei" w:eastAsia="Microsoft YaHei" w:hAnsi="Microsoft YaHei" w:cs="Microsoft YaHei"/>
          <w:noProof/>
          <w:color w:val="333333"/>
          <w:sz w:val="22"/>
        </w:rPr>
        <w:drawing>
          <wp:inline distT="0" distB="0" distL="0" distR="0" wp14:anchorId="7804F5F2" wp14:editId="715C4CAE">
            <wp:extent cx="5760720" cy="4267200"/>
            <wp:effectExtent l="0" t="0" r="0" b="0"/>
            <wp:docPr id="180" name="image3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5.png" descr="テーブル&#10;&#10;自動的に生成された説明"/>
                    <pic:cNvPicPr preferRelativeResize="0"/>
                  </pic:nvPicPr>
                  <pic:blipFill>
                    <a:blip r:embed="rId70"/>
                    <a:srcRect/>
                    <a:stretch>
                      <a:fillRect/>
                    </a:stretch>
                  </pic:blipFill>
                  <pic:spPr>
                    <a:xfrm>
                      <a:off x="0" y="0"/>
                      <a:ext cx="5760720" cy="4267200"/>
                    </a:xfrm>
                    <a:prstGeom prst="rect">
                      <a:avLst/>
                    </a:prstGeom>
                    <a:ln/>
                  </pic:spPr>
                </pic:pic>
              </a:graphicData>
            </a:graphic>
          </wp:inline>
        </w:drawing>
      </w:r>
    </w:p>
    <w:p w14:paraId="6001D8BB" w14:textId="77777777" w:rsidR="004D63E1" w:rsidRDefault="001F21D8">
      <w:pPr>
        <w:pStyle w:val="4"/>
        <w:rPr>
          <w:rFonts w:ascii="Microsoft YaHei" w:eastAsia="Microsoft YaHei" w:hAnsi="Microsoft YaHei" w:cs="Microsoft YaHei"/>
        </w:rPr>
      </w:pPr>
      <w:bookmarkStart w:id="84" w:name="_heading=h.buxwhutg1a6j" w:colFirst="0" w:colLast="0"/>
      <w:bookmarkEnd w:id="84"/>
      <w:r>
        <w:rPr>
          <w:rFonts w:ascii="Microsoft YaHei" w:eastAsia="Microsoft YaHei" w:hAnsi="Microsoft YaHei" w:cs="Microsoft YaHei"/>
        </w:rPr>
        <w:lastRenderedPageBreak/>
        <w:t>oam-dev/kubevela</w:t>
      </w:r>
      <w:r>
        <w:rPr>
          <w:rFonts w:ascii="Microsoft YaHei" w:eastAsia="Microsoft YaHei" w:hAnsi="Microsoft YaHei" w:cs="Microsoft YaHei"/>
        </w:rPr>
        <w:t>の作業時間分布</w:t>
      </w:r>
    </w:p>
    <w:p w14:paraId="41E46FD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CF6B481" wp14:editId="1F77BE76">
            <wp:extent cx="5760720" cy="1922124"/>
            <wp:effectExtent l="0" t="0" r="0" b="0"/>
            <wp:docPr id="1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760720" cy="1922124"/>
                    </a:xfrm>
                    <a:prstGeom prst="rect">
                      <a:avLst/>
                    </a:prstGeom>
                    <a:ln/>
                  </pic:spPr>
                </pic:pic>
              </a:graphicData>
            </a:graphic>
          </wp:inline>
        </w:drawing>
      </w:r>
    </w:p>
    <w:p w14:paraId="73A2DA8D" w14:textId="77777777" w:rsidR="004D63E1" w:rsidRDefault="001F21D8">
      <w:pPr>
        <w:pStyle w:val="4"/>
        <w:rPr>
          <w:rFonts w:ascii="Microsoft YaHei" w:eastAsia="Microsoft YaHei" w:hAnsi="Microsoft YaHei" w:cs="Microsoft YaHei"/>
        </w:rPr>
      </w:pPr>
      <w:bookmarkStart w:id="85" w:name="_heading=h.go75dojwj53u" w:colFirst="0" w:colLast="0"/>
      <w:bookmarkEnd w:id="85"/>
      <w:r>
        <w:rPr>
          <w:rFonts w:ascii="Microsoft YaHei" w:eastAsia="Microsoft YaHei" w:hAnsi="Microsoft YaHei" w:cs="Microsoft YaHei"/>
        </w:rPr>
        <w:t>kubeovn/kube-ovn</w:t>
      </w:r>
      <w:r>
        <w:rPr>
          <w:rFonts w:ascii="Microsoft YaHei" w:eastAsia="Microsoft YaHei" w:hAnsi="Microsoft YaHei" w:cs="Microsoft YaHei"/>
        </w:rPr>
        <w:t>の作業時間分布</w:t>
      </w:r>
    </w:p>
    <w:p w14:paraId="49A7387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FD2899C" wp14:editId="5AF61038">
            <wp:extent cx="5760720" cy="1922124"/>
            <wp:effectExtent l="0" t="0" r="0" b="0"/>
            <wp:docPr id="1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760720" cy="1922124"/>
                    </a:xfrm>
                    <a:prstGeom prst="rect">
                      <a:avLst/>
                    </a:prstGeom>
                    <a:ln/>
                  </pic:spPr>
                </pic:pic>
              </a:graphicData>
            </a:graphic>
          </wp:inline>
        </w:drawing>
      </w:r>
    </w:p>
    <w:p w14:paraId="2F2D7CE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F1D7DAF"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296BA5A0" w14:textId="77777777" w:rsidR="004D63E1" w:rsidRDefault="001F21D8">
      <w:pPr>
        <w:pStyle w:val="3"/>
        <w:rPr>
          <w:rFonts w:ascii="Microsoft YaHei" w:eastAsia="Microsoft YaHei" w:hAnsi="Microsoft YaHei" w:cs="Microsoft YaHei"/>
        </w:rPr>
      </w:pPr>
      <w:bookmarkStart w:id="86" w:name="_heading=h.m03gbwsjkzmt" w:colFirst="0" w:colLast="0"/>
      <w:bookmarkEnd w:id="86"/>
      <w:r>
        <w:rPr>
          <w:rFonts w:ascii="Microsoft YaHei" w:eastAsia="Microsoft YaHei" w:hAnsi="Microsoft YaHei" w:cs="Microsoft YaHei"/>
        </w:rPr>
        <w:lastRenderedPageBreak/>
        <w:t xml:space="preserve">VI. Linux Foundation </w:t>
      </w:r>
      <w:r>
        <w:rPr>
          <w:rFonts w:ascii="Microsoft YaHei" w:eastAsia="Microsoft YaHei" w:hAnsi="Microsoft YaHei" w:cs="Microsoft YaHei"/>
        </w:rPr>
        <w:t>中国のプロジェクト活動ランキング</w:t>
      </w:r>
      <w:r>
        <w:rPr>
          <w:rFonts w:ascii="Microsoft YaHei" w:eastAsia="Microsoft YaHei" w:hAnsi="Microsoft YaHei" w:cs="Microsoft YaHei"/>
        </w:rPr>
        <w:t xml:space="preserve"> </w:t>
      </w:r>
      <w:r>
        <w:rPr>
          <w:rFonts w:ascii="Microsoft YaHei" w:eastAsia="Microsoft YaHei" w:hAnsi="Microsoft YaHei" w:cs="Microsoft YaHei"/>
        </w:rPr>
        <w:t>トップ</w:t>
      </w:r>
      <w:r>
        <w:rPr>
          <w:rFonts w:ascii="Microsoft YaHei" w:eastAsia="Microsoft YaHei" w:hAnsi="Microsoft YaHei" w:cs="Microsoft YaHei"/>
        </w:rPr>
        <w:t>20</w:t>
      </w:r>
    </w:p>
    <w:p w14:paraId="21BDB921" w14:textId="77777777" w:rsidR="004D63E1" w:rsidRDefault="001F21D8">
      <w:r>
        <w:rPr>
          <w:noProof/>
        </w:rPr>
        <w:drawing>
          <wp:inline distT="0" distB="0" distL="0" distR="0" wp14:anchorId="2CD9196C" wp14:editId="1FB11F59">
            <wp:extent cx="5760720" cy="4131310"/>
            <wp:effectExtent l="0" t="0" r="0" b="0"/>
            <wp:docPr id="184" name="image3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9.png" descr="テーブル&#10;&#10;自動的に生成された説明"/>
                    <pic:cNvPicPr preferRelativeResize="0"/>
                  </pic:nvPicPr>
                  <pic:blipFill>
                    <a:blip r:embed="rId73"/>
                    <a:srcRect/>
                    <a:stretch>
                      <a:fillRect/>
                    </a:stretch>
                  </pic:blipFill>
                  <pic:spPr>
                    <a:xfrm>
                      <a:off x="0" y="0"/>
                      <a:ext cx="5760720" cy="4131310"/>
                    </a:xfrm>
                    <a:prstGeom prst="rect">
                      <a:avLst/>
                    </a:prstGeom>
                    <a:ln/>
                  </pic:spPr>
                </pic:pic>
              </a:graphicData>
            </a:graphic>
          </wp:inline>
        </w:drawing>
      </w:r>
    </w:p>
    <w:p w14:paraId="0673DDD7" w14:textId="77777777" w:rsidR="004D63E1" w:rsidRDefault="001F21D8">
      <w:r>
        <w:rPr>
          <w:noProof/>
        </w:rPr>
        <w:drawing>
          <wp:inline distT="0" distB="0" distL="0" distR="0" wp14:anchorId="690C6E60" wp14:editId="1CF338EF">
            <wp:extent cx="5760720" cy="4124325"/>
            <wp:effectExtent l="0" t="0" r="0" b="0"/>
            <wp:docPr id="185" name="image4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40.png" descr="テーブル&#10;&#10;自動的に生成された説明"/>
                    <pic:cNvPicPr preferRelativeResize="0"/>
                  </pic:nvPicPr>
                  <pic:blipFill>
                    <a:blip r:embed="rId74"/>
                    <a:srcRect/>
                    <a:stretch>
                      <a:fillRect/>
                    </a:stretch>
                  </pic:blipFill>
                  <pic:spPr>
                    <a:xfrm>
                      <a:off x="0" y="0"/>
                      <a:ext cx="5760720" cy="4124325"/>
                    </a:xfrm>
                    <a:prstGeom prst="rect">
                      <a:avLst/>
                    </a:prstGeom>
                    <a:ln/>
                  </pic:spPr>
                </pic:pic>
              </a:graphicData>
            </a:graphic>
          </wp:inline>
        </w:drawing>
      </w:r>
    </w:p>
    <w:p w14:paraId="26123316" w14:textId="77777777" w:rsidR="004D63E1" w:rsidRDefault="001F21D8">
      <w:pPr>
        <w:pStyle w:val="4"/>
        <w:rPr>
          <w:rFonts w:ascii="Microsoft YaHei" w:eastAsia="Microsoft YaHei" w:hAnsi="Microsoft YaHei" w:cs="Microsoft YaHei"/>
        </w:rPr>
      </w:pPr>
      <w:bookmarkStart w:id="87" w:name="_heading=h.cu0paimbuu17" w:colFirst="0" w:colLast="0"/>
      <w:bookmarkEnd w:id="87"/>
      <w:r>
        <w:rPr>
          <w:rFonts w:ascii="Microsoft YaHei" w:eastAsia="Microsoft YaHei" w:hAnsi="Microsoft YaHei" w:cs="Microsoft YaHei"/>
        </w:rPr>
        <w:lastRenderedPageBreak/>
        <w:t>milvus-io/milvus</w:t>
      </w:r>
      <w:r>
        <w:rPr>
          <w:rFonts w:ascii="Microsoft YaHei" w:eastAsia="Microsoft YaHei" w:hAnsi="Microsoft YaHei" w:cs="Microsoft YaHei"/>
        </w:rPr>
        <w:t>の作業時間分布</w:t>
      </w:r>
    </w:p>
    <w:p w14:paraId="233E8C6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9DBFD6B" wp14:editId="4795CE7B">
            <wp:extent cx="5760720" cy="1922124"/>
            <wp:effectExtent l="0" t="0" r="0" b="0"/>
            <wp:docPr id="1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760720" cy="1922124"/>
                    </a:xfrm>
                    <a:prstGeom prst="rect">
                      <a:avLst/>
                    </a:prstGeom>
                    <a:ln/>
                  </pic:spPr>
                </pic:pic>
              </a:graphicData>
            </a:graphic>
          </wp:inline>
        </w:drawing>
      </w:r>
    </w:p>
    <w:p w14:paraId="319C910D" w14:textId="77777777" w:rsidR="004D63E1" w:rsidRDefault="001F21D8">
      <w:pPr>
        <w:pStyle w:val="4"/>
        <w:rPr>
          <w:rFonts w:ascii="Microsoft YaHei" w:eastAsia="Microsoft YaHei" w:hAnsi="Microsoft YaHei" w:cs="Microsoft YaHei"/>
        </w:rPr>
      </w:pPr>
      <w:bookmarkStart w:id="88" w:name="_heading=h.d26087bwc9ox" w:colFirst="0" w:colLast="0"/>
      <w:bookmarkEnd w:id="88"/>
      <w:r>
        <w:rPr>
          <w:rFonts w:ascii="Microsoft YaHei" w:eastAsia="Microsoft YaHei" w:hAnsi="Microsoft YaHei" w:cs="Microsoft YaHei"/>
        </w:rPr>
        <w:t>onnx/onnx</w:t>
      </w:r>
      <w:r>
        <w:rPr>
          <w:rFonts w:ascii="Microsoft YaHei" w:eastAsia="Microsoft YaHei" w:hAnsi="Microsoft YaHei" w:cs="Microsoft YaHei"/>
        </w:rPr>
        <w:t>の作業時間分布</w:t>
      </w:r>
    </w:p>
    <w:p w14:paraId="5E75667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91F3201" wp14:editId="1CCE2ABB">
            <wp:extent cx="5760720" cy="1922124"/>
            <wp:effectExtent l="0" t="0" r="0" b="0"/>
            <wp:docPr id="1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760720" cy="1922124"/>
                    </a:xfrm>
                    <a:prstGeom prst="rect">
                      <a:avLst/>
                    </a:prstGeom>
                    <a:ln/>
                  </pic:spPr>
                </pic:pic>
              </a:graphicData>
            </a:graphic>
          </wp:inline>
        </w:drawing>
      </w:r>
    </w:p>
    <w:p w14:paraId="58E85BF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51CD4D1" w14:textId="77777777" w:rsidR="004D63E1" w:rsidRDefault="001F21D8">
      <w:pPr>
        <w:pStyle w:val="4"/>
        <w:rPr>
          <w:rFonts w:ascii="Microsoft YaHei" w:eastAsia="Microsoft YaHei" w:hAnsi="Microsoft YaHei" w:cs="Microsoft YaHei"/>
        </w:rPr>
      </w:pPr>
      <w:bookmarkStart w:id="89" w:name="_heading=h.2zgvtn7kct70" w:colFirst="0" w:colLast="0"/>
      <w:bookmarkEnd w:id="89"/>
      <w:r>
        <w:rPr>
          <w:rFonts w:ascii="Microsoft YaHei" w:eastAsia="Microsoft YaHei" w:hAnsi="Microsoft YaHei" w:cs="Microsoft YaHei"/>
        </w:rPr>
        <w:t>kubeflow/kfserving</w:t>
      </w:r>
      <w:r>
        <w:rPr>
          <w:rFonts w:ascii="Microsoft YaHei" w:eastAsia="Microsoft YaHei" w:hAnsi="Microsoft YaHei" w:cs="Microsoft YaHei"/>
        </w:rPr>
        <w:t>の作業時間分布</w:t>
      </w:r>
    </w:p>
    <w:p w14:paraId="1E1D37B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C49FDA9" wp14:editId="2D94F8F0">
            <wp:extent cx="5760720" cy="1922124"/>
            <wp:effectExtent l="0" t="0" r="0" b="0"/>
            <wp:docPr id="1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760720" cy="1922124"/>
                    </a:xfrm>
                    <a:prstGeom prst="rect">
                      <a:avLst/>
                    </a:prstGeom>
                    <a:ln/>
                  </pic:spPr>
                </pic:pic>
              </a:graphicData>
            </a:graphic>
          </wp:inline>
        </w:drawing>
      </w:r>
    </w:p>
    <w:p w14:paraId="61EEF62A" w14:textId="77777777" w:rsidR="004D63E1" w:rsidRDefault="001F21D8">
      <w:pPr>
        <w:pStyle w:val="3"/>
        <w:rPr>
          <w:rFonts w:ascii="Microsoft YaHei" w:eastAsia="Microsoft YaHei" w:hAnsi="Microsoft YaHei" w:cs="Microsoft YaHei"/>
          <w:color w:val="4CC2EE"/>
        </w:rPr>
      </w:pPr>
      <w:bookmarkStart w:id="90" w:name="_heading=h.8qkdg8as3bpb" w:colFirst="0" w:colLast="0"/>
      <w:bookmarkEnd w:id="90"/>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27669A2D" w14:textId="77777777" w:rsidR="004D63E1" w:rsidRDefault="004D63E1">
      <w:pPr>
        <w:spacing w:before="60" w:after="60"/>
        <w:jc w:val="left"/>
        <w:rPr>
          <w:rFonts w:ascii="Microsoft YaHei" w:eastAsia="Microsoft YaHei" w:hAnsi="Microsoft YaHei" w:cs="Microsoft YaHei"/>
          <w:color w:val="333333"/>
          <w:sz w:val="22"/>
        </w:rPr>
      </w:pPr>
    </w:p>
    <w:p w14:paraId="26357FEC" w14:textId="77777777" w:rsidR="004D63E1" w:rsidRDefault="004D63E1">
      <w:pPr>
        <w:pBdr>
          <w:bottom w:val="single" w:sz="12" w:space="1" w:color="000000"/>
          <w:between w:val="single" w:sz="12" w:space="1" w:color="000000"/>
        </w:pBdr>
        <w:spacing w:before="60" w:after="60"/>
        <w:jc w:val="left"/>
        <w:rPr>
          <w:rFonts w:ascii="Microsoft YaHei" w:eastAsia="Microsoft YaHei" w:hAnsi="Microsoft YaHei" w:cs="Microsoft YaHei"/>
          <w:color w:val="333333"/>
          <w:sz w:val="22"/>
        </w:rPr>
      </w:pPr>
    </w:p>
    <w:p w14:paraId="6D7956D3" w14:textId="77777777" w:rsidR="004D63E1" w:rsidRDefault="001F21D8">
      <w:pPr>
        <w:pStyle w:val="2"/>
        <w:rPr>
          <w:rFonts w:ascii="Microsoft YaHei" w:eastAsia="Microsoft YaHei" w:hAnsi="Microsoft YaHei" w:cs="Microsoft YaHei"/>
        </w:rPr>
      </w:pPr>
      <w:bookmarkStart w:id="91" w:name="_heading=h.ttlfhc8xn6g1" w:colFirst="0" w:colLast="0"/>
      <w:bookmarkEnd w:id="91"/>
      <w:r>
        <w:rPr>
          <w:rFonts w:ascii="Microsoft YaHei" w:eastAsia="Microsoft YaHei" w:hAnsi="Microsoft YaHei" w:cs="Microsoft YaHei"/>
        </w:rPr>
        <w:t>Gitee</w:t>
      </w:r>
      <w:r>
        <w:rPr>
          <w:rFonts w:ascii="Microsoft YaHei" w:eastAsia="Microsoft YaHei" w:hAnsi="Microsoft YaHei" w:cs="Microsoft YaHei"/>
        </w:rPr>
        <w:t>データ</w:t>
      </w:r>
    </w:p>
    <w:p w14:paraId="6304D18A" w14:textId="77777777" w:rsidR="004D63E1" w:rsidRDefault="001F21D8">
      <w:pPr>
        <w:pStyle w:val="3"/>
        <w:rPr>
          <w:rFonts w:ascii="Microsoft YaHei" w:eastAsia="Microsoft YaHei" w:hAnsi="Microsoft YaHei" w:cs="Microsoft YaHei"/>
        </w:rPr>
      </w:pPr>
      <w:bookmarkStart w:id="92" w:name="_heading=h.3y2zdbyagi6p" w:colFirst="0" w:colLast="0"/>
      <w:bookmarkEnd w:id="92"/>
      <w:r>
        <w:rPr>
          <w:rFonts w:ascii="Microsoft YaHei" w:eastAsia="Microsoft YaHei" w:hAnsi="Microsoft YaHei" w:cs="Microsoft YaHei"/>
        </w:rPr>
        <w:t>1.</w:t>
      </w:r>
      <w:r>
        <w:rPr>
          <w:rFonts w:ascii="Microsoft YaHei" w:eastAsia="Microsoft YaHei" w:hAnsi="Microsoft YaHei" w:cs="Microsoft YaHei"/>
        </w:rPr>
        <w:t>概要</w:t>
      </w:r>
    </w:p>
    <w:p w14:paraId="4AE782C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OS China</w:t>
      </w:r>
      <w:r>
        <w:rPr>
          <w:rFonts w:ascii="Microsoft YaHei" w:eastAsia="Microsoft YaHei" w:hAnsi="Microsoft YaHei" w:cs="Microsoft YaHei"/>
          <w:color w:val="333333"/>
          <w:sz w:val="22"/>
        </w:rPr>
        <w:t>社のコードホスティングプラットフォームで、これまでに</w:t>
      </w:r>
      <w:r>
        <w:rPr>
          <w:rFonts w:ascii="Microsoft YaHei" w:eastAsia="Microsoft YaHei" w:hAnsi="Microsoft YaHei" w:cs="Microsoft YaHei"/>
          <w:color w:val="333333"/>
          <w:sz w:val="22"/>
        </w:rPr>
        <w:t>800</w:t>
      </w:r>
      <w:r>
        <w:rPr>
          <w:rFonts w:ascii="Microsoft YaHei" w:eastAsia="Microsoft YaHei" w:hAnsi="Microsoft YaHei" w:cs="Microsoft YaHei"/>
          <w:color w:val="333333"/>
          <w:sz w:val="22"/>
        </w:rPr>
        <w:t>万人以上の開発者が利用しています。私たちは、中国におけるオープンソースの進化を観察するための「ローカル・プラットフォーム」を提供することを目的として、</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でホストされているオープンソース・プロジェクトの統計的分析を行い、プログラミング言語や機能分布の変化の傾向を理解し、</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上での開発者のオープンソースへの参加を分析しました。</w:t>
      </w:r>
    </w:p>
    <w:p w14:paraId="2E902E5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C4E5542" w14:textId="77777777" w:rsidR="004D63E1" w:rsidRDefault="001F21D8">
      <w:pPr>
        <w:pStyle w:val="3"/>
        <w:rPr>
          <w:rFonts w:ascii="Microsoft YaHei" w:eastAsia="Microsoft YaHei" w:hAnsi="Microsoft YaHei" w:cs="Microsoft YaHei"/>
        </w:rPr>
      </w:pPr>
      <w:bookmarkStart w:id="93" w:name="_heading=h.pcd6xkc2jnak" w:colFirst="0" w:colLast="0"/>
      <w:bookmarkEnd w:id="93"/>
      <w:r>
        <w:rPr>
          <w:rFonts w:ascii="Microsoft YaHei" w:eastAsia="Microsoft YaHei" w:hAnsi="Microsoft YaHei" w:cs="Microsoft YaHei"/>
        </w:rPr>
        <w:t>2.</w:t>
      </w:r>
      <w:r>
        <w:rPr>
          <w:rFonts w:ascii="Microsoft YaHei" w:eastAsia="Microsoft YaHei" w:hAnsi="Microsoft YaHei" w:cs="Microsoft YaHei"/>
        </w:rPr>
        <w:t>主な内容と調査結果</w:t>
      </w:r>
    </w:p>
    <w:p w14:paraId="1429B1C7" w14:textId="77777777" w:rsidR="004D63E1" w:rsidRDefault="001F21D8">
      <w:pPr>
        <w:pStyle w:val="4"/>
        <w:rPr>
          <w:rFonts w:ascii="Microsoft YaHei" w:eastAsia="Microsoft YaHei" w:hAnsi="Microsoft YaHei" w:cs="Microsoft YaHei"/>
        </w:rPr>
      </w:pPr>
      <w:bookmarkStart w:id="94" w:name="_heading=h.k7x8c5r60wjj" w:colFirst="0" w:colLast="0"/>
      <w:bookmarkEnd w:id="94"/>
      <w:r>
        <w:rPr>
          <w:rFonts w:ascii="Microsoft YaHei" w:eastAsia="Microsoft YaHei" w:hAnsi="Microsoft YaHei" w:cs="Microsoft YaHei"/>
        </w:rPr>
        <w:t xml:space="preserve">2.1 </w:t>
      </w:r>
      <w:r>
        <w:rPr>
          <w:rFonts w:ascii="Microsoft YaHei" w:eastAsia="Microsoft YaHei" w:hAnsi="Microsoft YaHei" w:cs="Microsoft YaHei"/>
        </w:rPr>
        <w:t>一般的な傾向</w:t>
      </w:r>
    </w:p>
    <w:p w14:paraId="1E95C8E1" w14:textId="77777777" w:rsidR="004D63E1" w:rsidRDefault="001F21D8">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でホストされているコードリポジトリは</w:t>
      </w:r>
      <w:r>
        <w:rPr>
          <w:rFonts w:ascii="Microsoft YaHei" w:eastAsia="Microsoft YaHei" w:hAnsi="Microsoft YaHei" w:cs="Microsoft YaHei"/>
          <w:color w:val="333333"/>
          <w:sz w:val="22"/>
        </w:rPr>
        <w:t>2,000</w:t>
      </w:r>
      <w:r>
        <w:rPr>
          <w:rFonts w:ascii="Microsoft YaHei" w:eastAsia="Microsoft YaHei" w:hAnsi="Microsoft YaHei" w:cs="Microsoft YaHei"/>
          <w:color w:val="333333"/>
          <w:sz w:val="22"/>
        </w:rPr>
        <w:t>万を超える。</w:t>
      </w:r>
    </w:p>
    <w:p w14:paraId="7348324E" w14:textId="77777777" w:rsidR="004D63E1" w:rsidRDefault="001F21D8">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の総ユーザー数が</w:t>
      </w:r>
      <w:r>
        <w:rPr>
          <w:rFonts w:ascii="Microsoft YaHei" w:eastAsia="Microsoft YaHei" w:hAnsi="Microsoft YaHei" w:cs="Microsoft YaHei"/>
          <w:color w:val="333333"/>
          <w:sz w:val="22"/>
        </w:rPr>
        <w:t>800</w:t>
      </w:r>
      <w:r>
        <w:rPr>
          <w:rFonts w:ascii="Microsoft YaHei" w:eastAsia="Microsoft YaHei" w:hAnsi="Microsoft YaHei" w:cs="Microsoft YaHei"/>
          <w:color w:val="333333"/>
          <w:sz w:val="22"/>
        </w:rPr>
        <w:t>万人を超える。</w:t>
      </w:r>
    </w:p>
    <w:p w14:paraId="33BEE0FC" w14:textId="77777777" w:rsidR="004D63E1" w:rsidRDefault="004D63E1">
      <w:pPr>
        <w:spacing w:after="160"/>
        <w:jc w:val="left"/>
        <w:rPr>
          <w:rFonts w:ascii="Microsoft YaHei" w:eastAsia="Microsoft YaHei" w:hAnsi="Microsoft YaHei" w:cs="Microsoft YaHei"/>
          <w:b/>
          <w:sz w:val="24"/>
          <w:szCs w:val="24"/>
          <w:highlight w:val="white"/>
        </w:rPr>
      </w:pPr>
    </w:p>
    <w:p w14:paraId="3CC9E6C2" w14:textId="77777777" w:rsidR="004D63E1" w:rsidRDefault="001F21D8">
      <w:pPr>
        <w:pStyle w:val="4"/>
        <w:rPr>
          <w:rFonts w:ascii="Microsoft YaHei" w:eastAsia="Microsoft YaHei" w:hAnsi="Microsoft YaHei" w:cs="Microsoft YaHei"/>
        </w:rPr>
      </w:pPr>
      <w:bookmarkStart w:id="95" w:name="_heading=h.gd5pnmmqskhb" w:colFirst="0" w:colLast="0"/>
      <w:bookmarkEnd w:id="95"/>
      <w:r>
        <w:rPr>
          <w:rFonts w:ascii="Microsoft YaHei" w:eastAsia="Microsoft YaHei" w:hAnsi="Microsoft YaHei" w:cs="Microsoft YaHei"/>
        </w:rPr>
        <w:t xml:space="preserve">2.2 </w:t>
      </w:r>
      <w:r>
        <w:rPr>
          <w:rFonts w:ascii="Microsoft YaHei" w:eastAsia="Microsoft YaHei" w:hAnsi="Microsoft YaHei" w:cs="Microsoft YaHei"/>
        </w:rPr>
        <w:t>一般的な言語傾向</w:t>
      </w:r>
    </w:p>
    <w:p w14:paraId="28A677B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71EE009" wp14:editId="068592BD">
            <wp:extent cx="5685013" cy="2072820"/>
            <wp:effectExtent l="0" t="0" r="0" b="0"/>
            <wp:docPr id="177" name="image28.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8.png" descr="テーブル&#10;&#10;自動的に生成された説明"/>
                    <pic:cNvPicPr preferRelativeResize="0"/>
                  </pic:nvPicPr>
                  <pic:blipFill>
                    <a:blip r:embed="rId78"/>
                    <a:srcRect/>
                    <a:stretch>
                      <a:fillRect/>
                    </a:stretch>
                  </pic:blipFill>
                  <pic:spPr>
                    <a:xfrm>
                      <a:off x="0" y="0"/>
                      <a:ext cx="5685013" cy="2072820"/>
                    </a:xfrm>
                    <a:prstGeom prst="rect">
                      <a:avLst/>
                    </a:prstGeom>
                    <a:ln/>
                  </pic:spPr>
                </pic:pic>
              </a:graphicData>
            </a:graphic>
          </wp:inline>
        </w:drawing>
      </w:r>
    </w:p>
    <w:p w14:paraId="154AABA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の開発言語</w:t>
      </w:r>
      <w:r>
        <w:rPr>
          <w:rFonts w:ascii="Microsoft YaHei" w:eastAsia="Microsoft YaHei" w:hAnsi="Microsoft YaHei" w:cs="Microsoft YaHei"/>
          <w:color w:val="1A1A1A"/>
          <w:sz w:val="22"/>
        </w:rPr>
        <w:t>は</w:t>
      </w:r>
      <w:r>
        <w:rPr>
          <w:rFonts w:ascii="Microsoft YaHei" w:eastAsia="Microsoft YaHei" w:hAnsi="Microsoft YaHei" w:cs="Microsoft YaHei"/>
          <w:color w:val="1A1A1A"/>
          <w:sz w:val="22"/>
        </w:rPr>
        <w:t>Java</w:t>
      </w:r>
      <w:r>
        <w:rPr>
          <w:rFonts w:ascii="Microsoft YaHei" w:eastAsia="Microsoft YaHei" w:hAnsi="Microsoft YaHei" w:cs="Microsoft YaHei"/>
          <w:color w:val="1A1A1A"/>
          <w:sz w:val="22"/>
        </w:rPr>
        <w:t>と</w:t>
      </w:r>
      <w:r>
        <w:rPr>
          <w:rFonts w:ascii="Microsoft YaHei" w:eastAsia="Microsoft YaHei" w:hAnsi="Microsoft YaHei" w:cs="Microsoft YaHei"/>
          <w:color w:val="1A1A1A"/>
          <w:sz w:val="22"/>
        </w:rPr>
        <w:t>Kotlin</w:t>
      </w:r>
      <w:r>
        <w:rPr>
          <w:rFonts w:ascii="Microsoft YaHei" w:eastAsia="Microsoft YaHei" w:hAnsi="Microsoft YaHei" w:cs="Microsoft YaHei"/>
          <w:color w:val="1A1A1A"/>
          <w:sz w:val="22"/>
        </w:rPr>
        <w:t>ですが、ここではバッ</w:t>
      </w:r>
      <w:r>
        <w:rPr>
          <w:rFonts w:ascii="Microsoft YaHei" w:eastAsia="Microsoft YaHei" w:hAnsi="Microsoft YaHei" w:cs="Microsoft YaHei"/>
          <w:color w:val="333333"/>
          <w:sz w:val="22"/>
        </w:rPr>
        <w:t>クエンドの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と区別するために</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を一般的な用語として使用しています。</w:t>
      </w:r>
    </w:p>
    <w:p w14:paraId="6CA6E94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A50F01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国内で圧倒的に多く使用されている</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年も引き続き好調で、すでに多くのプロジェクトがある</w:t>
      </w:r>
      <w:r>
        <w:rPr>
          <w:rFonts w:ascii="Microsoft YaHei" w:eastAsia="Microsoft YaHei" w:hAnsi="Microsoft YaHei" w:cs="Microsoft YaHei"/>
          <w:color w:val="333333"/>
          <w:sz w:val="22"/>
        </w:rPr>
        <w:t>にもかかわらず、リポジトリ数は良好な成長傾向にあり、</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を使用しているリポジトリ数は、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年にはシェア</w:t>
      </w:r>
      <w:r>
        <w:rPr>
          <w:rFonts w:ascii="Microsoft YaHei" w:eastAsia="Microsoft YaHei" w:hAnsi="Microsoft YaHei" w:cs="Microsoft YaHei"/>
          <w:color w:val="333333"/>
          <w:sz w:val="22"/>
        </w:rPr>
        <w:t>37</w:t>
      </w:r>
      <w:r>
        <w:rPr>
          <w:rFonts w:ascii="Microsoft YaHei" w:eastAsia="Microsoft YaHei" w:hAnsi="Microsoft YaHei" w:cs="Microsoft YaHei"/>
          <w:color w:val="333333"/>
          <w:sz w:val="22"/>
        </w:rPr>
        <w:t>％を超え、</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％前後に戻っています。</w:t>
      </w:r>
    </w:p>
    <w:p w14:paraId="6E174FF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F64682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モバイル言語（</w:t>
      </w:r>
      <w:r>
        <w:rPr>
          <w:rFonts w:ascii="Microsoft YaHei" w:eastAsia="Microsoft YaHei" w:hAnsi="Microsoft YaHei" w:cs="Microsoft YaHei"/>
          <w:color w:val="333333"/>
          <w:sz w:val="22"/>
        </w:rPr>
        <w:t>Android/Objective-C/Swift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年にかつての栄光を取り戻そうと奮闘しており、</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1.89</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位にとどまっていますが、これはクロスプラットフォーム開発フレームワークや各種アプレットの人気が高まっていることと無関係ではありません。この問題には注目しておくべきでしょう。</w:t>
      </w:r>
    </w:p>
    <w:p w14:paraId="19FBEEA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0FEE0F1" w14:textId="77777777" w:rsidR="004D63E1" w:rsidRDefault="001F21D8">
      <w:pPr>
        <w:pStyle w:val="4"/>
        <w:rPr>
          <w:rFonts w:ascii="Microsoft YaHei" w:eastAsia="Microsoft YaHei" w:hAnsi="Microsoft YaHei" w:cs="Microsoft YaHei"/>
        </w:rPr>
      </w:pPr>
      <w:bookmarkStart w:id="96" w:name="_heading=h.y0ubl2wkrgg7" w:colFirst="0" w:colLast="0"/>
      <w:bookmarkEnd w:id="96"/>
      <w:r>
        <w:rPr>
          <w:rFonts w:ascii="Microsoft YaHei" w:eastAsia="Microsoft YaHei" w:hAnsi="Microsoft YaHei" w:cs="Microsoft YaHei"/>
        </w:rPr>
        <w:t xml:space="preserve">2.3 </w:t>
      </w:r>
      <w:r>
        <w:rPr>
          <w:rFonts w:ascii="Microsoft YaHei" w:eastAsia="Microsoft YaHei" w:hAnsi="Microsoft YaHei" w:cs="Microsoft YaHei"/>
        </w:rPr>
        <w:t>急成長</w:t>
      </w:r>
      <w:r>
        <w:rPr>
          <w:rFonts w:ascii="Microsoft YaHei" w:eastAsia="Microsoft YaHei" w:hAnsi="Microsoft YaHei" w:cs="Microsoft YaHei"/>
        </w:rPr>
        <w:t>している言語</w:t>
      </w:r>
    </w:p>
    <w:p w14:paraId="7D0875CF" w14:textId="77777777" w:rsidR="004D63E1" w:rsidRDefault="001F21D8">
      <w:r>
        <w:rPr>
          <w:noProof/>
        </w:rPr>
        <w:drawing>
          <wp:inline distT="0" distB="0" distL="0" distR="0" wp14:anchorId="4D5B0B7D" wp14:editId="38D4A868">
            <wp:extent cx="5654530" cy="2568163"/>
            <wp:effectExtent l="0" t="0" r="0" b="0"/>
            <wp:docPr id="178" name="image2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3.png" descr="テーブル&#10;&#10;自動的に生成された説明"/>
                    <pic:cNvPicPr preferRelativeResize="0"/>
                  </pic:nvPicPr>
                  <pic:blipFill>
                    <a:blip r:embed="rId79"/>
                    <a:srcRect/>
                    <a:stretch>
                      <a:fillRect/>
                    </a:stretch>
                  </pic:blipFill>
                  <pic:spPr>
                    <a:xfrm>
                      <a:off x="0" y="0"/>
                      <a:ext cx="5654530" cy="2568163"/>
                    </a:xfrm>
                    <a:prstGeom prst="rect">
                      <a:avLst/>
                    </a:prstGeom>
                    <a:ln/>
                  </pic:spPr>
                </pic:pic>
              </a:graphicData>
            </a:graphic>
          </wp:inline>
        </w:drawing>
      </w:r>
    </w:p>
    <w:p w14:paraId="489C7492" w14:textId="77777777" w:rsidR="004D63E1" w:rsidRDefault="001F21D8">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年連続で</w:t>
      </w:r>
      <w:r>
        <w:rPr>
          <w:rFonts w:ascii="Microsoft YaHei" w:eastAsia="Microsoft YaHei" w:hAnsi="Microsoft YaHei" w:cs="Microsoft YaHei"/>
          <w:color w:val="333333"/>
          <w:sz w:val="22"/>
        </w:rPr>
        <w:t>110</w:t>
      </w:r>
      <w:r>
        <w:rPr>
          <w:rFonts w:ascii="Microsoft YaHei" w:eastAsia="Microsoft YaHei" w:hAnsi="Microsoft YaHei" w:cs="Microsoft YaHei"/>
          <w:color w:val="333333"/>
          <w:sz w:val="22"/>
        </w:rPr>
        <w:t>％以上の成長率を記録しています。</w:t>
      </w:r>
    </w:p>
    <w:p w14:paraId="3530CDF2" w14:textId="77777777" w:rsidR="004D63E1" w:rsidRDefault="001F21D8">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Verilog</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年連続で最も成長している言語のリストに入っています。</w:t>
      </w:r>
    </w:p>
    <w:p w14:paraId="2C598CA4" w14:textId="77777777" w:rsidR="004D63E1" w:rsidRDefault="001F21D8">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TypeScript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年連続で最も成長している言語に選ばれており、</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の全リポジトリにおける採用言語のシェアは年々増加しており、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位に達しています。</w:t>
      </w:r>
    </w:p>
    <w:p w14:paraId="02752D40" w14:textId="77777777" w:rsidR="004D63E1" w:rsidRDefault="001F21D8">
      <w:pPr>
        <w:pStyle w:val="4"/>
        <w:rPr>
          <w:rFonts w:ascii="Microsoft YaHei" w:eastAsia="Microsoft YaHei" w:hAnsi="Microsoft YaHei" w:cs="Microsoft YaHei"/>
          <w:color w:val="4CC2EE"/>
        </w:rPr>
      </w:pPr>
      <w:bookmarkStart w:id="97" w:name="_heading=h.njn6b7quwz7d" w:colFirst="0" w:colLast="0"/>
      <w:bookmarkEnd w:id="9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6455902B"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Erlang</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Pascal</w:t>
      </w:r>
      <w:r>
        <w:rPr>
          <w:rFonts w:ascii="Microsoft YaHei" w:eastAsia="Microsoft YaHei" w:hAnsi="Microsoft YaHei" w:cs="Microsoft YaHei"/>
          <w:color w:val="9D9D9D"/>
          <w:sz w:val="22"/>
        </w:rPr>
        <w:t>の成長率が高いのは、それまでのベースが低かったことと大</w:t>
      </w:r>
      <w:r>
        <w:rPr>
          <w:rFonts w:ascii="Microsoft YaHei" w:eastAsia="Microsoft YaHei" w:hAnsi="Microsoft YaHei" w:cs="Microsoft YaHei"/>
          <w:color w:val="9D9D9D"/>
          <w:sz w:val="22"/>
        </w:rPr>
        <w:lastRenderedPageBreak/>
        <w:t>いに関係があるはずです。</w:t>
      </w:r>
    </w:p>
    <w:p w14:paraId="4188AA00"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32EE8D74" w14:textId="77777777" w:rsidR="004D63E1" w:rsidRDefault="001F21D8">
      <w:pPr>
        <w:pStyle w:val="4"/>
        <w:rPr>
          <w:rFonts w:ascii="Microsoft YaHei" w:eastAsia="Microsoft YaHei" w:hAnsi="Microsoft YaHei" w:cs="Microsoft YaHei"/>
        </w:rPr>
      </w:pPr>
      <w:bookmarkStart w:id="98" w:name="_heading=h.sc8kv5c0uf34" w:colFirst="0" w:colLast="0"/>
      <w:bookmarkEnd w:id="98"/>
      <w:r>
        <w:rPr>
          <w:rFonts w:ascii="Microsoft YaHei" w:eastAsia="Microsoft YaHei" w:hAnsi="Microsoft YaHei" w:cs="Microsoft YaHei"/>
        </w:rPr>
        <w:t xml:space="preserve">2.4 </w:t>
      </w:r>
      <w:r>
        <w:rPr>
          <w:rFonts w:ascii="Microsoft YaHei" w:eastAsia="Microsoft YaHei" w:hAnsi="Microsoft YaHei" w:cs="Microsoft YaHei"/>
        </w:rPr>
        <w:t>新規オープンソースプロジェクト分野の分布</w:t>
      </w:r>
    </w:p>
    <w:p w14:paraId="04B5719D" w14:textId="77777777" w:rsidR="004D63E1" w:rsidRDefault="001F21D8">
      <w:pPr>
        <w:spacing w:before="480" w:after="480"/>
        <w:jc w:val="left"/>
        <w:rPr>
          <w:rFonts w:ascii="Microsoft YaHei" w:eastAsia="Microsoft YaHei" w:hAnsi="Microsoft YaHei" w:cs="Microsoft YaHei"/>
          <w:color w:val="3E3E3E"/>
          <w:sz w:val="22"/>
          <w:highlight w:val="white"/>
        </w:rPr>
      </w:pPr>
      <w:r>
        <w:rPr>
          <w:rFonts w:ascii="Microsoft YaHei" w:eastAsia="Microsoft YaHei" w:hAnsi="Microsoft YaHei" w:cs="Microsoft YaHei"/>
          <w:noProof/>
          <w:color w:val="3E3E3E"/>
          <w:sz w:val="22"/>
          <w:highlight w:val="white"/>
        </w:rPr>
        <w:drawing>
          <wp:inline distT="0" distB="0" distL="0" distR="0" wp14:anchorId="514D6A22" wp14:editId="21ED77B7">
            <wp:extent cx="5616427" cy="1722269"/>
            <wp:effectExtent l="0" t="0" r="0" b="0"/>
            <wp:docPr id="221" name="image80.png" descr="グラフィカル ユーザー インターフェイス&#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80.png" descr="グラフィカル ユーザー インターフェイス&#10;&#10;中程度の精度で自動的に生成された説明"/>
                    <pic:cNvPicPr preferRelativeResize="0"/>
                  </pic:nvPicPr>
                  <pic:blipFill>
                    <a:blip r:embed="rId80"/>
                    <a:srcRect/>
                    <a:stretch>
                      <a:fillRect/>
                    </a:stretch>
                  </pic:blipFill>
                  <pic:spPr>
                    <a:xfrm>
                      <a:off x="0" y="0"/>
                      <a:ext cx="5616427" cy="1722269"/>
                    </a:xfrm>
                    <a:prstGeom prst="rect">
                      <a:avLst/>
                    </a:prstGeom>
                    <a:ln/>
                  </pic:spPr>
                </pic:pic>
              </a:graphicData>
            </a:graphic>
          </wp:inline>
        </w:drawing>
      </w:r>
    </w:p>
    <w:p w14:paraId="3FD438AD" w14:textId="77777777" w:rsidR="004D63E1" w:rsidRDefault="001F21D8">
      <w:pPr>
        <w:spacing w:before="480" w:after="480"/>
        <w:jc w:val="left"/>
        <w:rPr>
          <w:rFonts w:ascii="Microsoft YaHei" w:eastAsia="Microsoft YaHei" w:hAnsi="Microsoft YaHei" w:cs="Microsoft YaHei"/>
          <w:color w:val="333333"/>
          <w:sz w:val="22"/>
        </w:rPr>
      </w:pPr>
      <w:r>
        <w:rPr>
          <w:rFonts w:ascii="Microsoft YaHei" w:eastAsia="Microsoft YaHei" w:hAnsi="Microsoft YaHei" w:cs="Microsoft YaHei"/>
          <w:color w:val="3E3E3E"/>
          <w:sz w:val="22"/>
          <w:highlight w:val="white"/>
        </w:rPr>
        <w:t>新規オープンソースプロジェクトの上位</w:t>
      </w:r>
      <w:r>
        <w:rPr>
          <w:rFonts w:ascii="Microsoft YaHei" w:eastAsia="Microsoft YaHei" w:hAnsi="Microsoft YaHei" w:cs="Microsoft YaHei"/>
          <w:color w:val="3E3E3E"/>
          <w:sz w:val="22"/>
          <w:highlight w:val="white"/>
        </w:rPr>
        <w:t>5</w:t>
      </w:r>
      <w:r>
        <w:rPr>
          <w:rFonts w:ascii="Microsoft YaHei" w:eastAsia="Microsoft YaHei" w:hAnsi="Microsoft YaHei" w:cs="Microsoft YaHei"/>
          <w:color w:val="3E3E3E"/>
          <w:sz w:val="22"/>
          <w:highlight w:val="white"/>
        </w:rPr>
        <w:t>分野は</w:t>
      </w:r>
      <w:r>
        <w:rPr>
          <w:rFonts w:ascii="Microsoft YaHei" w:eastAsia="Microsoft YaHei" w:hAnsi="Microsoft YaHei" w:cs="Microsoft YaHei"/>
          <w:color w:val="3E3E3E"/>
          <w:sz w:val="22"/>
          <w:highlight w:val="white"/>
        </w:rPr>
        <w:t>2020</w:t>
      </w:r>
      <w:r>
        <w:rPr>
          <w:rFonts w:ascii="Microsoft YaHei" w:eastAsia="Microsoft YaHei" w:hAnsi="Microsoft YaHei" w:cs="Microsoft YaHei"/>
          <w:color w:val="3E3E3E"/>
          <w:sz w:val="22"/>
          <w:highlight w:val="white"/>
        </w:rPr>
        <w:t>年と同じで、</w:t>
      </w:r>
      <w:r>
        <w:rPr>
          <w:rFonts w:ascii="Microsoft YaHei" w:eastAsia="Microsoft YaHei" w:hAnsi="Microsoft YaHei" w:cs="Microsoft YaHei"/>
          <w:color w:val="3E3E3E"/>
          <w:sz w:val="22"/>
          <w:highlight w:val="white"/>
        </w:rPr>
        <w:t>2021</w:t>
      </w:r>
      <w:r>
        <w:rPr>
          <w:rFonts w:ascii="Microsoft YaHei" w:eastAsia="Microsoft YaHei" w:hAnsi="Microsoft YaHei" w:cs="Microsoft YaHei"/>
          <w:color w:val="3E3E3E"/>
          <w:sz w:val="22"/>
          <w:highlight w:val="white"/>
        </w:rPr>
        <w:t>年には</w:t>
      </w:r>
      <w:r>
        <w:rPr>
          <w:rFonts w:ascii="Microsoft YaHei" w:eastAsia="Microsoft YaHei" w:hAnsi="Microsoft YaHei" w:cs="Microsoft YaHei"/>
          <w:color w:val="3E3E3E"/>
          <w:sz w:val="22"/>
          <w:highlight w:val="white"/>
        </w:rPr>
        <w:t>HarmonyOS</w:t>
      </w:r>
      <w:r>
        <w:rPr>
          <w:rFonts w:ascii="Microsoft YaHei" w:eastAsia="Microsoft YaHei" w:hAnsi="Microsoft YaHei" w:cs="Microsoft YaHei"/>
          <w:color w:val="3E3E3E"/>
          <w:sz w:val="22"/>
          <w:highlight w:val="white"/>
        </w:rPr>
        <w:t>関連のオープンソースプロジェクトが急成長しており、新規プロジェクト数で全分野中</w:t>
      </w:r>
      <w:r>
        <w:rPr>
          <w:rFonts w:ascii="Microsoft YaHei" w:eastAsia="Microsoft YaHei" w:hAnsi="Microsoft YaHei" w:cs="Microsoft YaHei"/>
          <w:color w:val="3E3E3E"/>
          <w:sz w:val="22"/>
          <w:highlight w:val="white"/>
        </w:rPr>
        <w:t>6</w:t>
      </w:r>
      <w:r>
        <w:rPr>
          <w:rFonts w:ascii="Microsoft YaHei" w:eastAsia="Microsoft YaHei" w:hAnsi="Microsoft YaHei" w:cs="Microsoft YaHei"/>
          <w:color w:val="3E3E3E"/>
          <w:sz w:val="22"/>
          <w:highlight w:val="white"/>
        </w:rPr>
        <w:t>位となっていることは注目に値します。</w:t>
      </w:r>
      <w:r>
        <w:rPr>
          <w:rFonts w:ascii="Microsoft YaHei" w:eastAsia="Microsoft YaHei" w:hAnsi="Microsoft YaHei" w:cs="Microsoft YaHei"/>
          <w:color w:val="3E3E3E"/>
          <w:sz w:val="22"/>
          <w:highlight w:val="white"/>
        </w:rPr>
        <w:t xml:space="preserve"> OpenHarmony</w:t>
      </w:r>
      <w:r>
        <w:rPr>
          <w:rFonts w:ascii="Microsoft YaHei" w:eastAsia="Microsoft YaHei" w:hAnsi="Microsoft YaHei" w:cs="Microsoft YaHei"/>
          <w:color w:val="3E3E3E"/>
          <w:sz w:val="22"/>
          <w:highlight w:val="white"/>
        </w:rPr>
        <w:t>の生態は、オープンソース化されてからまだ</w:t>
      </w:r>
      <w:r>
        <w:rPr>
          <w:rFonts w:ascii="Microsoft YaHei" w:eastAsia="Microsoft YaHei" w:hAnsi="Microsoft YaHei" w:cs="Microsoft YaHei"/>
          <w:color w:val="3E3E3E"/>
          <w:sz w:val="22"/>
          <w:highlight w:val="white"/>
        </w:rPr>
        <w:t>2</w:t>
      </w:r>
      <w:r>
        <w:rPr>
          <w:rFonts w:ascii="Microsoft YaHei" w:eastAsia="Microsoft YaHei" w:hAnsi="Microsoft YaHei" w:cs="Microsoft YaHei"/>
          <w:color w:val="3E3E3E"/>
          <w:sz w:val="22"/>
          <w:highlight w:val="white"/>
        </w:rPr>
        <w:t>年であるにもかかわらず、高い成長を維持しており、今後の発展は開発者にとっ</w:t>
      </w:r>
      <w:r>
        <w:rPr>
          <w:rFonts w:ascii="Microsoft YaHei" w:eastAsia="Microsoft YaHei" w:hAnsi="Microsoft YaHei" w:cs="Microsoft YaHei"/>
          <w:color w:val="3E3E3E"/>
          <w:sz w:val="22"/>
          <w:highlight w:val="white"/>
        </w:rPr>
        <w:t>て注目に値します。</w:t>
      </w:r>
    </w:p>
    <w:p w14:paraId="4B8F17DE" w14:textId="77777777" w:rsidR="004D63E1" w:rsidRDefault="001F21D8">
      <w:pPr>
        <w:pStyle w:val="4"/>
        <w:rPr>
          <w:rFonts w:ascii="Microsoft YaHei" w:eastAsia="Microsoft YaHei" w:hAnsi="Microsoft YaHei" w:cs="Microsoft YaHei"/>
        </w:rPr>
      </w:pPr>
      <w:bookmarkStart w:id="99" w:name="_heading=h.3lwa6dh2bqfg" w:colFirst="0" w:colLast="0"/>
      <w:bookmarkEnd w:id="99"/>
      <w:r>
        <w:rPr>
          <w:rFonts w:ascii="Microsoft YaHei" w:eastAsia="Microsoft YaHei" w:hAnsi="Microsoft YaHei" w:cs="Microsoft YaHei"/>
        </w:rPr>
        <w:t xml:space="preserve">2.5 </w:t>
      </w:r>
      <w:r>
        <w:rPr>
          <w:rFonts w:ascii="Microsoft YaHei" w:eastAsia="Microsoft YaHei" w:hAnsi="Microsoft YaHei" w:cs="Microsoft YaHei"/>
        </w:rPr>
        <w:t>開発者がその年に最も注目したユーザー</w:t>
      </w:r>
    </w:p>
    <w:p w14:paraId="4B93836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E166765" wp14:editId="2C896536">
            <wp:extent cx="5654530" cy="2530059"/>
            <wp:effectExtent l="0" t="0" r="0" b="0"/>
            <wp:docPr id="222" name="image74.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4.png" descr="テーブル&#10;&#10;自動的に生成された説明"/>
                    <pic:cNvPicPr preferRelativeResize="0"/>
                  </pic:nvPicPr>
                  <pic:blipFill>
                    <a:blip r:embed="rId81"/>
                    <a:srcRect/>
                    <a:stretch>
                      <a:fillRect/>
                    </a:stretch>
                  </pic:blipFill>
                  <pic:spPr>
                    <a:xfrm>
                      <a:off x="0" y="0"/>
                      <a:ext cx="5654530" cy="2530059"/>
                    </a:xfrm>
                    <a:prstGeom prst="rect">
                      <a:avLst/>
                    </a:prstGeom>
                    <a:ln/>
                  </pic:spPr>
                </pic:pic>
              </a:graphicData>
            </a:graphic>
          </wp:inline>
        </w:drawing>
      </w:r>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年には、有名なオープンソースプロジェクトの作者に加えて、開発者に人気のある新しいユーザーが数多く登場しました。例えば、</w:t>
      </w:r>
      <w:r>
        <w:rPr>
          <w:rFonts w:ascii="Microsoft YaHei" w:eastAsia="Microsoft YaHei" w:hAnsi="Microsoft YaHei" w:cs="Microsoft YaHei"/>
          <w:color w:val="333333"/>
          <w:sz w:val="22"/>
        </w:rPr>
        <w:t>BiliBili</w:t>
      </w:r>
      <w:r>
        <w:rPr>
          <w:rFonts w:ascii="Microsoft YaHei" w:eastAsia="Microsoft YaHei" w:hAnsi="Microsoft YaHei" w:cs="Microsoft YaHei"/>
          <w:color w:val="333333"/>
          <w:sz w:val="22"/>
        </w:rPr>
        <w:t>の有名な技術系ブロガーである稚晖君は、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年後半に</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に参加したことでファンが急増し、その年に最もフォローされた</w:t>
      </w:r>
      <w:r>
        <w:rPr>
          <w:rFonts w:ascii="Microsoft YaHei" w:eastAsia="Microsoft YaHei" w:hAnsi="Microsoft YaHei" w:cs="Microsoft YaHei"/>
          <w:color w:val="333333"/>
          <w:sz w:val="22"/>
        </w:rPr>
        <w:lastRenderedPageBreak/>
        <w:t>ユーザーとして</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位に躍り出ました。</w:t>
      </w:r>
    </w:p>
    <w:p w14:paraId="7523F10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EE1D29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さらに、ランキングを見てもわかるように、質の高いプロジェクトの著者に加えて、ナレッジブロガーも注目されています。多くのナレッジブロガーは、コ</w:t>
      </w:r>
      <w:r>
        <w:rPr>
          <w:rFonts w:ascii="Microsoft YaHei" w:eastAsia="Microsoft YaHei" w:hAnsi="Microsoft YaHei" w:cs="Microsoft YaHei"/>
          <w:color w:val="333333"/>
          <w:sz w:val="22"/>
        </w:rPr>
        <w:t>ードリポジトリを学習教材の公開場所として利用し、読者や視聴者が自由に利用できるようにしています。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コードリポジトリの利用は、もはやコードの保存にとどまらず、この新しい知識共有の形は、開発者の間でますます人気が高まっています。</w:t>
      </w:r>
    </w:p>
    <w:p w14:paraId="38589DE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AADB56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注：ユーザーの紹介は、紹介先のリポジトリのテクノロジースタックに基づいて行われます。</w:t>
      </w:r>
    </w:p>
    <w:p w14:paraId="3515032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22643F0" w14:textId="77777777" w:rsidR="004D63E1" w:rsidRDefault="001F21D8">
      <w:pPr>
        <w:pStyle w:val="4"/>
        <w:rPr>
          <w:rFonts w:ascii="Microsoft YaHei" w:eastAsia="Microsoft YaHei" w:hAnsi="Microsoft YaHei" w:cs="Microsoft YaHei"/>
        </w:rPr>
      </w:pPr>
      <w:bookmarkStart w:id="100" w:name="_heading=h.pa88nmbw6rkz" w:colFirst="0" w:colLast="0"/>
      <w:bookmarkEnd w:id="100"/>
      <w:r>
        <w:rPr>
          <w:rFonts w:ascii="Microsoft YaHei" w:eastAsia="Microsoft YaHei" w:hAnsi="Microsoft YaHei" w:cs="Microsoft YaHei"/>
        </w:rPr>
        <w:t xml:space="preserve">2.6 </w:t>
      </w:r>
      <w:r>
        <w:rPr>
          <w:rFonts w:ascii="Microsoft YaHei" w:eastAsia="Microsoft YaHei" w:hAnsi="Microsoft YaHei" w:cs="Microsoft YaHei"/>
        </w:rPr>
        <w:t>最も開発者をに注目されている組織</w:t>
      </w:r>
    </w:p>
    <w:p w14:paraId="1109091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DFC8217" wp14:editId="4B176C0B">
            <wp:extent cx="5760720" cy="1557655"/>
            <wp:effectExtent l="0" t="0" r="0" b="0"/>
            <wp:docPr id="223" name="image7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0.png" descr="テーブル&#10;&#10;自動的に生成された説明"/>
                    <pic:cNvPicPr preferRelativeResize="0"/>
                  </pic:nvPicPr>
                  <pic:blipFill>
                    <a:blip r:embed="rId82"/>
                    <a:srcRect/>
                    <a:stretch>
                      <a:fillRect/>
                    </a:stretch>
                  </pic:blipFill>
                  <pic:spPr>
                    <a:xfrm>
                      <a:off x="0" y="0"/>
                      <a:ext cx="5760720" cy="1557655"/>
                    </a:xfrm>
                    <a:prstGeom prst="rect">
                      <a:avLst/>
                    </a:prstGeom>
                    <a:ln/>
                  </pic:spPr>
                </pic:pic>
              </a:graphicData>
            </a:graphic>
          </wp:inline>
        </w:drawing>
      </w:r>
    </w:p>
    <w:p w14:paraId="22AE3BA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に登録されたオープンソース組織の数は</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万を突破しました。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中国国内のオープンソースプロジェクトで最も話題になっている</w:t>
      </w:r>
      <w:r>
        <w:rPr>
          <w:rFonts w:ascii="Microsoft YaHei" w:eastAsia="Microsoft YaHei" w:hAnsi="Microsoft YaHei" w:cs="Microsoft YaHei"/>
          <w:color w:val="333333"/>
          <w:sz w:val="22"/>
        </w:rPr>
        <w:t>OpenHarmony</w:t>
      </w:r>
      <w:r>
        <w:rPr>
          <w:rFonts w:ascii="Microsoft YaHei" w:eastAsia="Microsoft YaHei" w:hAnsi="Microsoft YaHei" w:cs="Microsoft YaHei"/>
          <w:color w:val="333333"/>
          <w:sz w:val="22"/>
        </w:rPr>
        <w:t>も</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年に注目を集め、</w:t>
      </w:r>
      <w:r>
        <w:rPr>
          <w:rFonts w:ascii="Microsoft YaHei" w:eastAsia="Microsoft YaHei" w:hAnsi="Microsoft YaHei" w:cs="Microsoft YaHei"/>
          <w:color w:val="333333"/>
          <w:sz w:val="22"/>
        </w:rPr>
        <w:t>OpenHarmony 2.0</w:t>
      </w:r>
      <w:r>
        <w:rPr>
          <w:rFonts w:ascii="Microsoft YaHei" w:eastAsia="Microsoft YaHei" w:hAnsi="Microsoft YaHei" w:cs="Microsoft YaHei"/>
          <w:color w:val="333333"/>
          <w:sz w:val="22"/>
        </w:rPr>
        <w:t>のリリースによりその人気は新たな高みに達し、フォローされた</w:t>
      </w:r>
      <w:r>
        <w:rPr>
          <w:rFonts w:ascii="Microsoft YaHei" w:eastAsia="Microsoft YaHei" w:hAnsi="Microsoft YaHei" w:cs="Microsoft YaHei"/>
          <w:color w:val="333333"/>
          <w:sz w:val="22"/>
        </w:rPr>
        <w:t>OpenHarmony</w:t>
      </w:r>
      <w:r>
        <w:rPr>
          <w:rFonts w:ascii="Microsoft YaHei" w:eastAsia="Microsoft YaHei" w:hAnsi="Microsoft YaHei" w:cs="Microsoft YaHei"/>
          <w:color w:val="333333"/>
          <w:sz w:val="22"/>
        </w:rPr>
        <w:t>組織の総数は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万を超えました。</w:t>
      </w:r>
    </w:p>
    <w:p w14:paraId="1132678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5BA904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年に国内の開発者が作ったオープンソース組織も注目されているのはありがたいことです。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シンプルなプロジェクトの集まりから始まったこれらのオープンソース組織は、この</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年間でます</w:t>
      </w:r>
      <w:r>
        <w:rPr>
          <w:rFonts w:ascii="Microsoft YaHei" w:eastAsia="Microsoft YaHei" w:hAnsi="Microsoft YaHei" w:cs="Microsoft YaHei"/>
          <w:color w:val="333333"/>
          <w:sz w:val="22"/>
        </w:rPr>
        <w:t>ます成熟し、徐々により完全なオープンソースコミュニティを形成しており、国内のオープンソースエコシステムの発展のための重要な基盤を形成しているのは、このようなオープンソース組織です。</w:t>
      </w:r>
    </w:p>
    <w:p w14:paraId="713E567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F87655F" w14:textId="77777777" w:rsidR="004D63E1" w:rsidRDefault="001F21D8">
      <w:pPr>
        <w:pStyle w:val="4"/>
        <w:rPr>
          <w:rFonts w:ascii="Microsoft YaHei" w:eastAsia="Microsoft YaHei" w:hAnsi="Microsoft YaHei" w:cs="Microsoft YaHei"/>
        </w:rPr>
      </w:pPr>
      <w:bookmarkStart w:id="101" w:name="_heading=h.4b5y499cohpu" w:colFirst="0" w:colLast="0"/>
      <w:bookmarkEnd w:id="101"/>
      <w:r>
        <w:rPr>
          <w:rFonts w:ascii="Microsoft YaHei" w:eastAsia="Microsoft YaHei" w:hAnsi="Microsoft YaHei" w:cs="Microsoft YaHei"/>
        </w:rPr>
        <w:t>2.7 Gitee</w:t>
      </w:r>
      <w:r>
        <w:rPr>
          <w:rFonts w:ascii="Microsoft YaHei" w:eastAsia="Microsoft YaHei" w:hAnsi="Microsoft YaHei" w:cs="Microsoft YaHei"/>
        </w:rPr>
        <w:t>指数</w:t>
      </w:r>
    </w:p>
    <w:p w14:paraId="0848E76C"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指数は、</w:t>
      </w:r>
      <w:r>
        <w:rPr>
          <w:rFonts w:ascii="Microsoft YaHei" w:eastAsia="Microsoft YaHei" w:hAnsi="Microsoft YaHei" w:cs="Microsoft YaHei"/>
          <w:color w:val="333333"/>
          <w:sz w:val="22"/>
        </w:rPr>
        <w:t>Stars</w:t>
      </w:r>
      <w:r>
        <w:rPr>
          <w:rFonts w:ascii="Microsoft YaHei" w:eastAsia="Microsoft YaHei" w:hAnsi="Microsoft YaHei" w:cs="Microsoft YaHei"/>
          <w:color w:val="333333"/>
          <w:sz w:val="22"/>
        </w:rPr>
        <w:t>数に加えて、</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上のオープンソース・プロジェクトの質を示す重要な指標です。星の数が多くても</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w:t>
      </w:r>
      <w:r>
        <w:rPr>
          <w:rFonts w:ascii="Microsoft YaHei" w:eastAsia="Microsoft YaHei" w:hAnsi="Microsoft YaHei" w:cs="Microsoft YaHei"/>
          <w:color w:val="333333"/>
          <w:sz w:val="22"/>
        </w:rPr>
        <w:t>が低ければ、そのプロジェクトはおそらく「古い」か「保守されていない」ということになります。一方、星の数が少なくても</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指数が高ければ、そのプロジェクトは「潜在的な」プロジェクトということになります。スターの数は多くないが、</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指数が高いプロジェクトは「潜在的な」プロジェクトであり、常に注意を払う必要があります。</w:t>
      </w:r>
    </w:p>
    <w:p w14:paraId="6FE2E21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E086D9C"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には、公式に推奨されている</w:t>
      </w:r>
      <w:r>
        <w:rPr>
          <w:rFonts w:ascii="Microsoft YaHei" w:eastAsia="Microsoft YaHei" w:hAnsi="Microsoft YaHei" w:cs="Microsoft YaHei"/>
          <w:color w:val="333333"/>
          <w:sz w:val="22"/>
        </w:rPr>
        <w:t>20,000</w:t>
      </w:r>
      <w:r>
        <w:rPr>
          <w:rFonts w:ascii="Microsoft YaHei" w:eastAsia="Microsoft YaHei" w:hAnsi="Microsoft YaHei" w:cs="Microsoft YaHei"/>
          <w:color w:val="333333"/>
          <w:sz w:val="22"/>
        </w:rPr>
        <w:t>以上の素晴らしいオープンソース・プロジェクトがあり、私たちはこの</w:t>
      </w:r>
      <w:r>
        <w:rPr>
          <w:rFonts w:ascii="Microsoft YaHei" w:eastAsia="Microsoft YaHei" w:hAnsi="Microsoft YaHei" w:cs="Microsoft YaHei"/>
          <w:color w:val="333333"/>
          <w:sz w:val="22"/>
        </w:rPr>
        <w:t>20,000</w:t>
      </w:r>
      <w:r>
        <w:rPr>
          <w:rFonts w:ascii="Microsoft YaHei" w:eastAsia="Microsoft YaHei" w:hAnsi="Microsoft YaHei" w:cs="Microsoft YaHei"/>
          <w:color w:val="333333"/>
          <w:sz w:val="22"/>
        </w:rPr>
        <w:t>以上のプロジェクトを</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指数として分析しています。</w:t>
      </w:r>
    </w:p>
    <w:p w14:paraId="5461F12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C6E6720"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指数はサイト全体の相対値として評価されます。</w:t>
      </w:r>
    </w:p>
    <w:p w14:paraId="4277024E" w14:textId="77777777" w:rsidR="004D63E1" w:rsidRDefault="001F21D8">
      <w:pPr>
        <w:pStyle w:val="5"/>
        <w:rPr>
          <w:rFonts w:ascii="Microsoft YaHei" w:eastAsia="Microsoft YaHei" w:hAnsi="Microsoft YaHei" w:cs="Microsoft YaHei"/>
        </w:rPr>
      </w:pPr>
      <w:bookmarkStart w:id="102" w:name="_heading=h.2shs25pfbsyj" w:colFirst="0" w:colLast="0"/>
      <w:bookmarkEnd w:id="102"/>
      <w:r>
        <w:rPr>
          <w:rFonts w:ascii="Microsoft YaHei" w:eastAsia="Microsoft YaHei" w:hAnsi="Microsoft YaHei" w:cs="Microsoft YaHei"/>
        </w:rPr>
        <w:t>2.7.1 Gitee</w:t>
      </w:r>
      <w:r>
        <w:rPr>
          <w:rFonts w:ascii="Microsoft YaHei" w:eastAsia="Microsoft YaHei" w:hAnsi="Microsoft YaHei" w:cs="Microsoft YaHei"/>
        </w:rPr>
        <w:t>指数の評価次元</w:t>
      </w:r>
    </w:p>
    <w:p w14:paraId="6AA02F58" w14:textId="77777777" w:rsidR="004D63E1" w:rsidRDefault="001F21D8">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1.</w:t>
      </w:r>
      <w:r>
        <w:rPr>
          <w:rFonts w:ascii="Microsoft YaHei" w:eastAsia="Microsoft YaHei" w:hAnsi="Microsoft YaHei" w:cs="Microsoft YaHei"/>
          <w:b/>
          <w:color w:val="333333"/>
          <w:sz w:val="22"/>
        </w:rPr>
        <w:t>影響</w:t>
      </w:r>
    </w:p>
    <w:p w14:paraId="1E4527F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これは、開発者が実際にそのプロジェクトに注目しているかどうかを判断するために使われます。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スターの数が少ないのは、様々な理由で埋もれている可能性がありますし、スターのない時間が長いのは、そのプロジェクトが他の開発者に届いていない可能性があります。</w:t>
      </w:r>
    </w:p>
    <w:p w14:paraId="5E1B4F9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8C9A01C" w14:textId="77777777" w:rsidR="004D63E1" w:rsidRDefault="001F21D8">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2.</w:t>
      </w:r>
      <w:r>
        <w:rPr>
          <w:rFonts w:ascii="Microsoft YaHei" w:eastAsia="Microsoft YaHei" w:hAnsi="Microsoft YaHei" w:cs="Microsoft YaHei"/>
          <w:b/>
          <w:color w:val="333333"/>
          <w:sz w:val="22"/>
        </w:rPr>
        <w:t>コードアクティビティ</w:t>
      </w:r>
    </w:p>
    <w:p w14:paraId="4A1031DB"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世界には、コードが荒廃し、メンテナがプロジェクトを放棄して、単にリポジトリをクリアするのを忘れてしまったようなプロジェクトがいく</w:t>
      </w:r>
      <w:r>
        <w:rPr>
          <w:rFonts w:ascii="Microsoft YaHei" w:eastAsia="Microsoft YaHei" w:hAnsi="Microsoft YaHei" w:cs="Microsoft YaHei"/>
          <w:color w:val="333333"/>
          <w:sz w:val="22"/>
        </w:rPr>
        <w:t>つかありますが、そのプロジェクトがしっかりと確立されていて、あまりメンテナンスを必要としないということもあります。</w:t>
      </w:r>
    </w:p>
    <w:p w14:paraId="6A5576A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BB695B3" w14:textId="77777777" w:rsidR="004D63E1" w:rsidRDefault="001F21D8">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3.</w:t>
      </w:r>
      <w:r>
        <w:rPr>
          <w:rFonts w:ascii="Microsoft YaHei" w:eastAsia="Microsoft YaHei" w:hAnsi="Microsoft YaHei" w:cs="Microsoft YaHei"/>
          <w:b/>
          <w:color w:val="333333"/>
          <w:sz w:val="22"/>
        </w:rPr>
        <w:t>コミュニティ活動</w:t>
      </w:r>
    </w:p>
    <w:p w14:paraId="5699DF7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あるプロジェクトで</w:t>
      </w:r>
      <w:r>
        <w:rPr>
          <w:rFonts w:ascii="Microsoft YaHei" w:eastAsia="Microsoft YaHei" w:hAnsi="Microsoft YaHei" w:cs="Microsoft YaHei"/>
          <w:color w:val="333333"/>
          <w:sz w:val="22"/>
        </w:rPr>
        <w:t>Issue</w:t>
      </w:r>
      <w:r>
        <w:rPr>
          <w:rFonts w:ascii="Microsoft YaHei" w:eastAsia="Microsoft YaHei" w:hAnsi="Microsoft YaHei" w:cs="Microsoft YaHei"/>
          <w:color w:val="333333"/>
          <w:sz w:val="22"/>
        </w:rPr>
        <w:t>を提起し、短期間で回答が得られたことは、プロジェクトの作者</w:t>
      </w:r>
      <w:r>
        <w:rPr>
          <w:rFonts w:ascii="Microsoft YaHei" w:eastAsia="Microsoft YaHei" w:hAnsi="Microsoft YaHei" w:cs="Microsoft YaHei"/>
          <w:color w:val="333333"/>
          <w:sz w:val="22"/>
        </w:rPr>
        <w:lastRenderedPageBreak/>
        <w:t>とコミュニティ全体との交流の頻度を反映しており、とても嬉しいことです。</w:t>
      </w:r>
    </w:p>
    <w:p w14:paraId="681F11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ADF0A3B" w14:textId="77777777" w:rsidR="004D63E1" w:rsidRDefault="001F21D8">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4.</w:t>
      </w:r>
      <w:r>
        <w:rPr>
          <w:rFonts w:ascii="Microsoft YaHei" w:eastAsia="Microsoft YaHei" w:hAnsi="Microsoft YaHei" w:cs="Microsoft YaHei"/>
          <w:b/>
          <w:color w:val="333333"/>
          <w:sz w:val="22"/>
        </w:rPr>
        <w:t>チームの健康度</w:t>
      </w:r>
    </w:p>
    <w:p w14:paraId="2998245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実際のプロジェクトへの貢献者が数人しかいない場合、主要な貢献者がチームから離脱することがソフトウェアの休止の原因となることが多いため、この指標は貢献者の数と安定性に関係しており、これもか</w:t>
      </w:r>
      <w:r>
        <w:rPr>
          <w:rFonts w:ascii="Microsoft YaHei" w:eastAsia="Microsoft YaHei" w:hAnsi="Microsoft YaHei" w:cs="Microsoft YaHei"/>
          <w:color w:val="333333"/>
          <w:sz w:val="22"/>
        </w:rPr>
        <w:t>なり重要なポイントとなります。</w:t>
      </w:r>
    </w:p>
    <w:p w14:paraId="4CB8070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AF3AD47" w14:textId="77777777" w:rsidR="004D63E1" w:rsidRDefault="001F21D8">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5.</w:t>
      </w:r>
      <w:r>
        <w:rPr>
          <w:rFonts w:ascii="Microsoft YaHei" w:eastAsia="Microsoft YaHei" w:hAnsi="Microsoft YaHei" w:cs="Microsoft YaHei"/>
          <w:b/>
          <w:color w:val="333333"/>
          <w:sz w:val="22"/>
        </w:rPr>
        <w:t>どういうトレンドに影響されているか</w:t>
      </w:r>
    </w:p>
    <w:p w14:paraId="014B6D0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そのプロジェクトが最近ユーザーから受けた関心の度合いに関連する。</w:t>
      </w:r>
    </w:p>
    <w:p w14:paraId="45A2CFDB"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20CD96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評価項目が揃うと、個々の項目に重み付けをする必要があり、各項目の具体的な重み付けを以下に示します。</w:t>
      </w:r>
    </w:p>
    <w:p w14:paraId="11FC34DC"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w:t>
      </w:r>
      <w:r>
        <w:rPr>
          <w:rFonts w:ascii="Microsoft YaHei" w:eastAsia="Microsoft YaHei" w:hAnsi="Microsoft YaHei" w:cs="Microsoft YaHei"/>
          <w:noProof/>
          <w:color w:val="333333"/>
          <w:sz w:val="22"/>
        </w:rPr>
        <w:drawing>
          <wp:inline distT="0" distB="0" distL="0" distR="0" wp14:anchorId="5C98CAF8" wp14:editId="6CAF784A">
            <wp:extent cx="5638800" cy="4924425"/>
            <wp:effectExtent l="0" t="0" r="0" b="0"/>
            <wp:docPr id="2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5638800" cy="4924425"/>
                    </a:xfrm>
                    <a:prstGeom prst="rect">
                      <a:avLst/>
                    </a:prstGeom>
                    <a:ln/>
                  </pic:spPr>
                </pic:pic>
              </a:graphicData>
            </a:graphic>
          </wp:inline>
        </w:drawing>
      </w:r>
    </w:p>
    <w:p w14:paraId="13848E8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F5B8F47" w14:textId="77777777" w:rsidR="004D63E1" w:rsidRDefault="001F21D8">
      <w:pPr>
        <w:pStyle w:val="5"/>
        <w:rPr>
          <w:rFonts w:ascii="Microsoft YaHei" w:eastAsia="Microsoft YaHei" w:hAnsi="Microsoft YaHei" w:cs="Microsoft YaHei"/>
        </w:rPr>
      </w:pPr>
      <w:bookmarkStart w:id="103" w:name="_heading=h.cepkovxpuaau" w:colFirst="0" w:colLast="0"/>
      <w:bookmarkEnd w:id="103"/>
      <w:r>
        <w:rPr>
          <w:rFonts w:ascii="Microsoft YaHei" w:eastAsia="Microsoft YaHei" w:hAnsi="Microsoft YaHei" w:cs="Microsoft YaHei"/>
        </w:rPr>
        <w:t xml:space="preserve">2.7.2 </w:t>
      </w:r>
      <w:r>
        <w:rPr>
          <w:rFonts w:ascii="Microsoft YaHei" w:eastAsia="Microsoft YaHei" w:hAnsi="Microsoft YaHei" w:cs="Microsoft YaHei"/>
        </w:rPr>
        <w:t>年間の</w:t>
      </w:r>
      <w:r>
        <w:rPr>
          <w:rFonts w:ascii="Microsoft YaHei" w:eastAsia="Microsoft YaHei" w:hAnsi="Microsoft YaHei" w:cs="Microsoft YaHei"/>
        </w:rPr>
        <w:t>Gitee</w:t>
      </w:r>
      <w:r>
        <w:rPr>
          <w:rFonts w:ascii="Microsoft YaHei" w:eastAsia="Microsoft YaHei" w:hAnsi="Microsoft YaHei" w:cs="Microsoft YaHei"/>
        </w:rPr>
        <w:t>指数トップ</w:t>
      </w:r>
      <w:r>
        <w:rPr>
          <w:rFonts w:ascii="Microsoft YaHei" w:eastAsia="Microsoft YaHei" w:hAnsi="Microsoft YaHei" w:cs="Microsoft YaHei"/>
        </w:rPr>
        <w:t>10</w:t>
      </w:r>
    </w:p>
    <w:p w14:paraId="56947B4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2A693D0" wp14:editId="6B815FD0">
            <wp:extent cx="5601185" cy="2141406"/>
            <wp:effectExtent l="0" t="0" r="0" b="0"/>
            <wp:docPr id="226" name="image7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9.png" descr="テーブル&#10;&#10;自動的に生成された説明"/>
                    <pic:cNvPicPr preferRelativeResize="0"/>
                  </pic:nvPicPr>
                  <pic:blipFill>
                    <a:blip r:embed="rId84"/>
                    <a:srcRect/>
                    <a:stretch>
                      <a:fillRect/>
                    </a:stretch>
                  </pic:blipFill>
                  <pic:spPr>
                    <a:xfrm>
                      <a:off x="0" y="0"/>
                      <a:ext cx="5601185" cy="2141406"/>
                    </a:xfrm>
                    <a:prstGeom prst="rect">
                      <a:avLst/>
                    </a:prstGeom>
                    <a:ln/>
                  </pic:spPr>
                </pic:pic>
              </a:graphicData>
            </a:graphic>
          </wp:inline>
        </w:drawing>
      </w:r>
    </w:p>
    <w:p w14:paraId="1949F62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指数</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OpenHarmony</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MindSpore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Ascend</w:t>
      </w:r>
      <w:r>
        <w:rPr>
          <w:rFonts w:ascii="Microsoft YaHei" w:eastAsia="Microsoft YaHei" w:hAnsi="Microsoft YaHei" w:cs="Microsoft YaHei"/>
          <w:color w:val="333333"/>
          <w:sz w:val="22"/>
        </w:rPr>
        <w:t>が上位</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位を占めています。</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上で質の高いオープンソース・プロジェクトを行っている作者は、大手企業に</w:t>
      </w:r>
      <w:r>
        <w:rPr>
          <w:rFonts w:ascii="Microsoft YaHei" w:eastAsia="Microsoft YaHei" w:hAnsi="Microsoft YaHei" w:cs="Microsoft YaHei"/>
          <w:color w:val="333333"/>
          <w:sz w:val="22"/>
        </w:rPr>
        <w:lastRenderedPageBreak/>
        <w:t>は及びませんが非常に活発で、上位</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位中</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位を占めています。</w:t>
      </w:r>
    </w:p>
    <w:p w14:paraId="4575528B"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0EC7B8F" w14:textId="77777777" w:rsidR="004D63E1" w:rsidRDefault="001F21D8">
      <w:pPr>
        <w:pStyle w:val="4"/>
        <w:rPr>
          <w:rFonts w:ascii="Microsoft YaHei" w:eastAsia="Microsoft YaHei" w:hAnsi="Microsoft YaHei" w:cs="Microsoft YaHei"/>
        </w:rPr>
      </w:pPr>
      <w:bookmarkStart w:id="104" w:name="_heading=h.mzeih6otnf4o" w:colFirst="0" w:colLast="0"/>
      <w:bookmarkEnd w:id="104"/>
      <w:r>
        <w:rPr>
          <w:rFonts w:ascii="Microsoft YaHei" w:eastAsia="Microsoft YaHei" w:hAnsi="Microsoft YaHei" w:cs="Microsoft YaHei"/>
        </w:rPr>
        <w:t xml:space="preserve">2.8 </w:t>
      </w:r>
      <w:r>
        <w:rPr>
          <w:rFonts w:ascii="Microsoft YaHei" w:eastAsia="Microsoft YaHei" w:hAnsi="Microsoft YaHei" w:cs="Microsoft YaHei"/>
        </w:rPr>
        <w:t>オープンソースのセキュリティとコンプライアンス</w:t>
      </w:r>
    </w:p>
    <w:p w14:paraId="4B4CE75A" w14:textId="77777777" w:rsidR="004D63E1" w:rsidRDefault="001F21D8">
      <w:pPr>
        <w:pStyle w:val="5"/>
        <w:rPr>
          <w:rFonts w:ascii="Microsoft YaHei" w:eastAsia="Microsoft YaHei" w:hAnsi="Microsoft YaHei" w:cs="Microsoft YaHei"/>
        </w:rPr>
      </w:pPr>
      <w:bookmarkStart w:id="105" w:name="_heading=h.19kly31qhjij" w:colFirst="0" w:colLast="0"/>
      <w:bookmarkEnd w:id="105"/>
      <w:r>
        <w:rPr>
          <w:rFonts w:ascii="Microsoft YaHei" w:eastAsia="Microsoft YaHei" w:hAnsi="Microsoft YaHei" w:cs="Microsoft YaHei"/>
        </w:rPr>
        <w:t>2.8.1 CVE</w:t>
      </w:r>
      <w:r>
        <w:rPr>
          <w:rFonts w:ascii="Microsoft YaHei" w:eastAsia="Microsoft YaHei" w:hAnsi="Microsoft YaHei" w:cs="Microsoft YaHei"/>
        </w:rPr>
        <w:t>の脆弱性リスク</w:t>
      </w:r>
    </w:p>
    <w:p w14:paraId="60544FB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は、棱镜七彩</w:t>
      </w:r>
      <w:r>
        <w:rPr>
          <w:rFonts w:ascii="Microsoft YaHei" w:eastAsia="Microsoft YaHei" w:hAnsi="Microsoft YaHei" w:cs="Microsoft YaHei"/>
          <w:color w:val="333333"/>
          <w:sz w:val="22"/>
        </w:rPr>
        <w:t xml:space="preserve"> FossEye</w:t>
      </w:r>
      <w:r>
        <w:rPr>
          <w:rFonts w:ascii="Microsoft YaHei" w:eastAsia="Microsoft YaHei" w:hAnsi="Microsoft YaHei" w:cs="Microsoft YaHei"/>
          <w:color w:val="333333"/>
          <w:sz w:val="22"/>
        </w:rPr>
        <w:t>を用いて、</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プラットフォーム上のオープンソースプロジェクトの代表的なリポジトリ</w:t>
      </w:r>
      <w:r>
        <w:rPr>
          <w:rFonts w:ascii="Microsoft YaHei" w:eastAsia="Microsoft YaHei" w:hAnsi="Microsoft YaHei" w:cs="Microsoft YaHei"/>
          <w:color w:val="333333"/>
          <w:sz w:val="22"/>
        </w:rPr>
        <w:t>15,000</w:t>
      </w:r>
      <w:r>
        <w:rPr>
          <w:rFonts w:ascii="Microsoft YaHei" w:eastAsia="Microsoft YaHei" w:hAnsi="Microsoft YaHei" w:cs="Microsoft YaHei"/>
          <w:color w:val="333333"/>
          <w:sz w:val="22"/>
        </w:rPr>
        <w:t>個を静的にスキャンし、品質を検証しました</w:t>
      </w:r>
      <w:r>
        <w:rPr>
          <w:rFonts w:ascii="Microsoft YaHei" w:eastAsia="Microsoft YaHei" w:hAnsi="Microsoft YaHei" w:cs="Microsoft YaHei"/>
          <w:color w:val="333333"/>
          <w:sz w:val="22"/>
        </w:rPr>
        <w:t>。その結果、</w:t>
      </w:r>
      <w:r>
        <w:rPr>
          <w:rFonts w:ascii="Microsoft YaHei" w:eastAsia="Microsoft YaHei" w:hAnsi="Microsoft YaHei" w:cs="Microsoft YaHei"/>
          <w:color w:val="333333"/>
          <w:sz w:val="22"/>
        </w:rPr>
        <w:t>93</w:t>
      </w:r>
      <w:r>
        <w:rPr>
          <w:rFonts w:ascii="Microsoft YaHei" w:eastAsia="Microsoft YaHei" w:hAnsi="Microsoft YaHei" w:cs="Microsoft YaHei"/>
          <w:color w:val="333333"/>
          <w:sz w:val="22"/>
        </w:rPr>
        <w:t>％以上が</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脆弱性の危険性がないことを確認しました。</w:t>
      </w:r>
    </w:p>
    <w:p w14:paraId="1D823E0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89153C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の脆弱性のリスクがあったプロジェクトの総数のうち、</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脆弱性があったのは</w:t>
      </w:r>
      <w:r>
        <w:rPr>
          <w:rFonts w:ascii="Microsoft YaHei" w:eastAsia="Microsoft YaHei" w:hAnsi="Microsoft YaHei" w:cs="Microsoft YaHei"/>
          <w:color w:val="333333"/>
          <w:sz w:val="22"/>
        </w:rPr>
        <w:t>18.51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脆弱性があったのは</w:t>
      </w:r>
      <w:r>
        <w:rPr>
          <w:rFonts w:ascii="Microsoft YaHei" w:eastAsia="Microsoft YaHei" w:hAnsi="Microsoft YaHei" w:cs="Microsoft YaHei"/>
          <w:color w:val="333333"/>
          <w:sz w:val="22"/>
        </w:rPr>
        <w:t>2.58</w:t>
      </w:r>
      <w:r>
        <w:rPr>
          <w:rFonts w:ascii="Microsoft YaHei" w:eastAsia="Microsoft YaHei" w:hAnsi="Microsoft YaHei" w:cs="Microsoft YaHei"/>
          <w:color w:val="333333"/>
          <w:sz w:val="22"/>
        </w:rPr>
        <w:t>％でした。</w:t>
      </w:r>
    </w:p>
    <w:p w14:paraId="6A47C199"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DDAEF4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D4592D1" wp14:editId="511E3743">
            <wp:extent cx="5760720" cy="3240405"/>
            <wp:effectExtent l="0" t="0" r="0" b="0"/>
            <wp:docPr id="22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5760720" cy="3240405"/>
                    </a:xfrm>
                    <a:prstGeom prst="rect">
                      <a:avLst/>
                    </a:prstGeom>
                    <a:ln/>
                  </pic:spPr>
                </pic:pic>
              </a:graphicData>
            </a:graphic>
          </wp:inline>
        </w:drawing>
      </w:r>
    </w:p>
    <w:p w14:paraId="331AA228" w14:textId="77777777" w:rsidR="004D63E1" w:rsidRDefault="004D63E1">
      <w:pPr>
        <w:pStyle w:val="3"/>
        <w:rPr>
          <w:rFonts w:ascii="Microsoft YaHei" w:eastAsia="Microsoft YaHei" w:hAnsi="Microsoft YaHei" w:cs="Microsoft YaHei"/>
          <w:sz w:val="24"/>
          <w:szCs w:val="24"/>
          <w:highlight w:val="white"/>
        </w:rPr>
      </w:pPr>
    </w:p>
    <w:p w14:paraId="1FCB9BD2" w14:textId="77777777" w:rsidR="004D63E1" w:rsidRDefault="001F21D8">
      <w:pPr>
        <w:pStyle w:val="5"/>
        <w:rPr>
          <w:rFonts w:ascii="Microsoft YaHei" w:eastAsia="Microsoft YaHei" w:hAnsi="Microsoft YaHei" w:cs="Microsoft YaHei"/>
        </w:rPr>
      </w:pPr>
      <w:bookmarkStart w:id="106" w:name="_heading=h.uem8yjpiuig9" w:colFirst="0" w:colLast="0"/>
      <w:bookmarkEnd w:id="106"/>
      <w:r>
        <w:rPr>
          <w:rFonts w:ascii="Microsoft YaHei" w:eastAsia="Microsoft YaHei" w:hAnsi="Microsoft YaHei" w:cs="Microsoft YaHei"/>
        </w:rPr>
        <w:t xml:space="preserve">2.8.2 </w:t>
      </w:r>
      <w:r>
        <w:rPr>
          <w:rFonts w:ascii="Microsoft YaHei" w:eastAsia="Microsoft YaHei" w:hAnsi="Microsoft YaHei" w:cs="Microsoft YaHei"/>
        </w:rPr>
        <w:t>オープンソースへコンプライアンス状況</w:t>
      </w:r>
    </w:p>
    <w:p w14:paraId="61257F1C"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は、采用棱镜七彩</w:t>
      </w:r>
      <w:r>
        <w:rPr>
          <w:rFonts w:ascii="Microsoft YaHei" w:eastAsia="Microsoft YaHei" w:hAnsi="Microsoft YaHei" w:cs="Microsoft YaHei"/>
          <w:color w:val="333333"/>
          <w:sz w:val="22"/>
        </w:rPr>
        <w:t xml:space="preserve"> FossEye</w:t>
      </w:r>
      <w:r>
        <w:rPr>
          <w:rFonts w:ascii="Microsoft YaHei" w:eastAsia="Microsoft YaHei" w:hAnsi="Microsoft YaHei" w:cs="Microsoft YaHei"/>
          <w:color w:val="333333"/>
          <w:sz w:val="22"/>
        </w:rPr>
        <w:t>を使用して、</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プラットフォーム上の</w:t>
      </w:r>
      <w:r>
        <w:rPr>
          <w:rFonts w:ascii="Microsoft YaHei" w:eastAsia="Microsoft YaHei" w:hAnsi="Microsoft YaHei" w:cs="Microsoft YaHei"/>
          <w:color w:val="333333"/>
          <w:sz w:val="22"/>
        </w:rPr>
        <w:t>15,000</w:t>
      </w:r>
      <w:r>
        <w:rPr>
          <w:rFonts w:ascii="Microsoft YaHei" w:eastAsia="Microsoft YaHei" w:hAnsi="Microsoft YaHei" w:cs="Microsoft YaHei"/>
          <w:color w:val="333333"/>
          <w:sz w:val="22"/>
        </w:rPr>
        <w:t>のオープンソースプロジェクトリポジトリの代表的なサンプルをスキャンし、</w:t>
      </w:r>
      <w:r>
        <w:rPr>
          <w:rFonts w:ascii="Microsoft YaHei" w:eastAsia="Microsoft YaHei" w:hAnsi="Microsoft YaHei" w:cs="Microsoft YaHei"/>
          <w:color w:val="333333"/>
          <w:sz w:val="22"/>
        </w:rPr>
        <w:t>95%</w:t>
      </w:r>
      <w:r>
        <w:rPr>
          <w:rFonts w:ascii="Microsoft YaHei" w:eastAsia="Microsoft YaHei" w:hAnsi="Microsoft YaHei" w:cs="Microsoft YaHei"/>
          <w:color w:val="333333"/>
          <w:sz w:val="22"/>
        </w:rPr>
        <w:t>以上が直接的な</w:t>
      </w:r>
      <w:r>
        <w:rPr>
          <w:rFonts w:ascii="Microsoft YaHei" w:eastAsia="Microsoft YaHei" w:hAnsi="Microsoft YaHei" w:cs="Microsoft YaHei"/>
          <w:color w:val="333333"/>
          <w:sz w:val="22"/>
        </w:rPr>
        <w:lastRenderedPageBreak/>
        <w:t>ライセンス抵触の危険性がないことを示しま</w:t>
      </w:r>
      <w:r>
        <w:rPr>
          <w:rFonts w:ascii="Microsoft YaHei" w:eastAsia="Microsoft YaHei" w:hAnsi="Microsoft YaHei" w:cs="Microsoft YaHei"/>
          <w:color w:val="333333"/>
          <w:sz w:val="22"/>
        </w:rPr>
        <w:t>した。</w:t>
      </w:r>
    </w:p>
    <w:p w14:paraId="768A3B5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014A26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直接的なライセンス抵触リスクがあったプロジェクトのうち、</w:t>
      </w:r>
      <w:r>
        <w:rPr>
          <w:rFonts w:ascii="Microsoft YaHei" w:eastAsia="Microsoft YaHei" w:hAnsi="Microsoft YaHei" w:cs="Microsoft YaHei"/>
          <w:color w:val="333333"/>
          <w:sz w:val="22"/>
        </w:rPr>
        <w:t>44.21%</w:t>
      </w:r>
      <w:r>
        <w:rPr>
          <w:rFonts w:ascii="Microsoft YaHei" w:eastAsia="Microsoft YaHei" w:hAnsi="Microsoft YaHei" w:cs="Microsoft YaHei"/>
          <w:color w:val="333333"/>
          <w:sz w:val="22"/>
        </w:rPr>
        <w:t>はライセンス抵触リスクが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つしかなかった。</w:t>
      </w:r>
    </w:p>
    <w:p w14:paraId="22A7ED4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F460FF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F3AEF4B" wp14:editId="62FABD93">
            <wp:extent cx="5760720" cy="3451931"/>
            <wp:effectExtent l="0" t="0" r="0" b="0"/>
            <wp:docPr id="2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6"/>
                    <a:srcRect/>
                    <a:stretch>
                      <a:fillRect/>
                    </a:stretch>
                  </pic:blipFill>
                  <pic:spPr>
                    <a:xfrm>
                      <a:off x="0" y="0"/>
                      <a:ext cx="5760720" cy="3451931"/>
                    </a:xfrm>
                    <a:prstGeom prst="rect">
                      <a:avLst/>
                    </a:prstGeom>
                    <a:ln/>
                  </pic:spPr>
                </pic:pic>
              </a:graphicData>
            </a:graphic>
          </wp:inline>
        </w:drawing>
      </w:r>
    </w:p>
    <w:p w14:paraId="5DE01EEC" w14:textId="77777777" w:rsidR="004D63E1" w:rsidRDefault="004D63E1">
      <w:pPr>
        <w:pStyle w:val="2"/>
        <w:rPr>
          <w:rFonts w:ascii="Microsoft YaHei" w:eastAsia="Microsoft YaHei" w:hAnsi="Microsoft YaHei" w:cs="Microsoft YaHei"/>
          <w:sz w:val="24"/>
          <w:szCs w:val="24"/>
          <w:highlight w:val="white"/>
        </w:rPr>
      </w:pPr>
    </w:p>
    <w:p w14:paraId="7A0F1E8B" w14:textId="77777777" w:rsidR="004D63E1" w:rsidRDefault="001F21D8">
      <w:pPr>
        <w:pStyle w:val="3"/>
        <w:rPr>
          <w:rFonts w:ascii="Microsoft YaHei" w:eastAsia="Microsoft YaHei" w:hAnsi="Microsoft YaHei" w:cs="Microsoft YaHei"/>
        </w:rPr>
      </w:pPr>
      <w:bookmarkStart w:id="107" w:name="_heading=h.an7a8bnupi3w" w:colFirst="0" w:colLast="0"/>
      <w:bookmarkEnd w:id="107"/>
      <w:r>
        <w:rPr>
          <w:rFonts w:ascii="Microsoft YaHei" w:eastAsia="Microsoft YaHei" w:hAnsi="Microsoft YaHei" w:cs="Microsoft YaHei"/>
        </w:rPr>
        <w:t>3.</w:t>
      </w:r>
      <w:r>
        <w:rPr>
          <w:rFonts w:ascii="Microsoft YaHei" w:eastAsia="Microsoft YaHei" w:hAnsi="Microsoft YaHei" w:cs="Microsoft YaHei"/>
        </w:rPr>
        <w:t>結論</w:t>
      </w:r>
    </w:p>
    <w:p w14:paraId="3113C06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国内のオープンソースエコシステムの発展は着実に向上しており、開発者層の増加とともにオープンソースに関わる人の数も増え、質の高いオープンソースプロジェクトの数と種類はますます豊富になり、大手企業のオープンソースプロジェクトと一般の開発者のオープンソースプロジェクトは手を取り合っており、急速な発展の過程で、ますます多くの開発者がオープンソースのセキュリティとコン</w:t>
      </w:r>
      <w:r>
        <w:rPr>
          <w:rFonts w:ascii="Microsoft YaHei" w:eastAsia="Microsoft YaHei" w:hAnsi="Microsoft YaHei" w:cs="Microsoft YaHei"/>
          <w:color w:val="333333"/>
          <w:sz w:val="22"/>
        </w:rPr>
        <w:t>プライアンスに注目し始めています。</w:t>
      </w:r>
    </w:p>
    <w:p w14:paraId="5DC8ACF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69F99F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ローカルコードをホスティングするプラットフォームとしての</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は、大手企業のオープンソースへの投資に対する決意と、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年に向けて開発者の参加を促す熱意を示していま</w:t>
      </w:r>
      <w:r>
        <w:rPr>
          <w:rFonts w:ascii="Microsoft YaHei" w:eastAsia="Microsoft YaHei" w:hAnsi="Microsoft YaHei" w:cs="Microsoft YaHei"/>
          <w:color w:val="333333"/>
          <w:sz w:val="22"/>
        </w:rPr>
        <w:lastRenderedPageBreak/>
        <w:t>す。国の第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ヵ年計画でオープンソースのエコシステム発展が重視されるようになり、オープンソースが国家レベルで支持されるようになりました。</w:t>
      </w:r>
      <w:r>
        <w:rPr>
          <w:rFonts w:ascii="Microsoft YaHei" w:eastAsia="Microsoft YaHei" w:hAnsi="Microsoft YaHei" w:cs="Microsoft YaHei"/>
          <w:color w:val="333333"/>
          <w:sz w:val="22"/>
        </w:rPr>
        <w:t xml:space="preserve"> Gitee</w:t>
      </w:r>
      <w:r>
        <w:rPr>
          <w:rFonts w:ascii="Microsoft YaHei" w:eastAsia="Microsoft YaHei" w:hAnsi="Microsoft YaHei" w:cs="Microsoft YaHei"/>
          <w:color w:val="333333"/>
          <w:sz w:val="22"/>
        </w:rPr>
        <w:t>のような基本的なプラットフォームの構築を通じて、個々の開発者や企業に発表の場と発展のための良い土壌を提供し、</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を中国の開発者の知恵を結集し、技術</w:t>
      </w:r>
      <w:r>
        <w:rPr>
          <w:rFonts w:ascii="Microsoft YaHei" w:eastAsia="Microsoft YaHei" w:hAnsi="Microsoft YaHei" w:cs="Microsoft YaHei"/>
          <w:color w:val="333333"/>
          <w:sz w:val="22"/>
        </w:rPr>
        <w:t>革新を促進する共有プラットフォームにしています。</w:t>
      </w:r>
    </w:p>
    <w:p w14:paraId="63E2F26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7A002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は、国内のオープンソース・エコシステムがより豊かに発展するように、国内の開発者と協力して砂を塔に集めていきます。</w:t>
      </w:r>
    </w:p>
    <w:p w14:paraId="2764D4D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2466C4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xml:space="preserve">&gt; </w:t>
      </w:r>
      <w:r>
        <w:rPr>
          <w:rFonts w:ascii="Microsoft YaHei" w:eastAsia="Microsoft YaHei" w:hAnsi="Microsoft YaHei" w:cs="Microsoft YaHei"/>
          <w:color w:val="333333"/>
          <w:sz w:val="22"/>
        </w:rPr>
        <w:t>このセクションのデータは</w:t>
      </w:r>
      <w:r>
        <w:rPr>
          <w:rFonts w:ascii="Microsoft YaHei" w:eastAsia="Microsoft YaHei" w:hAnsi="Microsoft YaHei" w:cs="Microsoft YaHei"/>
          <w:color w:val="333333"/>
          <w:sz w:val="22"/>
        </w:rPr>
        <w:t>Gitee</w:t>
      </w:r>
      <w:r>
        <w:rPr>
          <w:rFonts w:ascii="Microsoft YaHei" w:eastAsia="Microsoft YaHei" w:hAnsi="Microsoft YaHei" w:cs="Microsoft YaHei"/>
          <w:color w:val="333333"/>
          <w:sz w:val="22"/>
        </w:rPr>
        <w:t>プラットフォームから提供されたものであり、コンテンツは李泽辰が執筆しました。</w:t>
      </w:r>
      <w:r>
        <w:br w:type="page"/>
      </w:r>
    </w:p>
    <w:p w14:paraId="42B4219A" w14:textId="77777777" w:rsidR="004D63E1" w:rsidRDefault="001F21D8">
      <w:pPr>
        <w:pStyle w:val="1"/>
        <w:rPr>
          <w:rFonts w:ascii="Microsoft YaHei" w:eastAsia="Microsoft YaHei" w:hAnsi="Microsoft YaHei" w:cs="Microsoft YaHei"/>
        </w:rPr>
      </w:pPr>
      <w:bookmarkStart w:id="108" w:name="_heading=h.pec4et4r1402" w:colFirst="0" w:colLast="0"/>
      <w:bookmarkEnd w:id="108"/>
      <w:r>
        <w:rPr>
          <w:rFonts w:ascii="Microsoft YaHei" w:eastAsia="Microsoft YaHei" w:hAnsi="Microsoft YaHei" w:cs="Microsoft YaHei"/>
        </w:rPr>
        <w:lastRenderedPageBreak/>
        <w:t xml:space="preserve">2021 </w:t>
      </w:r>
      <w:r>
        <w:rPr>
          <w:rFonts w:ascii="Microsoft YaHei" w:eastAsia="Microsoft YaHei" w:hAnsi="Microsoft YaHei" w:cs="Microsoft YaHei"/>
        </w:rPr>
        <w:t>中国オープンソース年度報告</w:t>
      </w:r>
      <w:r>
        <w:rPr>
          <w:rFonts w:ascii="Microsoft YaHei" w:eastAsia="Microsoft YaHei" w:hAnsi="Microsoft YaHei" w:cs="Microsoft YaHei"/>
        </w:rPr>
        <w:t xml:space="preserve">- </w:t>
      </w:r>
      <w:r>
        <w:rPr>
          <w:rFonts w:ascii="Microsoft YaHei" w:eastAsia="Microsoft YaHei" w:hAnsi="Microsoft YaHei" w:cs="Microsoft YaHei"/>
        </w:rPr>
        <w:t>商業化編</w:t>
      </w:r>
    </w:p>
    <w:p w14:paraId="1379F3E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88FA2EA" w14:textId="77777777" w:rsidR="004D63E1" w:rsidRDefault="001F21D8">
      <w:pPr>
        <w:pStyle w:val="2"/>
        <w:numPr>
          <w:ilvl w:val="0"/>
          <w:numId w:val="20"/>
        </w:numPr>
        <w:rPr>
          <w:rFonts w:ascii="Microsoft YaHei" w:eastAsia="Microsoft YaHei" w:hAnsi="Microsoft YaHei" w:cs="Microsoft YaHei"/>
        </w:rPr>
      </w:pPr>
      <w:bookmarkStart w:id="109" w:name="_heading=h.4mkjw1yi7x3b" w:colFirst="0" w:colLast="0"/>
      <w:bookmarkEnd w:id="109"/>
      <w:r>
        <w:rPr>
          <w:rFonts w:ascii="Microsoft YaHei" w:eastAsia="Microsoft YaHei" w:hAnsi="Microsoft YaHei" w:cs="Microsoft YaHei"/>
        </w:rPr>
        <w:t>概要</w:t>
      </w:r>
    </w:p>
    <w:p w14:paraId="4969C05A"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1998</w:t>
      </w:r>
      <w:r>
        <w:rPr>
          <w:rFonts w:ascii="Microsoft YaHei" w:eastAsia="Microsoft YaHei" w:hAnsi="Microsoft YaHei" w:cs="Microsoft YaHei"/>
          <w:color w:val="333333"/>
          <w:sz w:val="22"/>
        </w:rPr>
        <w:t>年にオープンソースという言葉が生まれたが、これはフリーソフトウェアの「フリー」の曖昧さを取り除き、より商業的に使いやすくすることを主な目的とした新しい用語である。設立当初から、オープンソースソフトウェアと商業化の間に矛盾はなく、また、オープンソースとフリーは同じではないと言ってもいいでしょう。近年、一部のオープンソース企業が資本市場に登場したことで、国内の開発者コミュニティや投資家の間では、オープンソースの商業化に対する認識が徐々に高まってきています。オープンソースのユニークな開発モデルは、巨大な潜</w:t>
      </w:r>
      <w:r>
        <w:rPr>
          <w:rFonts w:ascii="Microsoft YaHei" w:eastAsia="Microsoft YaHei" w:hAnsi="Microsoft YaHei" w:cs="Microsoft YaHei"/>
          <w:color w:val="333333"/>
          <w:sz w:val="22"/>
        </w:rPr>
        <w:t>在的ビジネス価値を生み出し、開発者、テクノロジー企業、投資機関などがオープンソース産業への投資を行っています。</w:t>
      </w:r>
    </w:p>
    <w:p w14:paraId="79051243" w14:textId="77777777" w:rsidR="004D63E1" w:rsidRDefault="004D63E1">
      <w:pPr>
        <w:spacing w:before="60" w:after="60" w:line="312" w:lineRule="auto"/>
        <w:rPr>
          <w:rFonts w:ascii="Microsoft YaHei" w:eastAsia="Microsoft YaHei" w:hAnsi="Microsoft YaHei" w:cs="Microsoft YaHei"/>
          <w:color w:val="333333"/>
          <w:sz w:val="22"/>
        </w:rPr>
      </w:pPr>
    </w:p>
    <w:p w14:paraId="529A7ED0"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企業が商業化できるできることは紛れもない事実ですが、最も効率的に商業化できるのはどういうモデルかという選択は、すべてのオープンソース企業にとって課題となっています。オープンソースの商業化モデルには、サポート、ホスティング、制限付きライセンス、オープンコア、ハイブリッドライセンス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種類があります。ホステッドライセンス、オープンコアライセンス、ハイブリッドライセンスといった現在のオー</w:t>
      </w:r>
      <w:r>
        <w:rPr>
          <w:rFonts w:ascii="Microsoft YaHei" w:eastAsia="Microsoft YaHei" w:hAnsi="Microsoft YaHei" w:cs="Microsoft YaHei"/>
          <w:color w:val="333333"/>
          <w:sz w:val="22"/>
        </w:rPr>
        <w:t>プンソース市場は、テクノロジー企業が採用している最も主流なものですが、企業は自社のコミュニティや製品の状況に応じて、商業的な道を選択する必要があります。</w:t>
      </w:r>
    </w:p>
    <w:p w14:paraId="0BFFCFC0" w14:textId="77777777" w:rsidR="004D63E1" w:rsidRDefault="004D63E1">
      <w:pPr>
        <w:spacing w:before="60" w:after="60" w:line="312" w:lineRule="auto"/>
        <w:rPr>
          <w:rFonts w:ascii="Microsoft YaHei" w:eastAsia="Microsoft YaHei" w:hAnsi="Microsoft YaHei" w:cs="Microsoft YaHei"/>
          <w:color w:val="333333"/>
          <w:sz w:val="22"/>
        </w:rPr>
      </w:pPr>
    </w:p>
    <w:p w14:paraId="6FD1B896"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投資は、オープンソース市場の発展に重要な役割を果たしています。投資機関にとって、オープンソースプロジェクトを判断する際には、製品開発の段階では、コードの所有権と管理権を持っているか、国際的な競争力を持っているかが重視され、コミュニティ運営の段階では、十分に強力な運営能力を持っているかが主眼となり、商業化の段階では、市場にマッチした能力とビジネスモデルの成</w:t>
      </w:r>
      <w:r>
        <w:rPr>
          <w:rFonts w:ascii="Microsoft YaHei" w:eastAsia="Microsoft YaHei" w:hAnsi="Microsoft YaHei" w:cs="Microsoft YaHei"/>
          <w:color w:val="333333"/>
          <w:sz w:val="22"/>
        </w:rPr>
        <w:t>熟度が主眼となることが多い。</w:t>
      </w:r>
    </w:p>
    <w:p w14:paraId="5BA34967" w14:textId="77777777" w:rsidR="004D63E1" w:rsidRDefault="004D63E1">
      <w:pPr>
        <w:spacing w:before="60" w:after="60" w:line="312" w:lineRule="auto"/>
        <w:rPr>
          <w:rFonts w:ascii="Microsoft YaHei" w:eastAsia="Microsoft YaHei" w:hAnsi="Microsoft YaHei" w:cs="Microsoft YaHei"/>
          <w:color w:val="333333"/>
          <w:sz w:val="22"/>
        </w:rPr>
      </w:pPr>
    </w:p>
    <w:p w14:paraId="2243D873" w14:textId="77777777" w:rsidR="004D63E1" w:rsidRDefault="001F21D8">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この章は、云启资本（</w:t>
      </w:r>
      <w:r>
        <w:rPr>
          <w:rFonts w:ascii="Microsoft YaHei" w:eastAsia="Microsoft YaHei" w:hAnsi="Microsoft YaHei" w:cs="Microsoft YaHei"/>
          <w:b/>
          <w:color w:val="333333"/>
          <w:sz w:val="22"/>
        </w:rPr>
        <w:t>YUNQI PARTNERS</w:t>
      </w:r>
      <w:r>
        <w:rPr>
          <w:rFonts w:ascii="Microsoft YaHei" w:eastAsia="Microsoft YaHei" w:hAnsi="Microsoft YaHei" w:cs="Microsoft YaHei"/>
          <w:b/>
          <w:color w:val="333333"/>
          <w:sz w:val="22"/>
        </w:rPr>
        <w:t>）の投資チームが執筆したもので、以下の特徴があります。</w:t>
      </w:r>
    </w:p>
    <w:p w14:paraId="1FD37A10" w14:textId="77777777" w:rsidR="004D63E1" w:rsidRDefault="001F21D8">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オープンソースソフトウェアが商業的に成功するための基本的な要因</w:t>
      </w:r>
    </w:p>
    <w:p w14:paraId="0EFE79D4" w14:textId="77777777" w:rsidR="004D63E1" w:rsidRDefault="001F21D8">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オープンソースソフトウェア企業の商業化の可能性</w:t>
      </w:r>
    </w:p>
    <w:p w14:paraId="53946E77" w14:textId="77777777" w:rsidR="004D63E1" w:rsidRDefault="001F21D8">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オープンソースプロジェクトへの投資家の判断基準とケーススタディ</w:t>
      </w:r>
    </w:p>
    <w:p w14:paraId="005EAAC5" w14:textId="77777777" w:rsidR="004D63E1" w:rsidRDefault="004D63E1">
      <w:pPr>
        <w:spacing w:before="60" w:after="60" w:line="312" w:lineRule="auto"/>
        <w:rPr>
          <w:rFonts w:ascii="Microsoft YaHei" w:eastAsia="Microsoft YaHei" w:hAnsi="Microsoft YaHei" w:cs="Microsoft YaHei"/>
          <w:color w:val="333333"/>
          <w:sz w:val="28"/>
          <w:szCs w:val="28"/>
        </w:rPr>
      </w:pPr>
    </w:p>
    <w:p w14:paraId="4AC9EB62" w14:textId="77777777" w:rsidR="004D63E1" w:rsidRDefault="001F21D8">
      <w:pPr>
        <w:pStyle w:val="2"/>
        <w:numPr>
          <w:ilvl w:val="0"/>
          <w:numId w:val="20"/>
        </w:numPr>
        <w:rPr>
          <w:rFonts w:ascii="Microsoft YaHei" w:eastAsia="Microsoft YaHei" w:hAnsi="Microsoft YaHei" w:cs="Microsoft YaHei"/>
        </w:rPr>
      </w:pPr>
      <w:bookmarkStart w:id="110" w:name="_heading=h.fxilda1p1rui" w:colFirst="0" w:colLast="0"/>
      <w:bookmarkEnd w:id="110"/>
      <w:r>
        <w:rPr>
          <w:rFonts w:ascii="Microsoft YaHei" w:eastAsia="Microsoft YaHei" w:hAnsi="Microsoft YaHei" w:cs="Microsoft YaHei"/>
        </w:rPr>
        <w:t>オープンソースソフトウェアが商業的に成功するための基本的な要因</w:t>
      </w:r>
    </w:p>
    <w:p w14:paraId="3F57E1B3"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近年、オープンソースソフトウェアの商業科の成功が常識になっています。上場後の</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企業の継続的な高額な市場価値や、スタートアップ段階での継続的な資金流入のいずれにしても、オープンソースソフトウェアの商業化モデルがより広く認知されていることを示しています。</w:t>
      </w:r>
    </w:p>
    <w:p w14:paraId="297A62C0" w14:textId="77777777" w:rsidR="004D63E1" w:rsidRDefault="004D63E1">
      <w:pPr>
        <w:spacing w:before="60" w:after="60" w:line="312" w:lineRule="auto"/>
        <w:rPr>
          <w:rFonts w:ascii="Microsoft YaHei" w:eastAsia="Microsoft YaHei" w:hAnsi="Microsoft YaHei" w:cs="Microsoft YaHei"/>
          <w:color w:val="333333"/>
          <w:sz w:val="22"/>
        </w:rPr>
      </w:pPr>
    </w:p>
    <w:p w14:paraId="572B279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オープンソースソフトウェアの商用化の成功は、決して空論ではありません。オープンソースソフトウェアは、</w:t>
      </w:r>
      <w:r>
        <w:rPr>
          <w:rFonts w:ascii="Microsoft YaHei" w:eastAsia="Microsoft YaHei" w:hAnsi="Microsoft YaHei" w:cs="Microsoft YaHei"/>
          <w:b/>
          <w:color w:val="333333"/>
          <w:sz w:val="22"/>
        </w:rPr>
        <w:t>ソフトウェアの開発や販売の段階で、オープンソースモデルがもたらすレバレッジ効果により、</w:t>
      </w:r>
      <w:r>
        <w:rPr>
          <w:rFonts w:ascii="Microsoft YaHei" w:eastAsia="Microsoft YaHei" w:hAnsi="Microsoft YaHei" w:cs="Microsoft YaHei"/>
          <w:color w:val="333333"/>
          <w:sz w:val="22"/>
        </w:rPr>
        <w:t>商業化に成功すると考えています。特に、</w:t>
      </w:r>
      <w:r>
        <w:rPr>
          <w:rFonts w:ascii="Microsoft YaHei" w:eastAsia="Microsoft YaHei" w:hAnsi="Microsoft YaHei" w:cs="Microsoft YaHei"/>
          <w:b/>
          <w:color w:val="333333"/>
          <w:sz w:val="22"/>
        </w:rPr>
        <w:t>共同開発、ボトムアップ型の販売モデル、イノベーションの促進</w:t>
      </w:r>
      <w:r>
        <w:rPr>
          <w:rFonts w:ascii="Microsoft YaHei" w:eastAsia="Microsoft YaHei" w:hAnsi="Microsoft YaHei" w:cs="Microsoft YaHei"/>
          <w:color w:val="333333"/>
          <w:sz w:val="22"/>
        </w:rPr>
        <w:t>などの特徴が、オープンソースの商業的価値を高める要因と</w:t>
      </w:r>
      <w:r>
        <w:rPr>
          <w:rFonts w:ascii="Microsoft YaHei" w:eastAsia="Microsoft YaHei" w:hAnsi="Microsoft YaHei" w:cs="Microsoft YaHei"/>
          <w:color w:val="333333"/>
          <w:sz w:val="22"/>
        </w:rPr>
        <w:t>なっている。</w:t>
      </w:r>
    </w:p>
    <w:p w14:paraId="2D9B4691"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EEF9AD" w14:textId="77777777" w:rsidR="004D63E1" w:rsidRDefault="001F21D8">
      <w:pPr>
        <w:pStyle w:val="3"/>
        <w:rPr>
          <w:rFonts w:ascii="Microsoft YaHei" w:eastAsia="Microsoft YaHei" w:hAnsi="Microsoft YaHei" w:cs="Microsoft YaHei"/>
          <w:color w:val="333333"/>
          <w:sz w:val="20"/>
          <w:szCs w:val="20"/>
        </w:rPr>
      </w:pPr>
      <w:bookmarkStart w:id="111" w:name="_heading=h.v2arhgjqzsgx" w:colFirst="0" w:colLast="0"/>
      <w:bookmarkEnd w:id="111"/>
      <w:r>
        <w:rPr>
          <w:rFonts w:ascii="Microsoft YaHei" w:eastAsia="Microsoft YaHei" w:hAnsi="Microsoft YaHei" w:cs="Microsoft YaHei"/>
        </w:rPr>
        <w:t xml:space="preserve">2.1 </w:t>
      </w:r>
      <w:r>
        <w:rPr>
          <w:rFonts w:ascii="Microsoft YaHei" w:eastAsia="Microsoft YaHei" w:hAnsi="Microsoft YaHei" w:cs="Microsoft YaHei"/>
        </w:rPr>
        <w:t>オープンソースのビジネスモデル検証</w:t>
      </w:r>
    </w:p>
    <w:p w14:paraId="42ED22E3" w14:textId="77777777" w:rsidR="004D63E1" w:rsidRDefault="001F21D8">
      <w:pPr>
        <w:spacing w:before="60" w:after="60" w:line="312" w:lineRule="auto"/>
        <w:ind w:right="240"/>
        <w:rPr>
          <w:rFonts w:ascii="Microsoft YaHei" w:eastAsia="Microsoft YaHei" w:hAnsi="Microsoft YaHei" w:cs="Microsoft YaHei"/>
          <w:b/>
          <w:color w:val="333333"/>
          <w:sz w:val="22"/>
        </w:rPr>
      </w:pPr>
      <w:r>
        <w:rPr>
          <w:rFonts w:ascii="Microsoft YaHei" w:eastAsia="Microsoft YaHei" w:hAnsi="Microsoft YaHei" w:cs="Microsoft YaHei"/>
          <w:color w:val="333333"/>
          <w:sz w:val="22"/>
        </w:rPr>
        <w:t>1999</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NASDAQ</w:t>
      </w:r>
      <w:r>
        <w:rPr>
          <w:rFonts w:ascii="Microsoft YaHei" w:eastAsia="Microsoft YaHei" w:hAnsi="Microsoft YaHei" w:cs="Microsoft YaHei"/>
          <w:color w:val="333333"/>
          <w:sz w:val="22"/>
        </w:rPr>
        <w:t>に上場し、オープンソース・ソフトウェア企業が商業的に成功するための自信を与えました</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不完全な統計ですが、それ以来、</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社近くのオープンソース・ソフトウェア企業が株式を公開しています。オープンソースソフトウェア</w:t>
      </w:r>
      <w:r>
        <w:rPr>
          <w:rFonts w:ascii="Microsoft YaHei" w:eastAsia="Microsoft YaHei" w:hAnsi="Microsoft YaHei" w:cs="Microsoft YaHei"/>
          <w:color w:val="333333"/>
          <w:sz w:val="22"/>
        </w:rPr>
        <w:lastRenderedPageBreak/>
        <w:t>企業の</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開始時の評価額は、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36</w:t>
      </w:r>
      <w:r>
        <w:rPr>
          <w:rFonts w:ascii="Microsoft YaHei" w:eastAsia="Microsoft YaHei" w:hAnsi="Microsoft YaHei" w:cs="Microsoft YaHei"/>
          <w:color w:val="333333"/>
          <w:sz w:val="22"/>
        </w:rPr>
        <w:t>億ドルから</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110</w:t>
      </w:r>
      <w:r>
        <w:rPr>
          <w:rFonts w:ascii="Microsoft YaHei" w:eastAsia="Microsoft YaHei" w:hAnsi="Microsoft YaHei" w:cs="Microsoft YaHei"/>
          <w:color w:val="333333"/>
          <w:sz w:val="22"/>
        </w:rPr>
        <w:t>億ドルまで上昇しています。それだけでなく、企業の時価総額は、上場後も上昇しています。例えば、</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の時価総額は、上</w:t>
      </w:r>
      <w:r>
        <w:rPr>
          <w:rFonts w:ascii="Microsoft YaHei" w:eastAsia="Microsoft YaHei" w:hAnsi="Microsoft YaHei" w:cs="Microsoft YaHei"/>
          <w:color w:val="333333"/>
          <w:sz w:val="22"/>
        </w:rPr>
        <w:t>場した</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億ドルから、現在は</w:t>
      </w:r>
      <w:r>
        <w:rPr>
          <w:rFonts w:ascii="Microsoft YaHei" w:eastAsia="Microsoft YaHei" w:hAnsi="Microsoft YaHei" w:cs="Microsoft YaHei"/>
          <w:color w:val="333333"/>
          <w:sz w:val="22"/>
        </w:rPr>
        <w:t>353</w:t>
      </w:r>
      <w:r>
        <w:rPr>
          <w:rFonts w:ascii="Microsoft YaHei" w:eastAsia="Microsoft YaHei" w:hAnsi="Microsoft YaHei" w:cs="Microsoft YaHei"/>
          <w:color w:val="333333"/>
          <w:sz w:val="22"/>
        </w:rPr>
        <w:t>億ドルにまで成長しています。</w:t>
      </w:r>
    </w:p>
    <w:p w14:paraId="1E602B6B" w14:textId="77777777" w:rsidR="004D63E1" w:rsidRDefault="004D63E1">
      <w:pPr>
        <w:spacing w:before="60" w:after="60" w:line="312" w:lineRule="auto"/>
        <w:ind w:right="240"/>
        <w:rPr>
          <w:rFonts w:ascii="Microsoft YaHei" w:eastAsia="Microsoft YaHei" w:hAnsi="Microsoft YaHei" w:cs="Microsoft YaHei"/>
          <w:b/>
          <w:color w:val="333333"/>
          <w:sz w:val="22"/>
        </w:rPr>
      </w:pPr>
    </w:p>
    <w:p w14:paraId="6A6E7040" w14:textId="77777777" w:rsidR="004D63E1" w:rsidRDefault="001F21D8">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b/>
          <w:color w:val="333333"/>
          <w:sz w:val="22"/>
        </w:rPr>
        <w:t>主要なオープンソース・ソフトウェア企業は時価総額が急速に増加しており、高い成長率を維持しています。</w:t>
      </w:r>
      <w:r>
        <w:rPr>
          <w:rFonts w:ascii="Microsoft YaHei" w:eastAsia="Microsoft YaHei" w:hAnsi="Microsoft YaHei" w:cs="Microsoft YaHei"/>
          <w:color w:val="333333"/>
          <w:sz w:val="22"/>
        </w:rPr>
        <w:t>近年、セカンダリー市場（訳註：上場後の株取引）におけるオープンソースソフトウェア企業の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倍率は急速に上昇しており、例えば</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倍率は</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倍から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42</w:t>
      </w:r>
      <w:r>
        <w:rPr>
          <w:rFonts w:ascii="Microsoft YaHei" w:eastAsia="Microsoft YaHei" w:hAnsi="Microsoft YaHei" w:cs="Microsoft YaHei"/>
          <w:color w:val="333333"/>
          <w:sz w:val="22"/>
        </w:rPr>
        <w:t>倍という高水準にまで上昇しています。流通市場におけるオープンソースソフトウェア企業の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評価の上昇は、当該企業の業績の裏付けと切り離すことはで</w:t>
      </w:r>
      <w:r>
        <w:rPr>
          <w:rFonts w:ascii="Microsoft YaHei" w:eastAsia="Microsoft YaHei" w:hAnsi="Microsoft YaHei" w:cs="Microsoft YaHei"/>
          <w:color w:val="333333"/>
          <w:sz w:val="22"/>
        </w:rPr>
        <w:t>きないと考えています。</w:t>
      </w:r>
    </w:p>
    <w:p w14:paraId="29D532EC" w14:textId="77777777" w:rsidR="004D63E1" w:rsidRDefault="001F21D8">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などの優れたオープンソース企業は、</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年までの収益</w:t>
      </w:r>
      <w:r>
        <w:rPr>
          <w:rFonts w:ascii="Microsoft YaHei" w:eastAsia="Microsoft YaHei" w:hAnsi="Microsoft YaHei" w:cs="Microsoft YaHei"/>
          <w:color w:val="333333"/>
          <w:sz w:val="22"/>
        </w:rPr>
        <w:t>CAGR</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55</w:t>
      </w:r>
      <w:r>
        <w:rPr>
          <w:rFonts w:ascii="Microsoft YaHei" w:eastAsia="Microsoft YaHei" w:hAnsi="Microsoft YaHei" w:cs="Microsoft YaHei"/>
          <w:color w:val="333333"/>
          <w:sz w:val="22"/>
        </w:rPr>
        <w:t>％前後で、</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年の粗利益率が</w:t>
      </w:r>
      <w:r>
        <w:rPr>
          <w:rFonts w:ascii="Microsoft YaHei" w:eastAsia="Microsoft YaHei" w:hAnsi="Microsoft YaHei" w:cs="Microsoft YaHei"/>
          <w:color w:val="333333"/>
          <w:sz w:val="22"/>
        </w:rPr>
        <w:t>70</w:t>
      </w:r>
      <w:r>
        <w:rPr>
          <w:rFonts w:ascii="Microsoft YaHei" w:eastAsia="Microsoft YaHei" w:hAnsi="Microsoft YaHei" w:cs="Microsoft YaHei"/>
          <w:color w:val="333333"/>
          <w:sz w:val="22"/>
        </w:rPr>
        <w:t>％以上であることに加えて</w:t>
      </w:r>
      <w:r>
        <w:rPr>
          <w:rFonts w:ascii="Microsoft YaHei" w:eastAsia="Microsoft YaHei" w:hAnsi="Microsoft YaHei" w:cs="Microsoft YaHei"/>
          <w:color w:val="333333"/>
          <w:sz w:val="22"/>
        </w:rPr>
        <w:t>NDR</w:t>
      </w:r>
      <w:r>
        <w:rPr>
          <w:rFonts w:ascii="Microsoft YaHei" w:eastAsia="Microsoft YaHei" w:hAnsi="Microsoft YaHei" w:cs="Microsoft YaHei"/>
          <w:color w:val="333333"/>
          <w:sz w:val="22"/>
        </w:rPr>
        <w:t>はいずれも</w:t>
      </w:r>
      <w:r>
        <w:rPr>
          <w:rFonts w:ascii="Microsoft YaHei" w:eastAsia="Microsoft YaHei" w:hAnsi="Microsoft YaHei" w:cs="Microsoft YaHei"/>
          <w:color w:val="333333"/>
          <w:sz w:val="22"/>
        </w:rPr>
        <w:t>120%</w:t>
      </w:r>
      <w:r>
        <w:rPr>
          <w:rFonts w:ascii="Microsoft YaHei" w:eastAsia="Microsoft YaHei" w:hAnsi="Microsoft YaHei" w:cs="Microsoft YaHei"/>
          <w:color w:val="333333"/>
          <w:sz w:val="22"/>
        </w:rPr>
        <w:t>を超えており、特に</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NDR</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152%</w:t>
      </w:r>
      <w:r>
        <w:rPr>
          <w:rFonts w:ascii="Microsoft YaHei" w:eastAsia="Microsoft YaHei" w:hAnsi="Microsoft YaHei" w:cs="Microsoft YaHei"/>
          <w:color w:val="333333"/>
          <w:sz w:val="22"/>
        </w:rPr>
        <w:t>と高い数値を示しています。</w:t>
      </w:r>
    </w:p>
    <w:p w14:paraId="730F623F"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p w14:paraId="3038F4E9"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p w14:paraId="14186963"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0"/>
        <w:gridCol w:w="4395"/>
      </w:tblGrid>
      <w:tr w:rsidR="004D63E1" w14:paraId="620FE874" w14:textId="77777777">
        <w:trPr>
          <w:trHeight w:val="480"/>
        </w:trPr>
        <w:tc>
          <w:tcPr>
            <w:tcW w:w="4950" w:type="dxa"/>
            <w:tcBorders>
              <w:top w:val="nil"/>
              <w:left w:val="nil"/>
              <w:bottom w:val="nil"/>
              <w:right w:val="nil"/>
            </w:tcBorders>
          </w:tcPr>
          <w:p w14:paraId="078FAD2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：特定のオープンソース企業の上場パフォーマンス</w:t>
            </w:r>
          </w:p>
        </w:tc>
        <w:tc>
          <w:tcPr>
            <w:tcW w:w="4395" w:type="dxa"/>
            <w:tcBorders>
              <w:top w:val="nil"/>
              <w:left w:val="nil"/>
              <w:bottom w:val="nil"/>
              <w:right w:val="nil"/>
            </w:tcBorders>
          </w:tcPr>
          <w:p w14:paraId="2DF318E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w:t>
            </w:r>
            <w:r>
              <w:rPr>
                <w:rFonts w:ascii="Microsoft YaHei" w:eastAsia="Microsoft YaHei" w:hAnsi="Microsoft YaHei" w:cs="Microsoft YaHei"/>
                <w:color w:val="333333"/>
                <w:sz w:val="20"/>
                <w:szCs w:val="20"/>
              </w:rPr>
              <w:t>：オープンソース企業の業績</w:t>
            </w:r>
          </w:p>
        </w:tc>
      </w:tr>
      <w:tr w:rsidR="004D63E1" w14:paraId="547EFE35" w14:textId="77777777">
        <w:trPr>
          <w:trHeight w:val="2880"/>
        </w:trPr>
        <w:tc>
          <w:tcPr>
            <w:tcW w:w="4950" w:type="dxa"/>
            <w:tcBorders>
              <w:top w:val="nil"/>
              <w:left w:val="nil"/>
              <w:bottom w:val="nil"/>
              <w:right w:val="nil"/>
            </w:tcBorders>
          </w:tcPr>
          <w:p w14:paraId="1755985D"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847AC7C" wp14:editId="00B0E319">
                  <wp:extent cx="3143250" cy="2090944"/>
                  <wp:effectExtent l="0" t="0" r="0" b="0"/>
                  <wp:docPr id="2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3143250" cy="2090944"/>
                          </a:xfrm>
                          <a:prstGeom prst="rect">
                            <a:avLst/>
                          </a:prstGeom>
                          <a:ln/>
                        </pic:spPr>
                      </pic:pic>
                    </a:graphicData>
                  </a:graphic>
                </wp:inline>
              </w:drawing>
            </w:r>
          </w:p>
        </w:tc>
        <w:tc>
          <w:tcPr>
            <w:tcW w:w="4395" w:type="dxa"/>
            <w:tcBorders>
              <w:top w:val="nil"/>
              <w:left w:val="nil"/>
              <w:bottom w:val="nil"/>
              <w:right w:val="nil"/>
            </w:tcBorders>
            <w:vAlign w:val="center"/>
          </w:tcPr>
          <w:p w14:paraId="49C2E2AE"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D04E597" wp14:editId="5FE88B7A">
                  <wp:extent cx="2790825" cy="2519285"/>
                  <wp:effectExtent l="0" t="0" r="0" b="0"/>
                  <wp:docPr id="2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2790825" cy="2519285"/>
                          </a:xfrm>
                          <a:prstGeom prst="rect">
                            <a:avLst/>
                          </a:prstGeom>
                          <a:ln/>
                        </pic:spPr>
                      </pic:pic>
                    </a:graphicData>
                  </a:graphic>
                </wp:inline>
              </w:drawing>
            </w:r>
          </w:p>
        </w:tc>
      </w:tr>
      <w:tr w:rsidR="004D63E1" w14:paraId="20B48EEE" w14:textId="77777777">
        <w:trPr>
          <w:trHeight w:val="480"/>
        </w:trPr>
        <w:tc>
          <w:tcPr>
            <w:tcW w:w="4950" w:type="dxa"/>
            <w:tcBorders>
              <w:top w:val="nil"/>
              <w:left w:val="nil"/>
              <w:bottom w:val="nil"/>
              <w:right w:val="nil"/>
            </w:tcBorders>
          </w:tcPr>
          <w:p w14:paraId="26EB1EA8"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c>
          <w:tcPr>
            <w:tcW w:w="4395" w:type="dxa"/>
            <w:tcBorders>
              <w:top w:val="nil"/>
              <w:left w:val="nil"/>
              <w:bottom w:val="nil"/>
              <w:right w:val="nil"/>
            </w:tcBorders>
          </w:tcPr>
          <w:p w14:paraId="2503DFFC"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r>
    </w:tbl>
    <w:p w14:paraId="49DC05C5"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世界のオープンソース・ソフトウェア企業に対するベンチャーキャピタルの投資件数と投資総額は増加し続けており、資本市場におけるエグジットサイクルは加速しています。過去</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年間で、投資規模や資金調達のイベントにおけるプライマリーマーケットの投資が増加し続けていることがわかります。不完全な統計ですが、資本市場でのグローバルなオープンソースソフトウェア</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年以上の</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億ドルの資金調達額が、</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回以上のファンドレイズにより行われています。オープンソース業界の資本市場は、主にオープンソースソフトウェア企業の良好なパフォーマンスによりセカンダリマーケットから活発な熱意が注がれていることは、、プライマリマーケットの投資家に自信を与え、より高い時価総額の企業を上場させています。同時に、オープンソース・ソフトウェア企業の創業から</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までのサイクルタイムも短くなっており、初期の頃は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年、現在は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年となっています。</w:t>
      </w:r>
      <w:r>
        <w:rPr>
          <w:rFonts w:ascii="Microsoft YaHei" w:eastAsia="Microsoft YaHei" w:hAnsi="Microsoft YaHei" w:cs="Microsoft YaHei"/>
          <w:color w:val="333333"/>
          <w:sz w:val="22"/>
        </w:rPr>
        <w:t>Streamlio</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Splunk</w:t>
      </w:r>
      <w:r>
        <w:rPr>
          <w:rFonts w:ascii="Microsoft YaHei" w:eastAsia="Microsoft YaHei" w:hAnsi="Microsoft YaHei" w:cs="Microsoft YaHei"/>
          <w:color w:val="333333"/>
          <w:sz w:val="22"/>
        </w:rPr>
        <w:t>に買収されたり、</w:t>
      </w:r>
      <w:r>
        <w:rPr>
          <w:rFonts w:ascii="Microsoft YaHei" w:eastAsia="Microsoft YaHei" w:hAnsi="Microsoft YaHei" w:cs="Microsoft YaHei"/>
          <w:color w:val="333333"/>
          <w:sz w:val="22"/>
        </w:rPr>
        <w:t>Flink</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Ali</w:t>
      </w:r>
      <w:r>
        <w:rPr>
          <w:rFonts w:ascii="Microsoft YaHei" w:eastAsia="Microsoft YaHei" w:hAnsi="Microsoft YaHei" w:cs="Microsoft YaHei"/>
          <w:color w:val="333333"/>
          <w:sz w:val="22"/>
        </w:rPr>
        <w:t>に買収</w:t>
      </w:r>
      <w:r>
        <w:rPr>
          <w:rFonts w:ascii="Microsoft YaHei" w:eastAsia="Microsoft YaHei" w:hAnsi="Microsoft YaHei" w:cs="Microsoft YaHei"/>
          <w:color w:val="333333"/>
          <w:sz w:val="22"/>
        </w:rPr>
        <w:t>されたりと、</w:t>
      </w:r>
      <w:r>
        <w:rPr>
          <w:rFonts w:ascii="Microsoft YaHei" w:eastAsia="Microsoft YaHei" w:hAnsi="Microsoft YaHei" w:cs="Microsoft YaHei"/>
          <w:color w:val="333333"/>
          <w:sz w:val="22"/>
        </w:rPr>
        <w:t>2-3</w:t>
      </w:r>
      <w:r>
        <w:rPr>
          <w:rFonts w:ascii="Microsoft YaHei" w:eastAsia="Microsoft YaHei" w:hAnsi="Microsoft YaHei" w:cs="Microsoft YaHei"/>
          <w:color w:val="333333"/>
          <w:sz w:val="22"/>
        </w:rPr>
        <w:t>年のうちに</w:t>
      </w:r>
      <w:r>
        <w:rPr>
          <w:rFonts w:ascii="Microsoft YaHei" w:eastAsia="Microsoft YaHei" w:hAnsi="Microsoft YaHei" w:cs="Microsoft YaHei"/>
          <w:color w:val="333333"/>
          <w:sz w:val="22"/>
        </w:rPr>
        <w:t>M&amp;A</w:t>
      </w:r>
      <w:r>
        <w:rPr>
          <w:rFonts w:ascii="Microsoft YaHei" w:eastAsia="Microsoft YaHei" w:hAnsi="Microsoft YaHei" w:cs="Microsoft YaHei"/>
          <w:color w:val="333333"/>
          <w:sz w:val="22"/>
        </w:rPr>
        <w:t>によって</w:t>
      </w:r>
      <w:r>
        <w:rPr>
          <w:rFonts w:ascii="Microsoft YaHei" w:eastAsia="Microsoft YaHei" w:hAnsi="Microsoft YaHei" w:cs="Microsoft YaHei"/>
          <w:color w:val="333333"/>
          <w:sz w:val="22"/>
        </w:rPr>
        <w:t>Exit</w:t>
      </w:r>
      <w:r>
        <w:rPr>
          <w:rFonts w:ascii="Microsoft YaHei" w:eastAsia="Microsoft YaHei" w:hAnsi="Microsoft YaHei" w:cs="Microsoft YaHei"/>
          <w:color w:val="333333"/>
          <w:sz w:val="22"/>
        </w:rPr>
        <w:t>を達成するケースも出てきています。</w:t>
      </w:r>
    </w:p>
    <w:p w14:paraId="18D63115"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c"/>
        <w:tblW w:w="93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70"/>
        <w:gridCol w:w="4260"/>
      </w:tblGrid>
      <w:tr w:rsidR="004D63E1" w14:paraId="0B943F9C" w14:textId="77777777">
        <w:trPr>
          <w:trHeight w:val="480"/>
        </w:trPr>
        <w:tc>
          <w:tcPr>
            <w:tcW w:w="5070" w:type="dxa"/>
            <w:tcBorders>
              <w:top w:val="nil"/>
              <w:left w:val="nil"/>
              <w:bottom w:val="nil"/>
              <w:right w:val="nil"/>
            </w:tcBorders>
          </w:tcPr>
          <w:p w14:paraId="6C25B649"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w:t>
            </w:r>
            <w:r>
              <w:rPr>
                <w:rFonts w:ascii="Microsoft YaHei" w:eastAsia="Microsoft YaHei" w:hAnsi="Microsoft YaHei" w:cs="Microsoft YaHei"/>
                <w:color w:val="333333"/>
                <w:sz w:val="20"/>
                <w:szCs w:val="20"/>
              </w:rPr>
              <w:t>：世界のオープンソースソフトウェアの</w:t>
            </w:r>
            <w:r>
              <w:rPr>
                <w:rFonts w:ascii="Microsoft YaHei" w:eastAsia="Microsoft YaHei" w:hAnsi="Microsoft YaHei" w:cs="Microsoft YaHei"/>
                <w:color w:val="333333"/>
                <w:sz w:val="20"/>
                <w:szCs w:val="20"/>
              </w:rPr>
              <w:t>VC</w:t>
            </w:r>
            <w:r>
              <w:rPr>
                <w:rFonts w:ascii="Microsoft YaHei" w:eastAsia="Microsoft YaHei" w:hAnsi="Microsoft YaHei" w:cs="Microsoft YaHei"/>
                <w:color w:val="333333"/>
                <w:sz w:val="20"/>
                <w:szCs w:val="20"/>
              </w:rPr>
              <w:t>投資統計</w:t>
            </w:r>
          </w:p>
        </w:tc>
        <w:tc>
          <w:tcPr>
            <w:tcW w:w="4260" w:type="dxa"/>
            <w:tcBorders>
              <w:top w:val="nil"/>
              <w:left w:val="nil"/>
              <w:bottom w:val="nil"/>
              <w:right w:val="nil"/>
            </w:tcBorders>
          </w:tcPr>
          <w:p w14:paraId="7DCF0F8B"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w:t>
            </w:r>
            <w:r>
              <w:rPr>
                <w:rFonts w:ascii="Microsoft YaHei" w:eastAsia="Microsoft YaHei" w:hAnsi="Microsoft YaHei" w:cs="Microsoft YaHei"/>
                <w:color w:val="333333"/>
                <w:sz w:val="20"/>
                <w:szCs w:val="20"/>
              </w:rPr>
              <w:t>：主要なオープンソースソフトウェア企業の資本撤退サイクル</w:t>
            </w:r>
          </w:p>
        </w:tc>
      </w:tr>
      <w:tr w:rsidR="004D63E1" w14:paraId="6EB40E16" w14:textId="77777777">
        <w:trPr>
          <w:trHeight w:val="4185"/>
        </w:trPr>
        <w:tc>
          <w:tcPr>
            <w:tcW w:w="5070" w:type="dxa"/>
            <w:tcBorders>
              <w:top w:val="nil"/>
              <w:left w:val="nil"/>
              <w:bottom w:val="nil"/>
              <w:right w:val="nil"/>
            </w:tcBorders>
          </w:tcPr>
          <w:p w14:paraId="5158FDBE"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773BA072" wp14:editId="458724C2">
                  <wp:extent cx="3219450" cy="2786424"/>
                  <wp:effectExtent l="0" t="0" r="0" b="0"/>
                  <wp:docPr id="2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3219450" cy="2786424"/>
                          </a:xfrm>
                          <a:prstGeom prst="rect">
                            <a:avLst/>
                          </a:prstGeom>
                          <a:ln/>
                        </pic:spPr>
                      </pic:pic>
                    </a:graphicData>
                  </a:graphic>
                </wp:inline>
              </w:drawing>
            </w:r>
          </w:p>
        </w:tc>
        <w:tc>
          <w:tcPr>
            <w:tcW w:w="4260" w:type="dxa"/>
            <w:tcBorders>
              <w:top w:val="nil"/>
              <w:left w:val="nil"/>
              <w:bottom w:val="nil"/>
              <w:right w:val="nil"/>
            </w:tcBorders>
          </w:tcPr>
          <w:p w14:paraId="5E0B3318"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6C99FD51" wp14:editId="6A97FA45">
                  <wp:extent cx="2686050" cy="3324225"/>
                  <wp:effectExtent l="0" t="0" r="0" b="0"/>
                  <wp:docPr id="2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0"/>
                          <a:srcRect/>
                          <a:stretch>
                            <a:fillRect/>
                          </a:stretch>
                        </pic:blipFill>
                        <pic:spPr>
                          <a:xfrm>
                            <a:off x="0" y="0"/>
                            <a:ext cx="2686050" cy="3324225"/>
                          </a:xfrm>
                          <a:prstGeom prst="rect">
                            <a:avLst/>
                          </a:prstGeom>
                          <a:ln/>
                        </pic:spPr>
                      </pic:pic>
                    </a:graphicData>
                  </a:graphic>
                </wp:inline>
              </w:drawing>
            </w:r>
          </w:p>
        </w:tc>
      </w:tr>
      <w:tr w:rsidR="004D63E1" w14:paraId="0733AAF4" w14:textId="77777777">
        <w:trPr>
          <w:trHeight w:val="480"/>
        </w:trPr>
        <w:tc>
          <w:tcPr>
            <w:tcW w:w="5070" w:type="dxa"/>
            <w:tcBorders>
              <w:top w:val="nil"/>
              <w:left w:val="nil"/>
              <w:bottom w:val="nil"/>
              <w:right w:val="nil"/>
            </w:tcBorders>
          </w:tcPr>
          <w:p w14:paraId="0C8D5130"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c>
          <w:tcPr>
            <w:tcW w:w="4260" w:type="dxa"/>
            <w:tcBorders>
              <w:top w:val="nil"/>
              <w:left w:val="nil"/>
              <w:bottom w:val="nil"/>
              <w:right w:val="nil"/>
            </w:tcBorders>
          </w:tcPr>
          <w:p w14:paraId="24706732"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r>
    </w:tbl>
    <w:p w14:paraId="6432188C" w14:textId="77777777" w:rsidR="004D63E1" w:rsidRDefault="001F21D8">
      <w:pPr>
        <w:pStyle w:val="3"/>
        <w:rPr>
          <w:rFonts w:ascii="Microsoft YaHei" w:eastAsia="Microsoft YaHei" w:hAnsi="Microsoft YaHei" w:cs="Microsoft YaHei"/>
        </w:rPr>
      </w:pPr>
      <w:bookmarkStart w:id="112" w:name="_heading=h.egy14s59kuin" w:colFirst="0" w:colLast="0"/>
      <w:bookmarkEnd w:id="112"/>
      <w:r>
        <w:rPr>
          <w:rFonts w:ascii="Microsoft YaHei" w:eastAsia="Microsoft YaHei" w:hAnsi="Microsoft YaHei" w:cs="Microsoft YaHei"/>
        </w:rPr>
        <w:t xml:space="preserve">2.2 </w:t>
      </w:r>
      <w:r>
        <w:rPr>
          <w:rFonts w:ascii="Microsoft YaHei" w:eastAsia="Microsoft YaHei" w:hAnsi="Microsoft YaHei" w:cs="Microsoft YaHei"/>
        </w:rPr>
        <w:t>オープンソースモデルのビジネス上の利点</w:t>
      </w:r>
    </w:p>
    <w:p w14:paraId="70E49EC1" w14:textId="77777777" w:rsidR="004D63E1" w:rsidRDefault="004D63E1">
      <w:pPr>
        <w:spacing w:before="60" w:after="60" w:line="312" w:lineRule="auto"/>
        <w:ind w:left="398"/>
        <w:rPr>
          <w:rFonts w:ascii="Microsoft YaHei" w:eastAsia="Microsoft YaHei" w:hAnsi="Microsoft YaHei" w:cs="Microsoft YaHei"/>
          <w:color w:val="333333"/>
          <w:sz w:val="20"/>
          <w:szCs w:val="20"/>
        </w:rPr>
      </w:pPr>
    </w:p>
    <w:p w14:paraId="0DAB4189" w14:textId="77777777" w:rsidR="004D63E1" w:rsidRDefault="001F21D8">
      <w:pPr>
        <w:pStyle w:val="4"/>
        <w:rPr>
          <w:rFonts w:ascii="Microsoft YaHei" w:eastAsia="Microsoft YaHei" w:hAnsi="Microsoft YaHei" w:cs="Microsoft YaHei"/>
        </w:rPr>
      </w:pPr>
      <w:bookmarkStart w:id="113" w:name="_heading=h.unw3v9ugsi3j" w:colFirst="0" w:colLast="0"/>
      <w:bookmarkEnd w:id="113"/>
      <w:r>
        <w:rPr>
          <w:rFonts w:ascii="Microsoft YaHei" w:eastAsia="Microsoft YaHei" w:hAnsi="Microsoft YaHei" w:cs="Microsoft YaHei"/>
        </w:rPr>
        <w:t xml:space="preserve">2.2.1 </w:t>
      </w:r>
      <w:r>
        <w:rPr>
          <w:rFonts w:ascii="Microsoft YaHei" w:eastAsia="Microsoft YaHei" w:hAnsi="Microsoft YaHei" w:cs="Microsoft YaHei"/>
        </w:rPr>
        <w:t>オープンソースプロジェクトはソフトウェア開発のレバレッジになる</w:t>
      </w:r>
    </w:p>
    <w:p w14:paraId="7DFDDC23"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は、製品の改善が早く、ユーザーの活用事例拡大が早い。オープンソースの共同開発プラットフォームにより、製品のイテレーションを迅速に行うことができます。オープンソースモデルでは、コミュニティのメンバーが共同でソフトウェアを作成し、ソフトウェアのユーザーがその使用に関するタイムリーなフィードバックを提供することで、開発者はより効率的な変更や反復を行うことができます。また、オープンソースでは、ユーザーが製品の開発に直接関わるこ</w:t>
      </w:r>
      <w:r>
        <w:rPr>
          <w:rFonts w:ascii="Microsoft YaHei" w:eastAsia="Microsoft YaHei" w:hAnsi="Microsoft YaHei" w:cs="Microsoft YaHei"/>
          <w:color w:val="333333"/>
          <w:sz w:val="22"/>
        </w:rPr>
        <w:t>とができるため、クローズドソースのソフトウェア開発に比べて、お客様のニーズをより深く理解し、ユーザーが求める利用シーンを明らかにすることができます。その結果、オープンソースコミュニティは、単一のクローズドソースソフトウェアプロバイダよりも明確な研究開発の方向性を持ち、より多くの機能の開発に取り組み、ユーザーにとってより価値のある製品を作り、無駄な開発コストを回避することができます。また、企業は開発を活発にするために貢献者を雇い、開発者に柔軟な職場やモデルを提供し、</w:t>
      </w:r>
      <w:r>
        <w:rPr>
          <w:rFonts w:ascii="Microsoft YaHei" w:eastAsia="Microsoft YaHei" w:hAnsi="Microsoft YaHei" w:cs="Microsoft YaHei"/>
          <w:color w:val="333333"/>
          <w:sz w:val="22"/>
        </w:rPr>
        <w:lastRenderedPageBreak/>
        <w:t>製品開発を加速するために人材を増やすことがで</w:t>
      </w:r>
      <w:r>
        <w:rPr>
          <w:rFonts w:ascii="Microsoft YaHei" w:eastAsia="Microsoft YaHei" w:hAnsi="Microsoft YaHei" w:cs="Microsoft YaHei"/>
          <w:color w:val="333333"/>
          <w:sz w:val="22"/>
        </w:rPr>
        <w:t>きます。</w:t>
      </w:r>
    </w:p>
    <w:p w14:paraId="0EF333D6" w14:textId="77777777" w:rsidR="004D63E1" w:rsidRDefault="001F21D8">
      <w:pPr>
        <w:spacing w:before="60" w:after="60" w:line="312" w:lineRule="auto"/>
        <w:ind w:right="240"/>
        <w:rPr>
          <w:rFonts w:ascii="Microsoft YaHei" w:eastAsia="Microsoft YaHei" w:hAnsi="Microsoft YaHei" w:cs="Microsoft YaHei"/>
          <w:color w:val="333333"/>
        </w:rPr>
      </w:pPr>
      <w:r>
        <w:rPr>
          <w:rFonts w:ascii="Microsoft YaHei" w:eastAsia="Microsoft YaHei" w:hAnsi="Microsoft YaHei" w:cs="Microsoft YaHei"/>
          <w:noProof/>
          <w:color w:val="333333"/>
        </w:rPr>
        <w:drawing>
          <wp:inline distT="114300" distB="114300" distL="114300" distR="114300" wp14:anchorId="63690DFE" wp14:editId="504ABCD0">
            <wp:extent cx="5760410" cy="4191000"/>
            <wp:effectExtent l="0" t="0" r="0" b="0"/>
            <wp:docPr id="2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5760410" cy="4191000"/>
                    </a:xfrm>
                    <a:prstGeom prst="rect">
                      <a:avLst/>
                    </a:prstGeom>
                    <a:ln/>
                  </pic:spPr>
                </pic:pic>
              </a:graphicData>
            </a:graphic>
          </wp:inline>
        </w:drawing>
      </w:r>
    </w:p>
    <w:p w14:paraId="23185BCE" w14:textId="77777777" w:rsidR="004D63E1" w:rsidRDefault="001F21D8">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w:t>
      </w:r>
      <w:r>
        <w:rPr>
          <w:rFonts w:ascii="Microsoft YaHei" w:eastAsia="Microsoft YaHei" w:hAnsi="Microsoft YaHei" w:cs="Microsoft YaHei"/>
          <w:color w:val="333333"/>
          <w:sz w:val="20"/>
          <w:szCs w:val="20"/>
        </w:rPr>
        <w:t xml:space="preserve">：オープンソースによる開発者の生産性向上　</w:t>
      </w: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GitHub</w:t>
      </w:r>
    </w:p>
    <w:p w14:paraId="7886B71D" w14:textId="77777777" w:rsidR="004D63E1" w:rsidRDefault="004D63E1">
      <w:pPr>
        <w:spacing w:before="60" w:after="60" w:line="312" w:lineRule="auto"/>
        <w:rPr>
          <w:rFonts w:ascii="Microsoft YaHei" w:eastAsia="Microsoft YaHei" w:hAnsi="Microsoft YaHei" w:cs="Microsoft YaHei"/>
          <w:color w:val="333333"/>
          <w:sz w:val="22"/>
        </w:rPr>
      </w:pPr>
    </w:p>
    <w:p w14:paraId="632BC619" w14:textId="77777777" w:rsidR="004D63E1" w:rsidRDefault="001F21D8">
      <w:pPr>
        <w:pStyle w:val="4"/>
        <w:rPr>
          <w:rFonts w:ascii="Microsoft YaHei" w:eastAsia="Microsoft YaHei" w:hAnsi="Microsoft YaHei" w:cs="Microsoft YaHei"/>
        </w:rPr>
      </w:pPr>
      <w:bookmarkStart w:id="114" w:name="_heading=h.wnvs2wv22hjn" w:colFirst="0" w:colLast="0"/>
      <w:bookmarkEnd w:id="114"/>
      <w:r>
        <w:rPr>
          <w:rFonts w:ascii="Microsoft YaHei" w:eastAsia="Microsoft YaHei" w:hAnsi="Microsoft YaHei" w:cs="Microsoft YaHei"/>
        </w:rPr>
        <w:t xml:space="preserve">2.2.2 </w:t>
      </w:r>
      <w:r>
        <w:rPr>
          <w:rFonts w:ascii="Microsoft YaHei" w:eastAsia="Microsoft YaHei" w:hAnsi="Microsoft YaHei" w:cs="Microsoft YaHei"/>
        </w:rPr>
        <w:t>オープンソースソフトウェアには、有償のコンバージョンを促進する</w:t>
      </w:r>
      <w:r>
        <w:rPr>
          <w:rFonts w:ascii="Microsoft YaHei" w:eastAsia="Microsoft YaHei" w:hAnsi="Microsoft YaHei" w:cs="Microsoft YaHei"/>
        </w:rPr>
        <w:t>PLG</w:t>
      </w:r>
      <w:r>
        <w:rPr>
          <w:rFonts w:ascii="Microsoft YaHei" w:eastAsia="Microsoft YaHei" w:hAnsi="Microsoft YaHei" w:cs="Microsoft YaHei"/>
        </w:rPr>
        <w:t>（</w:t>
      </w:r>
      <w:r>
        <w:rPr>
          <w:rFonts w:ascii="Microsoft YaHei" w:eastAsia="Microsoft YaHei" w:hAnsi="Microsoft YaHei" w:cs="Microsoft YaHei"/>
        </w:rPr>
        <w:t>Product-Led Growth</w:t>
      </w:r>
      <w:r>
        <w:rPr>
          <w:rFonts w:ascii="Microsoft YaHei" w:eastAsia="Microsoft YaHei" w:hAnsi="Microsoft YaHei" w:cs="Microsoft YaHei"/>
        </w:rPr>
        <w:t>）モデルの機能がある。</w:t>
      </w:r>
    </w:p>
    <w:p w14:paraId="215BA2F2"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モデルでは、ボトムアップ型の営業モデルで顧客獲得に焦点を当て、製品を営業プロセス全体の中心に据えています。</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モデルでは、成長のフライホイールとして、顧客獲得、コンバージョン、リテンションの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つの主要ステージがあります。これらの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つの段階のいずれにおいても、オープンソースには従来</w:t>
      </w:r>
      <w:r>
        <w:rPr>
          <w:rFonts w:ascii="Microsoft YaHei" w:eastAsia="Microsoft YaHei" w:hAnsi="Microsoft YaHei" w:cs="Microsoft YaHei"/>
          <w:color w:val="333333"/>
          <w:sz w:val="22"/>
        </w:rPr>
        <w:t>のビジネスモデルとは異なる利点があります。</w:t>
      </w:r>
    </w:p>
    <w:p w14:paraId="5386ED0A"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d"/>
        <w:tblW w:w="94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5"/>
      </w:tblGrid>
      <w:tr w:rsidR="004D63E1" w14:paraId="14606A0C" w14:textId="77777777">
        <w:trPr>
          <w:trHeight w:val="480"/>
        </w:trPr>
        <w:tc>
          <w:tcPr>
            <w:tcW w:w="9495" w:type="dxa"/>
            <w:tcBorders>
              <w:top w:val="nil"/>
              <w:left w:val="nil"/>
              <w:bottom w:val="nil"/>
              <w:right w:val="nil"/>
            </w:tcBorders>
          </w:tcPr>
          <w:p w14:paraId="7A406B47"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6</w:t>
            </w:r>
            <w:r>
              <w:rPr>
                <w:rFonts w:ascii="Microsoft YaHei" w:eastAsia="Microsoft YaHei" w:hAnsi="Microsoft YaHei" w:cs="Microsoft YaHei"/>
                <w:color w:val="333333"/>
                <w:sz w:val="20"/>
                <w:szCs w:val="20"/>
              </w:rPr>
              <w:t>：オープンソースソフトウェアの成長フライホイール</w:t>
            </w:r>
          </w:p>
        </w:tc>
      </w:tr>
      <w:tr w:rsidR="004D63E1" w14:paraId="5C00AC3D" w14:textId="77777777">
        <w:trPr>
          <w:trHeight w:val="3165"/>
        </w:trPr>
        <w:tc>
          <w:tcPr>
            <w:tcW w:w="9495" w:type="dxa"/>
            <w:tcBorders>
              <w:top w:val="nil"/>
              <w:left w:val="nil"/>
              <w:bottom w:val="nil"/>
              <w:right w:val="nil"/>
            </w:tcBorders>
          </w:tcPr>
          <w:p w14:paraId="51D10D86"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5E3A54D9" wp14:editId="7ED5E823">
                  <wp:extent cx="3933825" cy="2676525"/>
                  <wp:effectExtent l="0" t="0" r="0" b="0"/>
                  <wp:docPr id="20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2"/>
                          <a:srcRect/>
                          <a:stretch>
                            <a:fillRect/>
                          </a:stretch>
                        </pic:blipFill>
                        <pic:spPr>
                          <a:xfrm>
                            <a:off x="0" y="0"/>
                            <a:ext cx="3933825" cy="2676525"/>
                          </a:xfrm>
                          <a:prstGeom prst="rect">
                            <a:avLst/>
                          </a:prstGeom>
                          <a:ln/>
                        </pic:spPr>
                      </pic:pic>
                    </a:graphicData>
                  </a:graphic>
                </wp:inline>
              </w:drawing>
            </w:r>
          </w:p>
        </w:tc>
      </w:tr>
      <w:tr w:rsidR="004D63E1" w14:paraId="46945469" w14:textId="77777777">
        <w:trPr>
          <w:trHeight w:val="480"/>
        </w:trPr>
        <w:tc>
          <w:tcPr>
            <w:tcW w:w="9495" w:type="dxa"/>
            <w:tcBorders>
              <w:top w:val="nil"/>
              <w:left w:val="nil"/>
              <w:bottom w:val="nil"/>
              <w:right w:val="nil"/>
            </w:tcBorders>
          </w:tcPr>
          <w:p w14:paraId="20DC82D8"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437725F9"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まず、顧客獲得の段階では、オープンソースのオペレーティング・モデルにより、顧客獲得のコストが削減され、プロセスがより的を射たものになります。開発者同士の交流や、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ようなプラットフォームによるコミュニティベースのコラボレーションが、顧客獲得の広がりを加速させます。オープンソース製品の最初のお客様は、通常、オープンソースコミュニティの参加者であり、企業内の開発者や</w:t>
      </w:r>
      <w:r>
        <w:rPr>
          <w:rFonts w:ascii="Microsoft YaHei" w:eastAsia="Microsoft YaHei" w:hAnsi="Microsoft YaHei" w:cs="Microsoft YaHei"/>
          <w:color w:val="333333"/>
          <w:sz w:val="22"/>
        </w:rPr>
        <w:t>IT</w:t>
      </w:r>
      <w:r>
        <w:rPr>
          <w:rFonts w:ascii="Microsoft YaHei" w:eastAsia="Microsoft YaHei" w:hAnsi="Microsoft YaHei" w:cs="Microsoft YaHei"/>
          <w:color w:val="333333"/>
          <w:sz w:val="22"/>
        </w:rPr>
        <w:t>スタッフであることが多い。このような質の高い見込み客を育てることで、「マス・ベース」が生まれます。コミュニティは、ビジネスの境界を開放</w:t>
      </w:r>
      <w:r>
        <w:rPr>
          <w:rFonts w:ascii="Microsoft YaHei" w:eastAsia="Microsoft YaHei" w:hAnsi="Microsoft YaHei" w:cs="Microsoft YaHei"/>
          <w:color w:val="333333"/>
          <w:sz w:val="22"/>
        </w:rPr>
        <w:t>し、優れたオープンソースプロジェクトや製品の口コミを可能にしてくれます。ユーザーは自らの問題や痛みを解決するために、自発的にオープンソースソフトウェア製品をダウンロードして使用するため、オープンソースソフトウェア製品は機能面でユーザーの問題を解決するだけでなく、企業が普及・成長するための手段にもなり得るのです。長期的には、顧客獲得のコストを削減することができ、自動顧客獲得が成長し、販売コストを削減することができます。</w:t>
      </w:r>
    </w:p>
    <w:p w14:paraId="4CF89587" w14:textId="77777777" w:rsidR="004D63E1" w:rsidRDefault="004D63E1">
      <w:pPr>
        <w:spacing w:before="60" w:after="60" w:line="312" w:lineRule="auto"/>
        <w:rPr>
          <w:rFonts w:ascii="Microsoft YaHei" w:eastAsia="Microsoft YaHei" w:hAnsi="Microsoft YaHei" w:cs="Microsoft YaHei"/>
          <w:color w:val="333333"/>
          <w:sz w:val="22"/>
        </w:rPr>
      </w:pPr>
    </w:p>
    <w:p w14:paraId="778D2E3C" w14:textId="77777777" w:rsidR="004D63E1" w:rsidRDefault="001F21D8">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二に、コンバージョンの段階では、従来の商用ソフトウェアに比べて、オープンソースソフトウェアの方が有償コンバージョン率が高いことが多い。一度無料版を利用したユーザーは、ソフトウェアの機能がユーザーのニーズを十分に満たすことができる限り、より短いサイクルで有料版ユーザーに移行し、長期的なユーザーになることがあります。一方、</w:t>
      </w:r>
      <w:r>
        <w:rPr>
          <w:rFonts w:ascii="Microsoft YaHei" w:eastAsia="Microsoft YaHei" w:hAnsi="Microsoft YaHei" w:cs="Microsoft YaHei"/>
          <w:color w:val="333333"/>
          <w:sz w:val="22"/>
        </w:rPr>
        <w:lastRenderedPageBreak/>
        <w:t>OSS</w:t>
      </w:r>
      <w:r>
        <w:rPr>
          <w:rFonts w:ascii="Microsoft YaHei" w:eastAsia="Microsoft YaHei" w:hAnsi="Microsoft YaHei" w:cs="Microsoft YaHei"/>
          <w:color w:val="333333"/>
          <w:sz w:val="22"/>
        </w:rPr>
        <w:t>企業サイドから見ると、無料版ソフトウェアを利用しているユーザーの行動を観察することで、ターゲットを絞ったコンバージョンフォローやアップセルを実施することができます。例えば、利用限度額を</w:t>
      </w:r>
      <w:r>
        <w:rPr>
          <w:rFonts w:ascii="Microsoft YaHei" w:eastAsia="Microsoft YaHei" w:hAnsi="Microsoft YaHei" w:cs="Microsoft YaHei"/>
          <w:color w:val="333333"/>
          <w:sz w:val="22"/>
        </w:rPr>
        <w:t>超えて有料化を検討しているお客様のリストを営業チームに提供することができます。従来のセールスコンバージョンに加えて、自発的に売れていくような販売ルートでもコンバージョンが可能なため、販売コストを大幅に削減することができます。</w:t>
      </w:r>
    </w:p>
    <w:p w14:paraId="7E33BDF6" w14:textId="77777777" w:rsidR="004D63E1" w:rsidRDefault="004D63E1">
      <w:pPr>
        <w:spacing w:before="60" w:after="60" w:line="312" w:lineRule="auto"/>
        <w:rPr>
          <w:rFonts w:ascii="Microsoft YaHei" w:eastAsia="Microsoft YaHei" w:hAnsi="Microsoft YaHei" w:cs="Microsoft YaHei"/>
          <w:color w:val="333333"/>
          <w:sz w:val="22"/>
        </w:rPr>
      </w:pPr>
    </w:p>
    <w:p w14:paraId="220B8479"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最後に「定着」の段階では、オープンソース・ソフトウェアによって、ユーザーはベンダーロックインのリスクを回避し、長期的な利用を希望するようになります。同じオープンソースプロジェクトをベースに、その下流には同様の機能を持つソフトウェアを提供する複数のサービス・サプライヤーが存在する可能性</w:t>
      </w:r>
      <w:r>
        <w:rPr>
          <w:rFonts w:ascii="Microsoft YaHei" w:eastAsia="Microsoft YaHei" w:hAnsi="Microsoft YaHei" w:cs="Microsoft YaHei"/>
          <w:color w:val="333333"/>
          <w:sz w:val="22"/>
        </w:rPr>
        <w:t>があり、サプライヤーは比較的小さなコストで変更することができるため、ユーザーは安心して長期的にそのソフトウェアを選択することができます。逆に、お客様がクローズドソースの製品を使用している場合、一定期間使用した後に別のソフトウェアに切り替えようとすると、ハードウェアやデータなどを再配置する必要があり、結果的に多額の移行コストがかかります。それにより、お客様がクローズドソースのソフトウェアを選択した場合、後から開発されたソフトウェアがお客様のニーズに合わなかったり、移行コストが高かったりすることで、ソフトウェア</w:t>
      </w:r>
      <w:r>
        <w:rPr>
          <w:rFonts w:ascii="Microsoft YaHei" w:eastAsia="Microsoft YaHei" w:hAnsi="Microsoft YaHei" w:cs="Microsoft YaHei"/>
          <w:color w:val="333333"/>
          <w:sz w:val="22"/>
        </w:rPr>
        <w:t>の継続使用を断念することがあります。</w:t>
      </w:r>
    </w:p>
    <w:p w14:paraId="2EE5E469"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e"/>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55CC90AA" w14:textId="77777777">
        <w:trPr>
          <w:trHeight w:val="375"/>
        </w:trPr>
        <w:tc>
          <w:tcPr>
            <w:tcW w:w="9795" w:type="dxa"/>
            <w:tcBorders>
              <w:top w:val="nil"/>
              <w:left w:val="nil"/>
              <w:bottom w:val="nil"/>
              <w:right w:val="nil"/>
            </w:tcBorders>
          </w:tcPr>
          <w:p w14:paraId="44784A70"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7</w:t>
            </w:r>
            <w:r>
              <w:rPr>
                <w:rFonts w:ascii="Microsoft YaHei" w:eastAsia="Microsoft YaHei" w:hAnsi="Microsoft YaHei" w:cs="Microsoft YaHei"/>
                <w:color w:val="333333"/>
                <w:sz w:val="20"/>
                <w:szCs w:val="20"/>
              </w:rPr>
              <w:t>：オープンソース・プロジェクトは、ソフトウェア開発や製品獲得のためのレバレッジとなる</w:t>
            </w:r>
          </w:p>
        </w:tc>
      </w:tr>
      <w:tr w:rsidR="004D63E1" w14:paraId="7D884827" w14:textId="77777777">
        <w:trPr>
          <w:trHeight w:val="3405"/>
        </w:trPr>
        <w:tc>
          <w:tcPr>
            <w:tcW w:w="9795" w:type="dxa"/>
            <w:tcBorders>
              <w:top w:val="nil"/>
              <w:left w:val="nil"/>
              <w:bottom w:val="nil"/>
              <w:right w:val="nil"/>
            </w:tcBorders>
          </w:tcPr>
          <w:p w14:paraId="23D6ABC4"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F3788B6" wp14:editId="4084B404">
                  <wp:extent cx="6219825" cy="2790947"/>
                  <wp:effectExtent l="0" t="0" r="0" b="0"/>
                  <wp:docPr id="2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a:stretch>
                            <a:fillRect/>
                          </a:stretch>
                        </pic:blipFill>
                        <pic:spPr>
                          <a:xfrm>
                            <a:off x="0" y="0"/>
                            <a:ext cx="6219825" cy="2790947"/>
                          </a:xfrm>
                          <a:prstGeom prst="rect">
                            <a:avLst/>
                          </a:prstGeom>
                          <a:ln/>
                        </pic:spPr>
                      </pic:pic>
                    </a:graphicData>
                  </a:graphic>
                </wp:inline>
              </w:drawing>
            </w:r>
          </w:p>
        </w:tc>
      </w:tr>
      <w:tr w:rsidR="004D63E1" w14:paraId="23C71BD8" w14:textId="77777777">
        <w:trPr>
          <w:trHeight w:val="345"/>
        </w:trPr>
        <w:tc>
          <w:tcPr>
            <w:tcW w:w="9795" w:type="dxa"/>
            <w:tcBorders>
              <w:top w:val="nil"/>
              <w:left w:val="nil"/>
              <w:bottom w:val="nil"/>
              <w:right w:val="nil"/>
            </w:tcBorders>
          </w:tcPr>
          <w:p w14:paraId="70450B15"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2883E0A6" w14:textId="77777777" w:rsidR="004D63E1" w:rsidRDefault="001F21D8">
      <w:pPr>
        <w:pStyle w:val="4"/>
        <w:rPr>
          <w:rFonts w:ascii="Microsoft YaHei" w:eastAsia="Microsoft YaHei" w:hAnsi="Microsoft YaHei" w:cs="Microsoft YaHei"/>
        </w:rPr>
      </w:pPr>
      <w:bookmarkStart w:id="115" w:name="_heading=h.g94j62ui06t" w:colFirst="0" w:colLast="0"/>
      <w:bookmarkEnd w:id="115"/>
      <w:r>
        <w:rPr>
          <w:rFonts w:ascii="Microsoft YaHei" w:eastAsia="Microsoft YaHei" w:hAnsi="Microsoft YaHei" w:cs="Microsoft YaHei"/>
        </w:rPr>
        <w:t xml:space="preserve">2.2.3 </w:t>
      </w:r>
      <w:r>
        <w:rPr>
          <w:rFonts w:ascii="Microsoft YaHei" w:eastAsia="Microsoft YaHei" w:hAnsi="Microsoft YaHei" w:cs="Microsoft YaHei"/>
        </w:rPr>
        <w:t>オープンソースは、技術革新とビジネスの好循環をもたらす</w:t>
      </w:r>
    </w:p>
    <w:p w14:paraId="664DF61A"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アンダーセン</w:t>
      </w:r>
      <w:r>
        <w:rPr>
          <w:rFonts w:ascii="Microsoft YaHei" w:eastAsia="Microsoft YaHei" w:hAnsi="Microsoft YaHei" w:cs="Microsoft YaHei"/>
          <w:color w:val="333333"/>
          <w:sz w:val="22"/>
        </w:rPr>
        <w:t>・ホロウィッツ（</w:t>
      </w:r>
      <w:r>
        <w:rPr>
          <w:rFonts w:ascii="Microsoft YaHei" w:eastAsia="Microsoft YaHei" w:hAnsi="Microsoft YaHei" w:cs="Microsoft YaHei"/>
          <w:color w:val="333333"/>
          <w:sz w:val="22"/>
        </w:rPr>
        <w:t>a16z</w:t>
      </w:r>
      <w:r>
        <w:rPr>
          <w:rFonts w:ascii="Microsoft YaHei" w:eastAsia="Microsoft YaHei" w:hAnsi="Microsoft YaHei" w:cs="Microsoft YaHei"/>
          <w:color w:val="333333"/>
          <w:sz w:val="22"/>
        </w:rPr>
        <w:t>）は、オープンソースを、製品のフィードバックとイノベーションを加速し、ソフトウェアの信頼性を向上させ、サポートを拡大し、採用を促進し、技術者をプールする技術主導型のモデルと分析しています。しかし技術にとどまらず、有償サポートやオープンコア、</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モデルなどのビジネスモデルが登場したことで、現在のオープンソースの発展につながっています。その経済効果が好循環を生んでいます。オープンソースから生まれるビジネスイノベーションが増えれば、開発者のコミュニティが大きくなり、それがさらなる技術革</w:t>
      </w:r>
      <w:r>
        <w:rPr>
          <w:rFonts w:ascii="Microsoft YaHei" w:eastAsia="Microsoft YaHei" w:hAnsi="Microsoft YaHei" w:cs="Microsoft YaHei"/>
          <w:color w:val="333333"/>
          <w:sz w:val="22"/>
        </w:rPr>
        <w:t>新を促し、オープンソースの経済的インセンティブが高まり、好循環が生まれます。</w:t>
      </w:r>
    </w:p>
    <w:p w14:paraId="57E72D51" w14:textId="77777777" w:rsidR="004D63E1" w:rsidRDefault="004D63E1">
      <w:pPr>
        <w:spacing w:before="60" w:after="60" w:line="312" w:lineRule="auto"/>
        <w:rPr>
          <w:rFonts w:ascii="Microsoft YaHei" w:eastAsia="Microsoft YaHei" w:hAnsi="Microsoft YaHei" w:cs="Microsoft YaHei"/>
          <w:color w:val="333333"/>
          <w:sz w:val="22"/>
        </w:rPr>
      </w:pPr>
    </w:p>
    <w:p w14:paraId="5AC26F84"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の時代には、技術的な革新と商業的な革新が両立しています。技術レベルでは、人工知能、オープンソースデータ、ブロックチェーンなどが新たなイノベーションの例として挙げられます。そして、常に革新を続ける開発者のコミュニティのおかげで、オープンソースは、クラウドコンピューティング、</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サービス、次世代データベース、モバイルデバイス、インターネット、さらにはブロックチェーンの基盤となっています。次世代のビジネスモデル</w:t>
      </w:r>
      <w:r>
        <w:rPr>
          <w:rFonts w:ascii="Microsoft YaHei" w:eastAsia="Microsoft YaHei" w:hAnsi="Microsoft YaHei" w:cs="Microsoft YaHei"/>
          <w:color w:val="333333"/>
          <w:sz w:val="22"/>
        </w:rPr>
        <w:t>には、広告でサポートされる</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、大規模なプロプライエタリ企業がサ</w:t>
      </w:r>
      <w:r>
        <w:rPr>
          <w:rFonts w:ascii="Microsoft YaHei" w:eastAsia="Microsoft YaHei" w:hAnsi="Microsoft YaHei" w:cs="Microsoft YaHei"/>
          <w:color w:val="333333"/>
          <w:sz w:val="22"/>
        </w:rPr>
        <w:lastRenderedPageBreak/>
        <w:t>ポートするのと同様のオープンソースプロジェクト、データ駆動型の収益、ブロックチェーンでマネタイズされる暗号トークンなどが考えられます。</w:t>
      </w:r>
    </w:p>
    <w:p w14:paraId="703CF4CA"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6D87E16A"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40"/>
        <w:gridCol w:w="4605"/>
      </w:tblGrid>
      <w:tr w:rsidR="004D63E1" w14:paraId="2C058915" w14:textId="77777777">
        <w:trPr>
          <w:trHeight w:val="480"/>
        </w:trPr>
        <w:tc>
          <w:tcPr>
            <w:tcW w:w="4740" w:type="dxa"/>
            <w:tcBorders>
              <w:top w:val="nil"/>
              <w:left w:val="nil"/>
              <w:bottom w:val="nil"/>
              <w:right w:val="nil"/>
            </w:tcBorders>
          </w:tcPr>
          <w:p w14:paraId="10DF9F6A"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8</w:t>
            </w:r>
            <w:r>
              <w:rPr>
                <w:rFonts w:ascii="Microsoft YaHei" w:eastAsia="Microsoft YaHei" w:hAnsi="Microsoft YaHei" w:cs="Microsoft YaHei"/>
                <w:color w:val="333333"/>
                <w:sz w:val="20"/>
                <w:szCs w:val="20"/>
              </w:rPr>
              <w:t>：オープンソースの好循環</w:t>
            </w:r>
          </w:p>
        </w:tc>
        <w:tc>
          <w:tcPr>
            <w:tcW w:w="4605" w:type="dxa"/>
            <w:tcBorders>
              <w:top w:val="nil"/>
              <w:left w:val="nil"/>
              <w:bottom w:val="nil"/>
              <w:right w:val="nil"/>
            </w:tcBorders>
          </w:tcPr>
          <w:p w14:paraId="6DF35B61"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9</w:t>
            </w:r>
            <w:r>
              <w:rPr>
                <w:rFonts w:ascii="Microsoft YaHei" w:eastAsia="Microsoft YaHei" w:hAnsi="Microsoft YaHei" w:cs="Microsoft YaHei"/>
                <w:color w:val="333333"/>
                <w:sz w:val="20"/>
                <w:szCs w:val="20"/>
              </w:rPr>
              <w:t>：オープンソース</w:t>
            </w:r>
            <w:r>
              <w:rPr>
                <w:rFonts w:ascii="Microsoft YaHei" w:eastAsia="Microsoft YaHei" w:hAnsi="Microsoft YaHei" w:cs="Microsoft YaHei"/>
                <w:color w:val="333333"/>
                <w:sz w:val="20"/>
                <w:szCs w:val="20"/>
              </w:rPr>
              <w:t>3.0</w:t>
            </w:r>
            <w:r>
              <w:rPr>
                <w:rFonts w:ascii="Microsoft YaHei" w:eastAsia="Microsoft YaHei" w:hAnsi="Microsoft YaHei" w:cs="Microsoft YaHei"/>
                <w:color w:val="333333"/>
                <w:sz w:val="20"/>
                <w:szCs w:val="20"/>
              </w:rPr>
              <w:t>の技術とビジネスモデルの革新</w:t>
            </w:r>
          </w:p>
        </w:tc>
      </w:tr>
      <w:tr w:rsidR="004D63E1" w14:paraId="3AF5182C" w14:textId="77777777">
        <w:trPr>
          <w:trHeight w:val="2505"/>
        </w:trPr>
        <w:tc>
          <w:tcPr>
            <w:tcW w:w="4740" w:type="dxa"/>
            <w:tcBorders>
              <w:top w:val="nil"/>
              <w:left w:val="nil"/>
              <w:bottom w:val="nil"/>
              <w:right w:val="nil"/>
            </w:tcBorders>
          </w:tcPr>
          <w:p w14:paraId="6B68B362"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3DFAC7B5" wp14:editId="58CC44D1">
                  <wp:extent cx="2339649" cy="1215509"/>
                  <wp:effectExtent l="0" t="0" r="0" b="0"/>
                  <wp:docPr id="247"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4"/>
                          <a:srcRect/>
                          <a:stretch>
                            <a:fillRect/>
                          </a:stretch>
                        </pic:blipFill>
                        <pic:spPr>
                          <a:xfrm>
                            <a:off x="0" y="0"/>
                            <a:ext cx="2339649" cy="1215509"/>
                          </a:xfrm>
                          <a:prstGeom prst="rect">
                            <a:avLst/>
                          </a:prstGeom>
                          <a:ln/>
                        </pic:spPr>
                      </pic:pic>
                    </a:graphicData>
                  </a:graphic>
                </wp:inline>
              </w:drawing>
            </w:r>
          </w:p>
        </w:tc>
        <w:tc>
          <w:tcPr>
            <w:tcW w:w="4605" w:type="dxa"/>
            <w:tcBorders>
              <w:top w:val="nil"/>
              <w:left w:val="nil"/>
              <w:bottom w:val="nil"/>
              <w:right w:val="nil"/>
            </w:tcBorders>
          </w:tcPr>
          <w:p w14:paraId="2AB69EC1"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F78EC81" wp14:editId="4D15DDE4">
                  <wp:extent cx="2476500" cy="1224342"/>
                  <wp:effectExtent l="0" t="0" r="0" b="0"/>
                  <wp:docPr id="2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2476500" cy="1224342"/>
                          </a:xfrm>
                          <a:prstGeom prst="rect">
                            <a:avLst/>
                          </a:prstGeom>
                          <a:ln/>
                        </pic:spPr>
                      </pic:pic>
                    </a:graphicData>
                  </a:graphic>
                </wp:inline>
              </w:drawing>
            </w:r>
          </w:p>
        </w:tc>
      </w:tr>
      <w:tr w:rsidR="004D63E1" w14:paraId="4AB701D6" w14:textId="77777777">
        <w:trPr>
          <w:trHeight w:val="480"/>
        </w:trPr>
        <w:tc>
          <w:tcPr>
            <w:tcW w:w="4740" w:type="dxa"/>
            <w:tcBorders>
              <w:top w:val="nil"/>
              <w:left w:val="nil"/>
              <w:bottom w:val="nil"/>
              <w:right w:val="nil"/>
            </w:tcBorders>
          </w:tcPr>
          <w:p w14:paraId="67AD2374"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c>
          <w:tcPr>
            <w:tcW w:w="4605" w:type="dxa"/>
            <w:tcBorders>
              <w:top w:val="nil"/>
              <w:left w:val="nil"/>
              <w:bottom w:val="nil"/>
              <w:right w:val="nil"/>
            </w:tcBorders>
          </w:tcPr>
          <w:p w14:paraId="78360050"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69CE437C"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28FFD699" w14:textId="77777777" w:rsidR="004D63E1" w:rsidRDefault="001F21D8">
      <w:pPr>
        <w:pStyle w:val="3"/>
        <w:rPr>
          <w:rFonts w:ascii="Microsoft YaHei" w:eastAsia="Microsoft YaHei" w:hAnsi="Microsoft YaHei" w:cs="Microsoft YaHei"/>
        </w:rPr>
      </w:pPr>
      <w:bookmarkStart w:id="116" w:name="_heading=h.uoa21brbszow" w:colFirst="0" w:colLast="0"/>
      <w:bookmarkEnd w:id="116"/>
      <w:r>
        <w:rPr>
          <w:rFonts w:ascii="Microsoft YaHei" w:eastAsia="Microsoft YaHei" w:hAnsi="Microsoft YaHei" w:cs="Microsoft YaHei"/>
        </w:rPr>
        <w:t xml:space="preserve">2.3 </w:t>
      </w:r>
      <w:r>
        <w:rPr>
          <w:rFonts w:ascii="Microsoft YaHei" w:eastAsia="Microsoft YaHei" w:hAnsi="Microsoft YaHei" w:cs="Microsoft YaHei"/>
        </w:rPr>
        <w:t>オープンソースソフトウェアの商品化モデルの歴史</w:t>
      </w:r>
    </w:p>
    <w:p w14:paraId="79D86A4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オープンソースソフトウェアの商業化は、当初のフリーソフトウェアから、サポートサービスとしての</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の時代、現在のクラウドホスティングの時代まで、さまざまな商業化モデルと、多くの変化を経て発展してきました。ビジネスモデルの進化は、それぞれの時代の需要と供給の側面から推進されてきましたが、オープンソース業界は、それを推進する技術と経済環境の結果として繁栄してきました。</w:t>
      </w:r>
    </w:p>
    <w:p w14:paraId="7E72C0B8"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3DBECD62" w14:textId="77777777">
        <w:trPr>
          <w:trHeight w:val="480"/>
        </w:trPr>
        <w:tc>
          <w:tcPr>
            <w:tcW w:w="9360" w:type="dxa"/>
            <w:tcBorders>
              <w:top w:val="nil"/>
              <w:left w:val="nil"/>
              <w:bottom w:val="nil"/>
              <w:right w:val="nil"/>
            </w:tcBorders>
          </w:tcPr>
          <w:p w14:paraId="13584E41"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10</w:t>
            </w:r>
            <w:r>
              <w:rPr>
                <w:rFonts w:ascii="Microsoft YaHei" w:eastAsia="Microsoft YaHei" w:hAnsi="Microsoft YaHei" w:cs="Microsoft YaHei"/>
                <w:color w:val="333333"/>
                <w:sz w:val="20"/>
                <w:szCs w:val="20"/>
              </w:rPr>
              <w:t>：オープンソースの商業化の歴史</w:t>
            </w:r>
          </w:p>
        </w:tc>
      </w:tr>
      <w:tr w:rsidR="004D63E1" w14:paraId="55DE97BF" w14:textId="77777777">
        <w:trPr>
          <w:trHeight w:val="3420"/>
        </w:trPr>
        <w:tc>
          <w:tcPr>
            <w:tcW w:w="9360" w:type="dxa"/>
            <w:tcBorders>
              <w:top w:val="nil"/>
              <w:left w:val="nil"/>
              <w:bottom w:val="nil"/>
              <w:right w:val="nil"/>
            </w:tcBorders>
          </w:tcPr>
          <w:p w14:paraId="5BDA042A"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5AEE432D" wp14:editId="0193FCE7">
                  <wp:extent cx="5934075" cy="2857500"/>
                  <wp:effectExtent l="0" t="0" r="0" b="0"/>
                  <wp:docPr id="2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6"/>
                          <a:srcRect/>
                          <a:stretch>
                            <a:fillRect/>
                          </a:stretch>
                        </pic:blipFill>
                        <pic:spPr>
                          <a:xfrm>
                            <a:off x="0" y="0"/>
                            <a:ext cx="5934075" cy="2857500"/>
                          </a:xfrm>
                          <a:prstGeom prst="rect">
                            <a:avLst/>
                          </a:prstGeom>
                          <a:ln/>
                        </pic:spPr>
                      </pic:pic>
                    </a:graphicData>
                  </a:graphic>
                </wp:inline>
              </w:drawing>
            </w:r>
          </w:p>
        </w:tc>
      </w:tr>
      <w:tr w:rsidR="004D63E1" w14:paraId="0E55C479" w14:textId="77777777">
        <w:trPr>
          <w:trHeight w:val="75"/>
        </w:trPr>
        <w:tc>
          <w:tcPr>
            <w:tcW w:w="9360" w:type="dxa"/>
            <w:tcBorders>
              <w:top w:val="nil"/>
              <w:left w:val="nil"/>
              <w:bottom w:val="nil"/>
              <w:right w:val="nil"/>
            </w:tcBorders>
          </w:tcPr>
          <w:p w14:paraId="57706815"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0B5F1D71" w14:textId="77777777" w:rsidR="004D63E1" w:rsidRDefault="001F21D8">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0.0</w:t>
      </w:r>
      <w:r>
        <w:rPr>
          <w:rFonts w:ascii="Microsoft YaHei" w:eastAsia="Microsoft YaHei" w:hAnsi="Microsoft YaHei" w:cs="Microsoft YaHei"/>
          <w:b/>
          <w:color w:val="333333"/>
          <w:sz w:val="22"/>
          <w:u w:val="single"/>
        </w:rPr>
        <w:t>時代</w:t>
      </w:r>
    </w:p>
    <w:p w14:paraId="5AF9367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ルーツは、「フリーソフトウェア」の時代です。もともとは、クローズドソースの大手インターネット企業の技術的独占に対抗するために開発されたもので、開発者たちは自由に使える「フリーソフト」を自然に開発していった。フリーソフトウェア運動の創始者であり、</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オペレーティング・システムの開発者であり、フリーソフトウェア財団の創設者であるリチャード・ストールマンは、フリーソフトウェアを「ユーザーが自由に実行、コピー、配布、研究、変更、改良できるソフトウェア」と定義した。この時期に、最初のオープンソースラ</w:t>
      </w:r>
      <w:r>
        <w:rPr>
          <w:rFonts w:ascii="Microsoft YaHei" w:eastAsia="Microsoft YaHei" w:hAnsi="Microsoft YaHei" w:cs="Microsoft YaHei"/>
          <w:color w:val="333333"/>
          <w:sz w:val="22"/>
        </w:rPr>
        <w:t>イセンスである</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General Purpose License</w:t>
      </w:r>
      <w:r>
        <w:rPr>
          <w:rFonts w:ascii="Microsoft YaHei" w:eastAsia="Microsoft YaHei" w:hAnsi="Microsoft YaHei" w:cs="Microsoft YaHei"/>
          <w:color w:val="333333"/>
          <w:sz w:val="22"/>
        </w:rPr>
        <w:t>、現在は「</w:t>
      </w:r>
      <w:r>
        <w:rPr>
          <w:rFonts w:ascii="Microsoft YaHei" w:eastAsia="Microsoft YaHei" w:hAnsi="Microsoft YaHei" w:cs="Microsoft YaHei"/>
          <w:color w:val="333333"/>
          <w:sz w:val="22"/>
        </w:rPr>
        <w:t>GPL</w:t>
      </w:r>
      <w:r>
        <w:rPr>
          <w:rFonts w:ascii="Microsoft YaHei" w:eastAsia="Microsoft YaHei" w:hAnsi="Microsoft YaHei" w:cs="Microsoft YaHei"/>
          <w:color w:val="333333"/>
          <w:sz w:val="22"/>
        </w:rPr>
        <w:t>」として知られている）ライセンスと</w:t>
      </w:r>
      <w:r>
        <w:rPr>
          <w:rFonts w:ascii="Microsoft YaHei" w:eastAsia="Microsoft YaHei" w:hAnsi="Microsoft YaHei" w:cs="Microsoft YaHei"/>
          <w:color w:val="333333"/>
          <w:sz w:val="22"/>
        </w:rPr>
        <w:t>BSD</w:t>
      </w:r>
      <w:r>
        <w:rPr>
          <w:rFonts w:ascii="Microsoft YaHei" w:eastAsia="Microsoft YaHei" w:hAnsi="Microsoft YaHei" w:cs="Microsoft YaHei"/>
          <w:color w:val="333333"/>
          <w:sz w:val="22"/>
        </w:rPr>
        <w:t>ライセンスが登場した。</w:t>
      </w:r>
    </w:p>
    <w:p w14:paraId="25AB58D6" w14:textId="77777777" w:rsidR="004D63E1" w:rsidRDefault="004D63E1">
      <w:pPr>
        <w:spacing w:before="60" w:after="60" w:line="312" w:lineRule="auto"/>
        <w:ind w:left="720"/>
        <w:rPr>
          <w:rFonts w:ascii="Microsoft YaHei" w:eastAsia="Microsoft YaHei" w:hAnsi="Microsoft YaHei" w:cs="Microsoft YaHei"/>
          <w:color w:val="333333"/>
          <w:sz w:val="22"/>
        </w:rPr>
      </w:pPr>
    </w:p>
    <w:p w14:paraId="397BC8E8" w14:textId="77777777" w:rsidR="004D63E1" w:rsidRDefault="001F21D8">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1.0</w:t>
      </w:r>
      <w:r>
        <w:rPr>
          <w:rFonts w:ascii="Microsoft YaHei" w:eastAsia="Microsoft YaHei" w:hAnsi="Microsoft YaHei" w:cs="Microsoft YaHei"/>
          <w:b/>
          <w:color w:val="333333"/>
          <w:sz w:val="22"/>
          <w:u w:val="single"/>
        </w:rPr>
        <w:t>の時代</w:t>
      </w:r>
    </w:p>
    <w:p w14:paraId="5CD74AD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ポートサービス」モデルは、オープンソースソフトウェアのお客様を対象としています。より多くの基本的なオープンソース技術の出現により、ソフトウェアの複雑性と専門性が著しく向上し、ソフトウェアの安定性に対するユーザーの要求も同時に高まり、専門的な技術サポートが必要となってきました。主なビジネスモデルは、オープンソース・ソフトウェアを使</w:t>
      </w:r>
      <w:r>
        <w:rPr>
          <w:rFonts w:ascii="Microsoft YaHei" w:eastAsia="Microsoft YaHei" w:hAnsi="Microsoft YaHei" w:cs="Microsoft YaHei"/>
          <w:color w:val="333333"/>
          <w:sz w:val="22"/>
        </w:rPr>
        <w:t>用するお客様に、有償の技術サポートやコンサルティングサービスを提供する「サポー</w:t>
      </w:r>
      <w:r>
        <w:rPr>
          <w:rFonts w:ascii="Microsoft YaHei" w:eastAsia="Microsoft YaHei" w:hAnsi="Microsoft YaHei" w:cs="Microsoft YaHei"/>
          <w:color w:val="333333"/>
          <w:sz w:val="22"/>
        </w:rPr>
        <w:lastRenderedPageBreak/>
        <w:t>トサービス」モデルです。</w:t>
      </w:r>
    </w:p>
    <w:p w14:paraId="4A5EFCC9" w14:textId="77777777" w:rsidR="004D63E1" w:rsidRDefault="004D63E1">
      <w:pPr>
        <w:spacing w:before="60" w:after="60" w:line="312" w:lineRule="auto"/>
        <w:rPr>
          <w:rFonts w:ascii="Microsoft YaHei" w:eastAsia="Microsoft YaHei" w:hAnsi="Microsoft YaHei" w:cs="Microsoft YaHei"/>
          <w:color w:val="333333"/>
          <w:sz w:val="22"/>
        </w:rPr>
      </w:pPr>
    </w:p>
    <w:p w14:paraId="39148D54" w14:textId="77777777" w:rsidR="004D63E1" w:rsidRDefault="001F21D8">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2.0</w:t>
      </w:r>
      <w:r>
        <w:rPr>
          <w:rFonts w:ascii="Microsoft YaHei" w:eastAsia="Microsoft YaHei" w:hAnsi="Microsoft YaHei" w:cs="Microsoft YaHei"/>
          <w:b/>
          <w:color w:val="333333"/>
          <w:sz w:val="22"/>
          <w:u w:val="single"/>
        </w:rPr>
        <w:t>の時代</w:t>
      </w:r>
    </w:p>
    <w:p w14:paraId="647E8EFA"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「オープンコア」モデルは、オープンソースの主要なビジネスモデルとなっています。</w:t>
      </w:r>
      <w:r>
        <w:rPr>
          <w:rFonts w:ascii="Microsoft YaHei" w:eastAsia="Microsoft YaHei" w:hAnsi="Microsoft YaHei" w:cs="Microsoft YaHei"/>
          <w:color w:val="333333"/>
          <w:sz w:val="22"/>
        </w:rPr>
        <w:t>より多くの企業の開発者がオープンソースのエコシステムに参加するようになると、ソフトウェアのエコシステムはより構造化され、ユーザーの使いやすさへの要求が高まり、ユーザーはより完全なソリューションを必要とするようになります。その結果、新たな収益モデルが生まれました。ベンダーは、プロプライエタリなパーツを、オープンソースのベースパーツにリンクする別のモジュールやサービスにパッケージ化したり、専用の商用バージョンとしてリリースしたりしています。オープンコアは、現在成功している商用オープンソースソフトウェア企業が採用</w:t>
      </w:r>
      <w:r>
        <w:rPr>
          <w:rFonts w:ascii="Microsoft YaHei" w:eastAsia="Microsoft YaHei" w:hAnsi="Microsoft YaHei" w:cs="Microsoft YaHei"/>
          <w:color w:val="333333"/>
          <w:sz w:val="22"/>
        </w:rPr>
        <w:t>している主要なビジネスモデルであり、年間売上高が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万ドル以上の企業の</w:t>
      </w:r>
      <w:r>
        <w:rPr>
          <w:rFonts w:ascii="Microsoft YaHei" w:eastAsia="Microsoft YaHei" w:hAnsi="Microsoft YaHei" w:cs="Microsoft YaHei"/>
          <w:color w:val="333333"/>
          <w:sz w:val="22"/>
        </w:rPr>
        <w:t>92</w:t>
      </w:r>
      <w:r>
        <w:rPr>
          <w:rFonts w:ascii="Microsoft YaHei" w:eastAsia="Microsoft YaHei" w:hAnsi="Microsoft YaHei" w:cs="Microsoft YaHei"/>
          <w:color w:val="333333"/>
          <w:sz w:val="22"/>
        </w:rPr>
        <w:t>％がオープンコアのビジネスモデルを選択しています。</w:t>
      </w:r>
    </w:p>
    <w:p w14:paraId="66400740"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1"/>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12085B02" w14:textId="77777777">
        <w:trPr>
          <w:trHeight w:val="480"/>
        </w:trPr>
        <w:tc>
          <w:tcPr>
            <w:tcW w:w="9270" w:type="dxa"/>
            <w:tcBorders>
              <w:top w:val="nil"/>
              <w:left w:val="nil"/>
              <w:bottom w:val="nil"/>
              <w:right w:val="nil"/>
            </w:tcBorders>
          </w:tcPr>
          <w:p w14:paraId="41631ACF"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11</w:t>
            </w:r>
            <w:r>
              <w:rPr>
                <w:rFonts w:ascii="Microsoft YaHei" w:eastAsia="Microsoft YaHei" w:hAnsi="Microsoft YaHei" w:cs="Microsoft YaHei"/>
                <w:color w:val="333333"/>
                <w:sz w:val="20"/>
                <w:szCs w:val="20"/>
              </w:rPr>
              <w:t>：年商</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億ドル以上のオープンソースソフトウェア商業企業のビジネスモデル統計</w:t>
            </w:r>
          </w:p>
        </w:tc>
      </w:tr>
      <w:tr w:rsidR="004D63E1" w14:paraId="153B9330" w14:textId="77777777">
        <w:trPr>
          <w:trHeight w:val="1830"/>
        </w:trPr>
        <w:tc>
          <w:tcPr>
            <w:tcW w:w="9270" w:type="dxa"/>
            <w:tcBorders>
              <w:top w:val="nil"/>
              <w:left w:val="nil"/>
              <w:bottom w:val="nil"/>
              <w:right w:val="nil"/>
            </w:tcBorders>
          </w:tcPr>
          <w:p w14:paraId="65980D1A"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559DE72" wp14:editId="03B77B8F">
                  <wp:extent cx="2714625" cy="1543050"/>
                  <wp:effectExtent l="0" t="0" r="0" b="0"/>
                  <wp:docPr id="2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2714625" cy="1543050"/>
                          </a:xfrm>
                          <a:prstGeom prst="rect">
                            <a:avLst/>
                          </a:prstGeom>
                          <a:ln/>
                        </pic:spPr>
                      </pic:pic>
                    </a:graphicData>
                  </a:graphic>
                </wp:inline>
              </w:drawing>
            </w:r>
          </w:p>
        </w:tc>
      </w:tr>
      <w:tr w:rsidR="004D63E1" w14:paraId="398961F0" w14:textId="77777777">
        <w:trPr>
          <w:trHeight w:val="480"/>
        </w:trPr>
        <w:tc>
          <w:tcPr>
            <w:tcW w:w="9270" w:type="dxa"/>
            <w:tcBorders>
              <w:top w:val="nil"/>
              <w:left w:val="nil"/>
              <w:bottom w:val="nil"/>
              <w:right w:val="nil"/>
            </w:tcBorders>
          </w:tcPr>
          <w:p w14:paraId="298A4BC4"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、パブリックソース、云启资本</w:t>
            </w:r>
          </w:p>
        </w:tc>
      </w:tr>
    </w:tbl>
    <w:p w14:paraId="667F15D1" w14:textId="77777777" w:rsidR="004D63E1" w:rsidRDefault="001F21D8">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3.0</w:t>
      </w:r>
      <w:r>
        <w:rPr>
          <w:rFonts w:ascii="Microsoft YaHei" w:eastAsia="Microsoft YaHei" w:hAnsi="Microsoft YaHei" w:cs="Microsoft YaHei"/>
          <w:b/>
          <w:color w:val="333333"/>
          <w:sz w:val="22"/>
          <w:u w:val="single"/>
        </w:rPr>
        <w:t>の時代</w:t>
      </w:r>
    </w:p>
    <w:p w14:paraId="3474E6C4"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クラウドコンピューティングにより、</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サービスモデルへの扉が開かれ、オープンソースソフトウェアがクラウド上のサービスとしてホストされることが多くなりました</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クラウドコンピューティング技術が開発されて以来、クラウドの成長は期待以上のものであり続けています。柔軟性と拡張性のあるインフラへの需要が高まっていることから、</w:t>
      </w:r>
      <w:r>
        <w:rPr>
          <w:rFonts w:ascii="Microsoft YaHei" w:eastAsia="Microsoft YaHei" w:hAnsi="Microsoft YaHei" w:cs="Microsoft YaHei"/>
          <w:color w:val="333333"/>
          <w:sz w:val="22"/>
        </w:rPr>
        <w:t>IT</w:t>
      </w:r>
      <w:r>
        <w:rPr>
          <w:rFonts w:ascii="Microsoft YaHei" w:eastAsia="Microsoft YaHei" w:hAnsi="Microsoft YaHei" w:cs="Microsoft YaHei"/>
          <w:color w:val="333333"/>
          <w:sz w:val="22"/>
        </w:rPr>
        <w:t>企業によるクラウドへの投資が促進され、世界中でクラウドの普及が進んでいます。このような技術的</w:t>
      </w:r>
      <w:r>
        <w:rPr>
          <w:rFonts w:ascii="Microsoft YaHei" w:eastAsia="Microsoft YaHei" w:hAnsi="Microsoft YaHei" w:cs="Microsoft YaHei"/>
          <w:color w:val="333333"/>
          <w:sz w:val="22"/>
        </w:rPr>
        <w:lastRenderedPageBreak/>
        <w:t>背景から、ソフトウェアの運用・保守にかかるコストを削減したいという要望が高まっています。</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社や</w:t>
      </w:r>
      <w:r>
        <w:rPr>
          <w:rFonts w:ascii="Microsoft YaHei" w:eastAsia="Microsoft YaHei" w:hAnsi="Microsoft YaHei" w:cs="Microsoft YaHei"/>
          <w:color w:val="333333"/>
          <w:sz w:val="22"/>
        </w:rPr>
        <w:t>HashiCorp</w:t>
      </w:r>
      <w:r>
        <w:rPr>
          <w:rFonts w:ascii="Microsoft YaHei" w:eastAsia="Microsoft YaHei" w:hAnsi="Microsoft YaHei" w:cs="Microsoft YaHei"/>
          <w:color w:val="333333"/>
          <w:sz w:val="22"/>
        </w:rPr>
        <w:t>社などのオープンソース・ソフトウェア企業の中には、顧客がオンプレミスのデプロイメントを省略し、</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を通じてクラウド・プラット</w:t>
      </w:r>
      <w:r>
        <w:rPr>
          <w:rFonts w:ascii="Microsoft YaHei" w:eastAsia="Microsoft YaHei" w:hAnsi="Microsoft YaHei" w:cs="Microsoft YaHei"/>
          <w:color w:val="333333"/>
          <w:sz w:val="22"/>
        </w:rPr>
        <w:t>フォーム上で直接、サービスとしてのソフトウェアをホストすることを可能にする新しいソリューションを提供しているところもあります。お客様は、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サービスを利用することで、高額な初期投資を少額の定期的な支出に変え、運用・保守の負担を大きく軽減することができます。</w:t>
      </w:r>
    </w:p>
    <w:p w14:paraId="03C5C001"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2"/>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0A6B11CB" w14:textId="77777777">
        <w:trPr>
          <w:trHeight w:val="480"/>
        </w:trPr>
        <w:tc>
          <w:tcPr>
            <w:tcW w:w="9360" w:type="dxa"/>
            <w:tcBorders>
              <w:top w:val="nil"/>
              <w:left w:val="nil"/>
              <w:bottom w:val="nil"/>
              <w:right w:val="nil"/>
            </w:tcBorders>
          </w:tcPr>
          <w:p w14:paraId="54638ED3"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12</w:t>
            </w:r>
            <w:r>
              <w:rPr>
                <w:rFonts w:ascii="Microsoft YaHei" w:eastAsia="Microsoft YaHei" w:hAnsi="Microsoft YaHei" w:cs="Microsoft YaHei"/>
                <w:color w:val="333333"/>
                <w:sz w:val="20"/>
                <w:szCs w:val="20"/>
              </w:rPr>
              <w:t>：クラウド支出の成長とグローバルなクラウド普及率の増加が継続している</w:t>
            </w:r>
          </w:p>
        </w:tc>
      </w:tr>
      <w:tr w:rsidR="004D63E1" w14:paraId="47B226FE" w14:textId="77777777">
        <w:trPr>
          <w:trHeight w:val="1650"/>
        </w:trPr>
        <w:tc>
          <w:tcPr>
            <w:tcW w:w="9360" w:type="dxa"/>
            <w:tcBorders>
              <w:top w:val="nil"/>
              <w:left w:val="nil"/>
              <w:bottom w:val="nil"/>
              <w:right w:val="nil"/>
            </w:tcBorders>
          </w:tcPr>
          <w:p w14:paraId="489643C1"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10BC826" wp14:editId="2C0A1590">
                  <wp:extent cx="4219575" cy="1247775"/>
                  <wp:effectExtent l="0" t="0" r="0" b="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a:srcRect/>
                          <a:stretch>
                            <a:fillRect/>
                          </a:stretch>
                        </pic:blipFill>
                        <pic:spPr>
                          <a:xfrm>
                            <a:off x="0" y="0"/>
                            <a:ext cx="4219575" cy="1247775"/>
                          </a:xfrm>
                          <a:prstGeom prst="rect">
                            <a:avLst/>
                          </a:prstGeom>
                          <a:ln/>
                        </pic:spPr>
                      </pic:pic>
                    </a:graphicData>
                  </a:graphic>
                </wp:inline>
              </w:drawing>
            </w:r>
          </w:p>
        </w:tc>
      </w:tr>
      <w:tr w:rsidR="004D63E1" w14:paraId="36F4D9CD" w14:textId="77777777">
        <w:trPr>
          <w:trHeight w:val="555"/>
        </w:trPr>
        <w:tc>
          <w:tcPr>
            <w:tcW w:w="9360" w:type="dxa"/>
            <w:tcBorders>
              <w:top w:val="nil"/>
              <w:left w:val="nil"/>
              <w:bottom w:val="nil"/>
              <w:right w:val="nil"/>
            </w:tcBorders>
          </w:tcPr>
          <w:p w14:paraId="188EBCFC"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r>
              <w:rPr>
                <w:rFonts w:ascii="Microsoft YaHei" w:eastAsia="Microsoft YaHei" w:hAnsi="Microsoft YaHei" w:cs="Microsoft YaHei"/>
                <w:color w:val="333333"/>
                <w:sz w:val="18"/>
                <w:szCs w:val="18"/>
              </w:rPr>
              <w:t>Battery Ventures,</w:t>
            </w:r>
            <w:r>
              <w:rPr>
                <w:rFonts w:ascii="Microsoft YaHei" w:eastAsia="Microsoft YaHei" w:hAnsi="Microsoft YaHei" w:cs="Microsoft YaHei"/>
                <w:color w:val="333333"/>
                <w:sz w:val="18"/>
                <w:szCs w:val="18"/>
              </w:rPr>
              <w:t>云启资本</w:t>
            </w:r>
          </w:p>
        </w:tc>
      </w:tr>
    </w:tbl>
    <w:p w14:paraId="6A546789"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オープンソース・ソフトウェア企業は、持続的な成長を加速・促進するために、クラウド戦略の強化に注力しています。オープンソースソフトウェア企業は、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サービスモジュールからの収益が急激に増加しています。例えば</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社は、最近提出した</w:t>
      </w:r>
      <w:r>
        <w:rPr>
          <w:rFonts w:ascii="Microsoft YaHei" w:eastAsia="Microsoft YaHei" w:hAnsi="Microsoft YaHei" w:cs="Microsoft YaHei"/>
          <w:color w:val="333333"/>
          <w:sz w:val="22"/>
        </w:rPr>
        <w:t>S-1</w:t>
      </w:r>
      <w:r>
        <w:rPr>
          <w:rFonts w:ascii="Microsoft YaHei" w:eastAsia="Microsoft YaHei" w:hAnsi="Microsoft YaHei" w:cs="Microsoft YaHei"/>
          <w:color w:val="333333"/>
          <w:sz w:val="22"/>
        </w:rPr>
        <w:t>ファイリングにおいて、</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のようなフルマネージドクラウドサービスが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年度から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年度にかけて</w:t>
      </w:r>
      <w:r>
        <w:rPr>
          <w:rFonts w:ascii="Microsoft YaHei" w:eastAsia="Microsoft YaHei" w:hAnsi="Microsoft YaHei" w:cs="Microsoft YaHei"/>
          <w:color w:val="333333"/>
          <w:sz w:val="22"/>
        </w:rPr>
        <w:t>ARR</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に成長し、</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ビジネスの売上は前年比</w:t>
      </w:r>
      <w:r>
        <w:rPr>
          <w:rFonts w:ascii="Microsoft YaHei" w:eastAsia="Microsoft YaHei" w:hAnsi="Microsoft YaHei" w:cs="Microsoft YaHei"/>
          <w:color w:val="333333"/>
          <w:sz w:val="22"/>
        </w:rPr>
        <w:t>210%</w:t>
      </w:r>
      <w:r>
        <w:rPr>
          <w:rFonts w:ascii="Microsoft YaHei" w:eastAsia="Microsoft YaHei" w:hAnsi="Microsoft YaHei" w:cs="Microsoft YaHei"/>
          <w:color w:val="333333"/>
          <w:sz w:val="22"/>
        </w:rPr>
        <w:t>の伸びを示すと述べています。現在、</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のクラウドの収益は全体の半分以上を占めてお</w:t>
      </w:r>
      <w:r>
        <w:rPr>
          <w:rFonts w:ascii="Microsoft YaHei" w:eastAsia="Microsoft YaHei" w:hAnsi="Microsoft YaHei" w:cs="Microsoft YaHei"/>
          <w:color w:val="333333"/>
          <w:sz w:val="22"/>
        </w:rPr>
        <w:t>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の収益増加率が</w:t>
      </w:r>
      <w:r>
        <w:rPr>
          <w:rFonts w:ascii="Microsoft YaHei" w:eastAsia="Microsoft YaHei" w:hAnsi="Microsoft YaHei" w:cs="Microsoft YaHei"/>
          <w:color w:val="333333"/>
          <w:sz w:val="22"/>
        </w:rPr>
        <w:t>83%</w:t>
      </w:r>
      <w:r>
        <w:rPr>
          <w:rFonts w:ascii="Microsoft YaHei" w:eastAsia="Microsoft YaHei" w:hAnsi="Microsoft YaHei" w:cs="Microsoft YaHei"/>
          <w:color w:val="333333"/>
          <w:sz w:val="22"/>
        </w:rPr>
        <w:t>に達します。</w:t>
      </w:r>
    </w:p>
    <w:p w14:paraId="4314D959"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3"/>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4B5EB0C5" w14:textId="77777777">
        <w:trPr>
          <w:trHeight w:val="480"/>
        </w:trPr>
        <w:tc>
          <w:tcPr>
            <w:tcW w:w="9360" w:type="dxa"/>
            <w:tcBorders>
              <w:top w:val="nil"/>
              <w:left w:val="nil"/>
              <w:bottom w:val="nil"/>
              <w:right w:val="nil"/>
            </w:tcBorders>
          </w:tcPr>
          <w:p w14:paraId="11E2F85D"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13</w:t>
            </w:r>
            <w:r>
              <w:rPr>
                <w:rFonts w:ascii="Microsoft YaHei" w:eastAsia="Microsoft YaHei" w:hAnsi="Microsoft YaHei" w:cs="Microsoft YaHei"/>
                <w:color w:val="333333"/>
                <w:sz w:val="20"/>
                <w:szCs w:val="20"/>
              </w:rPr>
              <w:t>：厳選されたオープンソース・ソフトウェア企業のクラウドおよび非クラウド・サービスの収益成長率（</w:t>
            </w:r>
            <w:r>
              <w:rPr>
                <w:rFonts w:ascii="Microsoft YaHei" w:eastAsia="Microsoft YaHei" w:hAnsi="Microsoft YaHei" w:cs="Microsoft YaHei"/>
                <w:color w:val="333333"/>
                <w:sz w:val="20"/>
                <w:szCs w:val="20"/>
              </w:rPr>
              <w:t>2021</w:t>
            </w:r>
            <w:r>
              <w:rPr>
                <w:rFonts w:ascii="Microsoft YaHei" w:eastAsia="Microsoft YaHei" w:hAnsi="Microsoft YaHei" w:cs="Microsoft YaHei"/>
                <w:color w:val="333333"/>
                <w:sz w:val="20"/>
                <w:szCs w:val="20"/>
              </w:rPr>
              <w:t>年度</w:t>
            </w:r>
          </w:p>
        </w:tc>
      </w:tr>
      <w:tr w:rsidR="004D63E1" w14:paraId="2AF122CA" w14:textId="77777777">
        <w:trPr>
          <w:trHeight w:val="2640"/>
        </w:trPr>
        <w:tc>
          <w:tcPr>
            <w:tcW w:w="9360" w:type="dxa"/>
            <w:tcBorders>
              <w:top w:val="nil"/>
              <w:left w:val="nil"/>
              <w:bottom w:val="nil"/>
              <w:right w:val="nil"/>
            </w:tcBorders>
          </w:tcPr>
          <w:p w14:paraId="0AB05D1F"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19E9F68A" wp14:editId="3FA3D753">
                  <wp:extent cx="3305175" cy="2619375"/>
                  <wp:effectExtent l="0" t="0" r="0" b="0"/>
                  <wp:docPr id="20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3305175" cy="2619375"/>
                          </a:xfrm>
                          <a:prstGeom prst="rect">
                            <a:avLst/>
                          </a:prstGeom>
                          <a:ln/>
                        </pic:spPr>
                      </pic:pic>
                    </a:graphicData>
                  </a:graphic>
                </wp:inline>
              </w:drawing>
            </w:r>
          </w:p>
        </w:tc>
      </w:tr>
      <w:tr w:rsidR="004D63E1" w14:paraId="77ED5DBC" w14:textId="77777777">
        <w:trPr>
          <w:trHeight w:val="480"/>
        </w:trPr>
        <w:tc>
          <w:tcPr>
            <w:tcW w:w="9360" w:type="dxa"/>
            <w:tcBorders>
              <w:top w:val="nil"/>
              <w:left w:val="nil"/>
              <w:bottom w:val="nil"/>
              <w:right w:val="nil"/>
            </w:tcBorders>
          </w:tcPr>
          <w:p w14:paraId="7FD05F85"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出所：各社発表資料、云启资本</w:t>
            </w:r>
          </w:p>
        </w:tc>
      </w:tr>
    </w:tbl>
    <w:p w14:paraId="6831EF34" w14:textId="77777777" w:rsidR="004D63E1" w:rsidRDefault="001F21D8">
      <w:pPr>
        <w:spacing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4.0</w:t>
      </w:r>
      <w:r>
        <w:rPr>
          <w:rFonts w:ascii="Microsoft YaHei" w:eastAsia="Microsoft YaHei" w:hAnsi="Microsoft YaHei" w:cs="Microsoft YaHei"/>
          <w:b/>
          <w:color w:val="333333"/>
          <w:sz w:val="22"/>
          <w:u w:val="single"/>
        </w:rPr>
        <w:t>の未来</w:t>
      </w:r>
    </w:p>
    <w:p w14:paraId="5EB28C1C" w14:textId="77777777" w:rsidR="004D63E1" w:rsidRDefault="001F21D8">
      <w:pPr>
        <w:spacing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サーバーレスは、オープンソースとクラウドコンピューティングを組み合わせた新しいパラダイムとなるでしょう。</w:t>
      </w:r>
      <w:r>
        <w:rPr>
          <w:rFonts w:ascii="Microsoft YaHei" w:eastAsia="Microsoft YaHei" w:hAnsi="Microsoft YaHei" w:cs="Microsoft YaHei"/>
          <w:color w:val="333333"/>
          <w:sz w:val="22"/>
        </w:rPr>
        <w:t>サーバーレスとは、クラウド・ネイティブな開発モデルのことで、開発者はサーバーを管理する必要がなく、アプリケーションの構築と実行に集中することができます。サーバーレスソリューションは、アプリケーション開発からサーバーを取り除き、クラウド事業者にサーバーインフラのプロビジョニング、メンテナンス、スケーリングを任せ、開発者はコードをコンテナにパッケージして展開するだけです。サリバン社のレポートによると、サーバーレスの世界市場は、</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348</w:t>
      </w:r>
      <w:r>
        <w:rPr>
          <w:rFonts w:ascii="Microsoft YaHei" w:eastAsia="Microsoft YaHei" w:hAnsi="Microsoft YaHei" w:cs="Microsoft YaHei"/>
          <w:color w:val="333333"/>
          <w:sz w:val="22"/>
        </w:rPr>
        <w:t>億ドルに比べて</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％の成長率で、</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446</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万ド</w:t>
      </w:r>
      <w:r>
        <w:rPr>
          <w:rFonts w:ascii="Microsoft YaHei" w:eastAsia="Microsoft YaHei" w:hAnsi="Microsoft YaHei" w:cs="Microsoft YaHei"/>
          <w:color w:val="333333"/>
          <w:sz w:val="22"/>
        </w:rPr>
        <w:t>ルに達するとしています。</w:t>
      </w:r>
    </w:p>
    <w:p w14:paraId="02B5EF6F" w14:textId="77777777" w:rsidR="004D63E1" w:rsidRDefault="004D63E1">
      <w:pPr>
        <w:spacing w:line="312" w:lineRule="auto"/>
        <w:rPr>
          <w:rFonts w:ascii="Microsoft YaHei" w:eastAsia="Microsoft YaHei" w:hAnsi="Microsoft YaHei" w:cs="Microsoft YaHei"/>
          <w:color w:val="333333"/>
          <w:sz w:val="22"/>
        </w:rPr>
      </w:pPr>
    </w:p>
    <w:p w14:paraId="18AF1FF6" w14:textId="77777777" w:rsidR="004D63E1" w:rsidRDefault="001F21D8">
      <w:pPr>
        <w:spacing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自社のクラウドとサーバーレスの上でオープンソースを実行することで、オープンソース・ソリューションのコストを削減することができます。サーバーレスのプラットフォームでは、リクエストの数に応じて対応する機能のインスタンスを自動で</w:t>
      </w:r>
      <w:r>
        <w:rPr>
          <w:rFonts w:ascii="Microsoft YaHei" w:eastAsia="Microsoft YaHei" w:hAnsi="Microsoft YaHei" w:cs="Microsoft YaHei"/>
          <w:color w:val="333333"/>
          <w:sz w:val="22"/>
        </w:rPr>
        <w:t>生成して実行するため、手動での介入が不要になり、トラフィックのバーストに対応して瞬時に弾力的にスケールアップすることができます。これにより、クラウドのインフラにかかるコストや、維持・拡張にかかるコストを大幅に削減することができます。さらに、サーバーレスベースのオープンソース。ソリューションは、ゼロコストで世界中に展開することができ、運用コストや管理の複雑さも増加しません。同時に、エンドユーザーのパフォーマンスも向上します。</w:t>
      </w:r>
    </w:p>
    <w:p w14:paraId="1169E169"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4"/>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64B5AFF9" w14:textId="77777777">
        <w:trPr>
          <w:trHeight w:val="480"/>
        </w:trPr>
        <w:tc>
          <w:tcPr>
            <w:tcW w:w="9270" w:type="dxa"/>
            <w:tcBorders>
              <w:top w:val="nil"/>
              <w:left w:val="nil"/>
              <w:bottom w:val="nil"/>
              <w:right w:val="nil"/>
            </w:tcBorders>
          </w:tcPr>
          <w:p w14:paraId="25F936BD"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14</w:t>
            </w:r>
            <w:r>
              <w:rPr>
                <w:rFonts w:ascii="Microsoft YaHei" w:eastAsia="Microsoft YaHei" w:hAnsi="Microsoft YaHei" w:cs="Microsoft YaHei"/>
                <w:color w:val="333333"/>
                <w:sz w:val="20"/>
                <w:szCs w:val="20"/>
              </w:rPr>
              <w:t>：世界のサーバーレスサービス市場規模（売上高ベース）、</w:t>
            </w:r>
            <w:r>
              <w:rPr>
                <w:rFonts w:ascii="Microsoft YaHei" w:eastAsia="Microsoft YaHei" w:hAnsi="Microsoft YaHei" w:cs="Microsoft YaHei"/>
                <w:color w:val="333333"/>
                <w:sz w:val="20"/>
                <w:szCs w:val="20"/>
              </w:rPr>
              <w:t>2016-2020</w:t>
            </w:r>
            <w:r>
              <w:rPr>
                <w:rFonts w:ascii="Microsoft YaHei" w:eastAsia="Microsoft YaHei" w:hAnsi="Microsoft YaHei" w:cs="Microsoft YaHei"/>
                <w:color w:val="333333"/>
                <w:sz w:val="20"/>
                <w:szCs w:val="20"/>
              </w:rPr>
              <w:t>年</w:t>
            </w:r>
          </w:p>
        </w:tc>
      </w:tr>
      <w:tr w:rsidR="004D63E1" w14:paraId="37329E14" w14:textId="77777777">
        <w:trPr>
          <w:trHeight w:val="3015"/>
        </w:trPr>
        <w:tc>
          <w:tcPr>
            <w:tcW w:w="9270" w:type="dxa"/>
            <w:tcBorders>
              <w:top w:val="nil"/>
              <w:left w:val="nil"/>
              <w:bottom w:val="nil"/>
              <w:right w:val="nil"/>
            </w:tcBorders>
          </w:tcPr>
          <w:p w14:paraId="292CCFF4"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B885C6A" wp14:editId="094E14CB">
                  <wp:extent cx="2381250" cy="2152650"/>
                  <wp:effectExtent l="0" t="0" r="0" b="0"/>
                  <wp:docPr id="20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0"/>
                          <a:srcRect/>
                          <a:stretch>
                            <a:fillRect/>
                          </a:stretch>
                        </pic:blipFill>
                        <pic:spPr>
                          <a:xfrm>
                            <a:off x="0" y="0"/>
                            <a:ext cx="2381250" cy="2152650"/>
                          </a:xfrm>
                          <a:prstGeom prst="rect">
                            <a:avLst/>
                          </a:prstGeom>
                          <a:ln/>
                        </pic:spPr>
                      </pic:pic>
                    </a:graphicData>
                  </a:graphic>
                </wp:inline>
              </w:drawing>
            </w:r>
          </w:p>
        </w:tc>
      </w:tr>
      <w:tr w:rsidR="004D63E1" w14:paraId="1FF5E8A0" w14:textId="77777777">
        <w:trPr>
          <w:trHeight w:val="480"/>
        </w:trPr>
        <w:tc>
          <w:tcPr>
            <w:tcW w:w="9270" w:type="dxa"/>
            <w:tcBorders>
              <w:top w:val="nil"/>
              <w:left w:val="nil"/>
              <w:bottom w:val="nil"/>
              <w:right w:val="nil"/>
            </w:tcBorders>
          </w:tcPr>
          <w:p w14:paraId="2BE74853"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Sullivan, </w:t>
            </w:r>
            <w:r>
              <w:rPr>
                <w:rFonts w:ascii="Microsoft YaHei" w:eastAsia="Microsoft YaHei" w:hAnsi="Microsoft YaHei" w:cs="Microsoft YaHei"/>
                <w:color w:val="333333"/>
                <w:sz w:val="18"/>
                <w:szCs w:val="18"/>
              </w:rPr>
              <w:t>云启资本</w:t>
            </w:r>
          </w:p>
          <w:p w14:paraId="62CE5092" w14:textId="77777777" w:rsidR="004D63E1" w:rsidRDefault="004D63E1">
            <w:pPr>
              <w:spacing w:before="60" w:after="60" w:line="312" w:lineRule="auto"/>
              <w:ind w:right="240"/>
              <w:rPr>
                <w:rFonts w:ascii="Microsoft YaHei" w:eastAsia="Microsoft YaHei" w:hAnsi="Microsoft YaHei" w:cs="Microsoft YaHei"/>
                <w:color w:val="333333"/>
                <w:sz w:val="18"/>
                <w:szCs w:val="18"/>
              </w:rPr>
            </w:pPr>
          </w:p>
        </w:tc>
      </w:tr>
    </w:tbl>
    <w:p w14:paraId="37EA1812" w14:textId="77777777" w:rsidR="004D63E1" w:rsidRDefault="001F21D8">
      <w:pPr>
        <w:pStyle w:val="2"/>
        <w:rPr>
          <w:rFonts w:ascii="Microsoft YaHei" w:eastAsia="Microsoft YaHei" w:hAnsi="Microsoft YaHei" w:cs="Microsoft YaHei"/>
        </w:rPr>
      </w:pPr>
      <w:bookmarkStart w:id="117" w:name="_heading=h.jj5ksw58uits" w:colFirst="0" w:colLast="0"/>
      <w:bookmarkEnd w:id="117"/>
      <w:r>
        <w:rPr>
          <w:rFonts w:ascii="Microsoft YaHei" w:eastAsia="Microsoft YaHei" w:hAnsi="Microsoft YaHei" w:cs="Microsoft YaHei"/>
        </w:rPr>
        <w:t>3.</w:t>
      </w:r>
      <w:r>
        <w:rPr>
          <w:rFonts w:ascii="Microsoft YaHei" w:eastAsia="Microsoft YaHei" w:hAnsi="Microsoft YaHei" w:cs="Microsoft YaHei"/>
        </w:rPr>
        <w:t>オープンソース・ソフトウェア企業の商業化パスのオプション</w:t>
      </w:r>
    </w:p>
    <w:p w14:paraId="2AAA2B21"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の開発者は、オープンソースが無料ではないこと、オープンソースが商業化される可能性があることを認識する必要があります。オープンソースという言葉が登場して以来、多くの個人開発者や企業がオープンソースの商業化の道を模索してきました。オープンソースの商業化の進化の歴史は、オープンソースプロジェクトが商業化に成功することを示しています。これは、オープンソースが独自のビジネス価値を生み出すユニークな製品開発モデルであり、開発者は生み出されたビジネス価値をマネタイズするためにさまざまなビジネスモ</w:t>
      </w:r>
      <w:r>
        <w:rPr>
          <w:rFonts w:ascii="Microsoft YaHei" w:eastAsia="Microsoft YaHei" w:hAnsi="Microsoft YaHei" w:cs="Microsoft YaHei"/>
          <w:color w:val="333333"/>
          <w:sz w:val="22"/>
        </w:rPr>
        <w:t>デルを選択できることによる。</w:t>
      </w:r>
    </w:p>
    <w:p w14:paraId="5D455A7E"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48AD74E1" w14:textId="77777777" w:rsidR="004D63E1" w:rsidRDefault="001F21D8">
      <w:pPr>
        <w:pStyle w:val="3"/>
        <w:rPr>
          <w:rFonts w:ascii="Microsoft YaHei" w:eastAsia="Microsoft YaHei" w:hAnsi="Microsoft YaHei" w:cs="Microsoft YaHei"/>
          <w:color w:val="333333"/>
          <w:sz w:val="22"/>
          <w:szCs w:val="22"/>
        </w:rPr>
      </w:pPr>
      <w:bookmarkStart w:id="118" w:name="_heading=h.cl8f7alzh8bg" w:colFirst="0" w:colLast="0"/>
      <w:bookmarkEnd w:id="118"/>
      <w:r>
        <w:rPr>
          <w:rFonts w:ascii="Microsoft YaHei" w:eastAsia="Microsoft YaHei" w:hAnsi="Microsoft YaHei" w:cs="Microsoft YaHei"/>
        </w:rPr>
        <w:lastRenderedPageBreak/>
        <w:t xml:space="preserve">3.1 </w:t>
      </w:r>
      <w:r>
        <w:rPr>
          <w:rFonts w:ascii="Microsoft YaHei" w:eastAsia="Microsoft YaHei" w:hAnsi="Microsoft YaHei" w:cs="Microsoft YaHei"/>
        </w:rPr>
        <w:t>オープンソース・ソフトウェアの商業化に向けた可能な経路とケース</w:t>
      </w:r>
    </w:p>
    <w:p w14:paraId="4169C52A"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サポートサービス</w:t>
      </w:r>
      <w:r>
        <w:rPr>
          <w:rFonts w:ascii="Microsoft YaHei" w:eastAsia="Microsoft YaHei" w:hAnsi="Microsoft YaHei" w:cs="Microsoft YaHei"/>
          <w:color w:val="333333"/>
          <w:sz w:val="22"/>
        </w:rPr>
        <w:t xml:space="preserve"> - </w:t>
      </w:r>
      <w:r>
        <w:rPr>
          <w:rFonts w:ascii="Microsoft YaHei" w:eastAsia="Microsoft YaHei" w:hAnsi="Microsoft YaHei" w:cs="Microsoft YaHei"/>
          <w:color w:val="333333"/>
          <w:sz w:val="22"/>
        </w:rPr>
        <w:t>フリーのオープンソースソフトウェアに対して、統合、使用トレーニング、商用展開などの技術サポートやコンサルティングサービスを有償で提供します。サポートサービスの利点は、お客様と深く結びつく</w:t>
      </w:r>
      <w:r>
        <w:rPr>
          <w:rFonts w:ascii="Microsoft YaHei" w:eastAsia="Microsoft YaHei" w:hAnsi="Microsoft YaHei" w:cs="Microsoft YaHei"/>
          <w:color w:val="333333"/>
          <w:sz w:val="22"/>
        </w:rPr>
        <w:t>ことができることです。しかし、このモデルは長期的には限界があります。その理由は、</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サポートは労働集約的であることが多いため、ビジネスの収益性が低いこと、</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作業に再現性がなく、デプロイメント</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統合の規模を拡大できないこと、</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コンバージョン率が低く、一般的にユーザーの</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未満しか有料顧客に転換できないこと、主にミッションクリティカルなシステムプロジェクトに依存している人しかサポートにお金を払ってくれないからです。お客様がサポートにお金を払ってくれる。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しかし、プロジェクトに大きく依存している人たちは</w:t>
      </w:r>
      <w:r>
        <w:rPr>
          <w:rFonts w:ascii="Microsoft YaHei" w:eastAsia="Microsoft YaHei" w:hAnsi="Microsoft YaHei" w:cs="Microsoft YaHei"/>
          <w:color w:val="333333"/>
          <w:sz w:val="22"/>
        </w:rPr>
        <w:t>、当然ながら、時間をかけてプロジェクトを理解するために自らのエンジニアリングの努力を注ぎ込むので、外部からのサポートの必要性は低くなります。サポート・サポート・サービスのコマーシャル・パスを選択した代表的な企業事例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です。</w:t>
      </w:r>
    </w:p>
    <w:p w14:paraId="11BDA58A" w14:textId="77777777" w:rsidR="004D63E1" w:rsidRDefault="004D63E1">
      <w:pPr>
        <w:spacing w:before="60" w:after="60" w:line="312" w:lineRule="auto"/>
        <w:rPr>
          <w:rFonts w:ascii="Microsoft YaHei" w:eastAsia="Microsoft YaHei" w:hAnsi="Microsoft YaHei" w:cs="Microsoft YaHei"/>
          <w:color w:val="333333"/>
          <w:sz w:val="22"/>
        </w:rPr>
      </w:pPr>
    </w:p>
    <w:p w14:paraId="33846B56"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ホスティング</w:t>
      </w:r>
      <w:r>
        <w:rPr>
          <w:rFonts w:ascii="Microsoft YaHei" w:eastAsia="Microsoft YaHei" w:hAnsi="Microsoft YaHei" w:cs="Microsoft YaHei"/>
          <w:color w:val="333333"/>
          <w:sz w:val="22"/>
        </w:rPr>
        <w:t xml:space="preserve"> - </w:t>
      </w:r>
      <w:r>
        <w:rPr>
          <w:rFonts w:ascii="Microsoft YaHei" w:eastAsia="Microsoft YaHei" w:hAnsi="Microsoft YaHei" w:cs="Microsoft YaHei"/>
          <w:color w:val="333333"/>
          <w:sz w:val="22"/>
        </w:rPr>
        <w:t>ベンダーは、オープンソースソフトウェアをクラウド上のサービスとしてホスティングし、月額</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年額のホスティング料とサービス料を請求することで利益を得ています。ホスティングとは、完全にホストされたバージョンのプロジェクトを提供することで、ユーザーはバックアッ</w:t>
      </w:r>
      <w:r>
        <w:rPr>
          <w:rFonts w:ascii="Microsoft YaHei" w:eastAsia="Microsoft YaHei" w:hAnsi="Microsoft YaHei" w:cs="Microsoft YaHei"/>
          <w:color w:val="333333"/>
          <w:sz w:val="22"/>
        </w:rPr>
        <w:t>プやダウンタイム、アップグレードなどを気にすることなく、本番環境に展開したいときにリモートサーバーを立ち上げることができます。</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Acquia</w:t>
      </w:r>
      <w:r>
        <w:rPr>
          <w:rFonts w:ascii="Microsoft YaHei" w:eastAsia="Microsoft YaHei" w:hAnsi="Microsoft YaHei" w:cs="Microsoft YaHei"/>
          <w:color w:val="333333"/>
          <w:sz w:val="22"/>
        </w:rPr>
        <w:t>などの企業は、ホスティングモデルの商業化パスの実行可能性を示すことに成功しています。しかし、これはパブリッククラウドのプロバイダー（</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など）とオープンソースコミュニティとの間に対立をもたらしました。</w:t>
      </w:r>
    </w:p>
    <w:p w14:paraId="7A1691AA" w14:textId="77777777" w:rsidR="004D63E1" w:rsidRDefault="004D63E1">
      <w:pPr>
        <w:spacing w:before="60" w:after="60" w:line="312" w:lineRule="auto"/>
        <w:rPr>
          <w:rFonts w:ascii="Microsoft YaHei" w:eastAsia="Microsoft YaHei" w:hAnsi="Microsoft YaHei" w:cs="Microsoft YaHei"/>
          <w:color w:val="333333"/>
          <w:sz w:val="22"/>
        </w:rPr>
      </w:pPr>
    </w:p>
    <w:p w14:paraId="4EDF154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制限の強いライセンス、</w:t>
      </w:r>
      <w:r>
        <w:rPr>
          <w:rFonts w:ascii="Microsoft YaHei" w:eastAsia="Microsoft YaHei" w:hAnsi="Microsoft YaHei" w:cs="Microsoft YaHei"/>
          <w:color w:val="333333"/>
          <w:sz w:val="22"/>
        </w:rPr>
        <w:t>GPL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AGPL</w:t>
      </w:r>
      <w:r>
        <w:rPr>
          <w:rFonts w:ascii="Microsoft YaHei" w:eastAsia="Microsoft YaHei" w:hAnsi="Microsoft YaHei" w:cs="Microsoft YaHei"/>
          <w:color w:val="333333"/>
          <w:sz w:val="22"/>
        </w:rPr>
        <w:t>ライセンス、そして新しく作られた</w:t>
      </w:r>
      <w:r>
        <w:rPr>
          <w:rFonts w:ascii="Microsoft YaHei" w:eastAsia="Microsoft YaHei" w:hAnsi="Microsoft YaHei" w:cs="Microsoft YaHei"/>
          <w:color w:val="333333"/>
          <w:sz w:val="22"/>
        </w:rPr>
        <w:t>Commons Clause</w:t>
      </w:r>
      <w:r>
        <w:rPr>
          <w:rFonts w:ascii="Microsoft YaHei" w:eastAsia="Microsoft YaHei" w:hAnsi="Microsoft YaHei" w:cs="Microsoft YaHei"/>
          <w:color w:val="333333"/>
          <w:sz w:val="22"/>
        </w:rPr>
        <w:t>（一部の</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モジュールで採用されています）</w:t>
      </w:r>
      <w:r>
        <w:rPr>
          <w:rFonts w:ascii="Microsoft YaHei" w:eastAsia="Microsoft YaHei" w:hAnsi="Microsoft YaHei" w:cs="Microsoft YaHei"/>
          <w:color w:val="333333"/>
          <w:sz w:val="22"/>
        </w:rPr>
        <w:t>は、このモデルの例です。特に、</w:t>
      </w:r>
      <w:r>
        <w:rPr>
          <w:rFonts w:ascii="Microsoft YaHei" w:eastAsia="Microsoft YaHei" w:hAnsi="Microsoft YaHei" w:cs="Microsoft YaHei"/>
          <w:color w:val="333333"/>
          <w:sz w:val="22"/>
        </w:rPr>
        <w:t>AGPL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Commons Clause</w:t>
      </w:r>
      <w:r>
        <w:rPr>
          <w:rFonts w:ascii="Microsoft YaHei" w:eastAsia="Microsoft YaHei" w:hAnsi="Microsoft YaHei" w:cs="Microsoft YaHei"/>
          <w:color w:val="333333"/>
          <w:sz w:val="22"/>
        </w:rPr>
        <w:t>（および</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が導入した新しい</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）は、パブリッククラウドプ</w:t>
      </w:r>
      <w:r>
        <w:rPr>
          <w:rFonts w:ascii="Microsoft YaHei" w:eastAsia="Microsoft YaHei" w:hAnsi="Microsoft YaHei" w:cs="Microsoft YaHei"/>
          <w:color w:val="333333"/>
          <w:sz w:val="22"/>
        </w:rPr>
        <w:lastRenderedPageBreak/>
        <w:t>ロバイダーからの防御を目的としたライセンスでもあります。この方法の最大の欠点は、これらのライセンスがソフトウェアの採用に影響し、潜在的なユーザーを失うことが多いことです。特に大企業の中には、このモデルではオープンソースソフトウェアの使用を禁止しているところもあります。</w:t>
      </w:r>
    </w:p>
    <w:p w14:paraId="5F401BA2" w14:textId="77777777" w:rsidR="004D63E1" w:rsidRDefault="004D63E1">
      <w:pPr>
        <w:spacing w:before="60" w:after="60" w:line="312" w:lineRule="auto"/>
        <w:rPr>
          <w:rFonts w:ascii="Microsoft YaHei" w:eastAsia="Microsoft YaHei" w:hAnsi="Microsoft YaHei" w:cs="Microsoft YaHei"/>
          <w:color w:val="333333"/>
          <w:sz w:val="22"/>
        </w:rPr>
      </w:pPr>
    </w:p>
    <w:p w14:paraId="397103B2" w14:textId="77777777" w:rsidR="004D63E1" w:rsidRDefault="001F21D8">
      <w:pPr>
        <w:spacing w:before="60" w:after="60" w:line="312" w:lineRule="auto"/>
        <w:rPr>
          <w:rFonts w:ascii="Microsoft YaHei" w:eastAsia="Microsoft YaHei" w:hAnsi="Microsoft YaHei" w:cs="Microsoft YaHei"/>
          <w:color w:val="333333"/>
          <w:sz w:val="22"/>
        </w:rPr>
      </w:pPr>
      <w:sdt>
        <w:sdtPr>
          <w:tag w:val="goog_rdk_4"/>
          <w:id w:val="-1448847561"/>
        </w:sdtPr>
        <w:sdtEndPr/>
        <w:sdtContent>
          <w:r>
            <w:rPr>
              <w:rFonts w:ascii="Microsoft YaHei" w:eastAsia="Microsoft YaHei" w:hAnsi="Microsoft YaHei" w:cs="Microsoft YaHei"/>
              <w:color w:val="333333"/>
              <w:sz w:val="22"/>
              <w:rPrChange w:id="119" w:author="takasu masakazu" w:date="2022-03-13T16:13:00Z">
                <w:rPr>
                  <w:rFonts w:ascii="Microsoft YaHei" w:eastAsia="Microsoft YaHei" w:hAnsi="Microsoft YaHei" w:cs="Microsoft YaHei"/>
                  <w:b/>
                  <w:color w:val="333333"/>
                  <w:sz w:val="22"/>
                </w:rPr>
              </w:rPrChange>
            </w:rPr>
            <w:t>オープンコア</w:t>
          </w:r>
          <w:r>
            <w:rPr>
              <w:rFonts w:ascii="Microsoft YaHei" w:eastAsia="Microsoft YaHei" w:hAnsi="Microsoft YaHei" w:cs="Microsoft YaHei"/>
              <w:color w:val="333333"/>
              <w:sz w:val="22"/>
              <w:rPrChange w:id="120" w:author="takasu masakazu" w:date="2022-03-13T16:13:00Z">
                <w:rPr>
                  <w:rFonts w:ascii="Microsoft YaHei" w:eastAsia="Microsoft YaHei" w:hAnsi="Microsoft YaHei" w:cs="Microsoft YaHei"/>
                  <w:b/>
                  <w:color w:val="333333"/>
                  <w:sz w:val="22"/>
                </w:rPr>
              </w:rPrChange>
            </w:rPr>
            <w:t xml:space="preserve"> - </w:t>
          </w:r>
          <w:r>
            <w:rPr>
              <w:rFonts w:ascii="Microsoft YaHei" w:eastAsia="Microsoft YaHei" w:hAnsi="Microsoft YaHei" w:cs="Microsoft YaHei"/>
              <w:color w:val="333333"/>
              <w:sz w:val="22"/>
              <w:rPrChange w:id="121" w:author="takasu masakazu" w:date="2022-03-13T16:13:00Z">
                <w:rPr>
                  <w:rFonts w:ascii="Microsoft YaHei" w:eastAsia="Microsoft YaHei" w:hAnsi="Microsoft YaHei" w:cs="Microsoft YaHei"/>
                  <w:b/>
                  <w:color w:val="333333"/>
                  <w:sz w:val="22"/>
                </w:rPr>
              </w:rPrChange>
            </w:rPr>
            <w:t>サプライヤーは、プロプライエタリな部分を独立したモジュールやサービスにパッケージ化</w:t>
          </w:r>
          <w:r>
            <w:rPr>
              <w:rFonts w:ascii="Microsoft YaHei" w:eastAsia="Microsoft YaHei" w:hAnsi="Microsoft YaHei" w:cs="Microsoft YaHei"/>
              <w:color w:val="333333"/>
              <w:sz w:val="22"/>
              <w:rPrChange w:id="122" w:author="takasu masakazu" w:date="2022-03-13T16:13:00Z">
                <w:rPr>
                  <w:rFonts w:ascii="Microsoft YaHei" w:eastAsia="Microsoft YaHei" w:hAnsi="Microsoft YaHei" w:cs="Microsoft YaHei"/>
                  <w:b/>
                  <w:color w:val="333333"/>
                  <w:sz w:val="22"/>
                </w:rPr>
              </w:rPrChange>
            </w:rPr>
            <w:t>し、オープンソースのベース部分にリンクさせるか、専用の商用バージョンとしてリリースします。</w:t>
          </w:r>
        </w:sdtContent>
      </w:sdt>
      <w:r>
        <w:rPr>
          <w:rFonts w:ascii="Microsoft YaHei" w:eastAsia="Microsoft YaHei" w:hAnsi="Microsoft YaHei" w:cs="Microsoft YaHei"/>
          <w:color w:val="333333"/>
          <w:sz w:val="22"/>
        </w:rPr>
        <w:t>オープンコアモデルとは、企業のコードベースの大部分がオープンソースであり、ごく一部（プロダクションやエンタープライズユーザー向け）がプロプライエタリであることを意味します。一般的に、独自の機能とは、生産現場での展開や</w:t>
      </w:r>
      <w:sdt>
        <w:sdtPr>
          <w:tag w:val="goog_rdk_5"/>
          <w:id w:val="853386677"/>
        </w:sdtPr>
        <w:sdtEndPr/>
        <w:sdtContent>
          <w:ins w:id="123" w:author="takasu masakazu" w:date="2022-03-13T16:18:00Z">
            <w:r>
              <w:rPr>
                <w:rFonts w:ascii="Microsoft YaHei" w:eastAsia="Microsoft YaHei" w:hAnsi="Microsoft YaHei" w:cs="Microsoft YaHei"/>
                <w:color w:val="333333"/>
                <w:sz w:val="22"/>
              </w:rPr>
              <w:t>大規模サービス</w:t>
            </w:r>
          </w:ins>
        </w:sdtContent>
      </w:sdt>
      <w:sdt>
        <w:sdtPr>
          <w:tag w:val="goog_rdk_6"/>
          <w:id w:val="1729100234"/>
        </w:sdtPr>
        <w:sdtEndPr/>
        <w:sdtContent>
          <w:del w:id="124" w:author="takasu masakazu" w:date="2022-03-13T16:18:00Z">
            <w:r>
              <w:rPr>
                <w:rFonts w:ascii="Microsoft YaHei" w:eastAsia="Microsoft YaHei" w:hAnsi="Microsoft YaHei" w:cs="Microsoft YaHei"/>
                <w:color w:val="333333"/>
                <w:sz w:val="22"/>
              </w:rPr>
              <w:delText>大量生産</w:delText>
            </w:r>
          </w:del>
        </w:sdtContent>
      </w:sdt>
      <w:r>
        <w:rPr>
          <w:rFonts w:ascii="Microsoft YaHei" w:eastAsia="Microsoft YaHei" w:hAnsi="Microsoft YaHei" w:cs="Microsoft YaHei"/>
          <w:color w:val="333333"/>
          <w:sz w:val="22"/>
        </w:rPr>
        <w:t>に必要なものです。</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例えば、オープンソースのデータベースでは、監視、管理、バックアップ</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リストア、クラスタリングなどの機能は、通常、独自に開発されています）。オープンコアモ</w:t>
      </w:r>
      <w:r>
        <w:rPr>
          <w:rFonts w:ascii="Microsoft YaHei" w:eastAsia="Microsoft YaHei" w:hAnsi="Microsoft YaHei" w:cs="Microsoft YaHei"/>
          <w:color w:val="333333"/>
          <w:sz w:val="22"/>
        </w:rPr>
        <w:t>デルは、オープンソース企業が特定の機能を独自のコードベースにとどめておくことで、パブリッククラウドベンダーとの競争を回避するものです。しかし、このモデルには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課題があります。まず、オープンソースのスコープの規模を把握するのは難しい。オープンソースが多すぎると、プロプライエタリな機能では採算が合わなくなりますが、オープンソースの機能が少なすぎると、オープンソースプロジェクトが広く採用されなくなる可能性があります。もう一つの課題は、コードの中でオープンソースとプロプライエタリな機能を完全に分離することが難し</w:t>
      </w:r>
      <w:r>
        <w:rPr>
          <w:rFonts w:ascii="Microsoft YaHei" w:eastAsia="Microsoft YaHei" w:hAnsi="Microsoft YaHei" w:cs="Microsoft YaHei"/>
          <w:color w:val="333333"/>
          <w:sz w:val="22"/>
        </w:rPr>
        <w:t>い場合があることです。</w:t>
      </w:r>
    </w:p>
    <w:p w14:paraId="3FA7A871" w14:textId="77777777" w:rsidR="004D63E1" w:rsidRDefault="004D63E1">
      <w:pPr>
        <w:spacing w:before="60" w:after="60" w:line="312" w:lineRule="auto"/>
        <w:rPr>
          <w:rFonts w:ascii="Microsoft YaHei" w:eastAsia="Microsoft YaHei" w:hAnsi="Microsoft YaHei" w:cs="Microsoft YaHei"/>
          <w:color w:val="333333"/>
          <w:sz w:val="22"/>
        </w:rPr>
      </w:pPr>
    </w:p>
    <w:p w14:paraId="1DF5DCA8" w14:textId="77777777" w:rsidR="004D63E1" w:rsidRDefault="001F21D8">
      <w:pPr>
        <w:spacing w:before="60" w:after="60" w:line="312" w:lineRule="auto"/>
        <w:rPr>
          <w:rFonts w:ascii="Microsoft YaHei" w:eastAsia="Microsoft YaHei" w:hAnsi="Microsoft YaHei" w:cs="Microsoft YaHei"/>
          <w:color w:val="333333"/>
          <w:sz w:val="22"/>
        </w:rPr>
      </w:pPr>
      <w:sdt>
        <w:sdtPr>
          <w:tag w:val="goog_rdk_7"/>
          <w:id w:val="373506831"/>
        </w:sdtPr>
        <w:sdtEndPr/>
        <w:sdtContent>
          <w:r>
            <w:rPr>
              <w:rFonts w:ascii="Microsoft YaHei" w:eastAsia="Microsoft YaHei" w:hAnsi="Microsoft YaHei" w:cs="Microsoft YaHei"/>
              <w:color w:val="333333"/>
              <w:sz w:val="22"/>
              <w:rPrChange w:id="125" w:author="takasu masakazu" w:date="2022-03-13T16:18:00Z">
                <w:rPr>
                  <w:rFonts w:ascii="Microsoft YaHei" w:eastAsia="Microsoft YaHei" w:hAnsi="Microsoft YaHei" w:cs="Microsoft YaHei"/>
                  <w:b/>
                  <w:color w:val="333333"/>
                  <w:sz w:val="22"/>
                </w:rPr>
              </w:rPrChange>
            </w:rPr>
            <w:t>ハイブリッドライセンシング</w:t>
          </w:r>
          <w:r>
            <w:rPr>
              <w:rFonts w:ascii="Microsoft YaHei" w:eastAsia="Microsoft YaHei" w:hAnsi="Microsoft YaHei" w:cs="Microsoft YaHei"/>
              <w:color w:val="333333"/>
              <w:sz w:val="22"/>
              <w:rPrChange w:id="126" w:author="takasu masakazu" w:date="2022-03-13T16:18:00Z">
                <w:rPr>
                  <w:rFonts w:ascii="Microsoft YaHei" w:eastAsia="Microsoft YaHei" w:hAnsi="Microsoft YaHei" w:cs="Microsoft YaHei"/>
                  <w:b/>
                  <w:color w:val="333333"/>
                  <w:sz w:val="22"/>
                </w:rPr>
              </w:rPrChange>
            </w:rPr>
            <w:t xml:space="preserve"> </w:t>
          </w:r>
          <w:r>
            <w:rPr>
              <w:rFonts w:ascii="Microsoft YaHei" w:eastAsia="Microsoft YaHei" w:hAnsi="Microsoft YaHei" w:cs="Microsoft YaHei"/>
              <w:color w:val="333333"/>
              <w:sz w:val="22"/>
              <w:rPrChange w:id="127" w:author="takasu masakazu" w:date="2022-03-13T16:18:00Z">
                <w:rPr>
                  <w:rFonts w:ascii="Microsoft YaHei" w:eastAsia="Microsoft YaHei" w:hAnsi="Microsoft YaHei" w:cs="Microsoft YaHei"/>
                  <w:b/>
                  <w:color w:val="333333"/>
                  <w:sz w:val="22"/>
                </w:rPr>
              </w:rPrChange>
            </w:rPr>
            <w:t>オープンコア＋ハイブリッドライセンシング</w:t>
          </w:r>
          <w:r>
            <w:rPr>
              <w:rFonts w:ascii="Microsoft YaHei" w:eastAsia="Microsoft YaHei" w:hAnsi="Microsoft YaHei" w:cs="Microsoft YaHei"/>
              <w:color w:val="333333"/>
              <w:sz w:val="22"/>
              <w:rPrChange w:id="128" w:author="takasu masakazu" w:date="2022-03-13T16:18:00Z">
                <w:rPr>
                  <w:rFonts w:ascii="Microsoft YaHei" w:eastAsia="Microsoft YaHei" w:hAnsi="Microsoft YaHei" w:cs="Microsoft YaHei"/>
                  <w:b/>
                  <w:color w:val="333333"/>
                  <w:sz w:val="22"/>
                </w:rPr>
              </w:rPrChange>
            </w:rPr>
            <w:t xml:space="preserve"> - </w:t>
          </w:r>
          <w:r>
            <w:rPr>
              <w:rFonts w:ascii="Microsoft YaHei" w:eastAsia="Microsoft YaHei" w:hAnsi="Microsoft YaHei" w:cs="Microsoft YaHei"/>
              <w:color w:val="333333"/>
              <w:sz w:val="22"/>
              <w:rPrChange w:id="129" w:author="takasu masakazu" w:date="2022-03-13T16:18:00Z">
                <w:rPr>
                  <w:rFonts w:ascii="Microsoft YaHei" w:eastAsia="Microsoft YaHei" w:hAnsi="Microsoft YaHei" w:cs="Microsoft YaHei"/>
                  <w:b/>
                  <w:color w:val="333333"/>
                  <w:sz w:val="22"/>
                </w:rPr>
              </w:rPrChange>
            </w:rPr>
            <w:t>ハイブリッドライセンシングは、同じコードベースの中にオープンソースとプロプライエタリなコードを混在させるものです。</w:t>
          </w:r>
        </w:sdtContent>
      </w:sdt>
      <w:r>
        <w:rPr>
          <w:rFonts w:ascii="Microsoft YaHei" w:eastAsia="Microsoft YaHei" w:hAnsi="Microsoft YaHei" w:cs="Microsoft YaHei"/>
          <w:color w:val="333333"/>
          <w:sz w:val="22"/>
        </w:rPr>
        <w:t>ユーザーは、オープンコアのコードのみを使用するか、オープンコアとプロプライエタリなソフトウェアコードの両方を使用するかを選択できます。このモデルは、オープンコアモデルを改良したものなので、オープンコアの利点に加えて、次のような利点があります。（</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）すべてを同じコードベースに置くことで、エンジニ</w:t>
      </w:r>
      <w:r>
        <w:rPr>
          <w:rFonts w:ascii="Microsoft YaHei" w:eastAsia="Microsoft YaHei" w:hAnsi="Microsoft YaHei" w:cs="Microsoft YaHei"/>
          <w:color w:val="333333"/>
          <w:sz w:val="22"/>
        </w:rPr>
        <w:t>アリングプロセスや開発の管理が容易になる、（</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）ユーザーが無料から有料に簡単にアップグレードできる、（</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）外部のコミュニティメンバー（</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のコメントや課題の提出など）が、独自のの機能を</w:t>
      </w:r>
      <w:r>
        <w:rPr>
          <w:rFonts w:ascii="Microsoft YaHei" w:eastAsia="Microsoft YaHei" w:hAnsi="Microsoft YaHei" w:cs="Microsoft YaHei"/>
          <w:color w:val="333333"/>
          <w:sz w:val="22"/>
        </w:rPr>
        <w:lastRenderedPageBreak/>
        <w:t>備えています。</w:t>
      </w:r>
    </w:p>
    <w:p w14:paraId="7C1ED831"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5"/>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58E5A009" w14:textId="77777777">
        <w:trPr>
          <w:trHeight w:val="480"/>
        </w:trPr>
        <w:tc>
          <w:tcPr>
            <w:tcW w:w="9360" w:type="dxa"/>
            <w:tcBorders>
              <w:top w:val="nil"/>
              <w:left w:val="nil"/>
              <w:bottom w:val="nil"/>
              <w:right w:val="nil"/>
            </w:tcBorders>
          </w:tcPr>
          <w:p w14:paraId="4658D4B9"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15</w:t>
            </w:r>
            <w:r>
              <w:rPr>
                <w:rFonts w:ascii="Microsoft YaHei" w:eastAsia="Microsoft YaHei" w:hAnsi="Microsoft YaHei" w:cs="Microsoft YaHei"/>
                <w:color w:val="333333"/>
                <w:sz w:val="20"/>
                <w:szCs w:val="20"/>
              </w:rPr>
              <w:t>：オープンソースの</w:t>
            </w:r>
            <w:r>
              <w:rPr>
                <w:rFonts w:ascii="Microsoft YaHei" w:eastAsia="Microsoft YaHei" w:hAnsi="Microsoft YaHei" w:cs="Microsoft YaHei"/>
                <w:color w:val="333333"/>
                <w:sz w:val="20"/>
                <w:szCs w:val="20"/>
              </w:rPr>
              <w:t>5</w:t>
            </w:r>
            <w:r>
              <w:rPr>
                <w:rFonts w:ascii="Microsoft YaHei" w:eastAsia="Microsoft YaHei" w:hAnsi="Microsoft YaHei" w:cs="Microsoft YaHei"/>
                <w:color w:val="333333"/>
                <w:sz w:val="20"/>
                <w:szCs w:val="20"/>
              </w:rPr>
              <w:t>つのビジネスモデル</w:t>
            </w:r>
          </w:p>
        </w:tc>
      </w:tr>
      <w:tr w:rsidR="004D63E1" w14:paraId="4191A42D" w14:textId="77777777">
        <w:trPr>
          <w:trHeight w:val="2490"/>
        </w:trPr>
        <w:tc>
          <w:tcPr>
            <w:tcW w:w="9360" w:type="dxa"/>
            <w:tcBorders>
              <w:top w:val="nil"/>
              <w:left w:val="nil"/>
              <w:bottom w:val="nil"/>
              <w:right w:val="nil"/>
            </w:tcBorders>
          </w:tcPr>
          <w:p w14:paraId="7C396982"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38071C3" wp14:editId="4198FA4A">
                  <wp:extent cx="5943600" cy="2665333"/>
                  <wp:effectExtent l="0" t="0" r="0" b="0"/>
                  <wp:docPr id="20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1"/>
                          <a:srcRect/>
                          <a:stretch>
                            <a:fillRect/>
                          </a:stretch>
                        </pic:blipFill>
                        <pic:spPr>
                          <a:xfrm>
                            <a:off x="0" y="0"/>
                            <a:ext cx="5943600" cy="2665333"/>
                          </a:xfrm>
                          <a:prstGeom prst="rect">
                            <a:avLst/>
                          </a:prstGeom>
                          <a:ln/>
                        </pic:spPr>
                      </pic:pic>
                    </a:graphicData>
                  </a:graphic>
                </wp:inline>
              </w:drawing>
            </w:r>
          </w:p>
        </w:tc>
      </w:tr>
      <w:tr w:rsidR="004D63E1" w14:paraId="367247A5" w14:textId="77777777">
        <w:trPr>
          <w:trHeight w:val="480"/>
        </w:trPr>
        <w:tc>
          <w:tcPr>
            <w:tcW w:w="9360" w:type="dxa"/>
            <w:tcBorders>
              <w:top w:val="nil"/>
              <w:left w:val="nil"/>
              <w:bottom w:val="nil"/>
              <w:right w:val="nil"/>
            </w:tcBorders>
          </w:tcPr>
          <w:p w14:paraId="0B54273F"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593361C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233AEB28" w14:textId="77777777" w:rsidR="004D63E1" w:rsidRDefault="001F21D8">
      <w:pPr>
        <w:pStyle w:val="3"/>
        <w:rPr>
          <w:rFonts w:ascii="Microsoft YaHei" w:eastAsia="Microsoft YaHei" w:hAnsi="Microsoft YaHei" w:cs="Microsoft YaHei"/>
        </w:rPr>
      </w:pPr>
      <w:bookmarkStart w:id="130" w:name="_heading=h.9za6x2ss0bzf" w:colFirst="0" w:colLast="0"/>
      <w:bookmarkEnd w:id="130"/>
      <w:r>
        <w:rPr>
          <w:rFonts w:ascii="Microsoft YaHei" w:eastAsia="Microsoft YaHei" w:hAnsi="Microsoft YaHei" w:cs="Microsoft YaHei"/>
        </w:rPr>
        <w:t xml:space="preserve">3.2 </w:t>
      </w:r>
      <w:r>
        <w:rPr>
          <w:rFonts w:ascii="Microsoft YaHei" w:eastAsia="Microsoft YaHei" w:hAnsi="Microsoft YaHei" w:cs="Microsoft YaHei"/>
        </w:rPr>
        <w:t>オープンソースプロジェクトのライフサイクルと、対応するフェーズにおけるソフトウェアベンダーの優先事項</w:t>
      </w:r>
    </w:p>
    <w:p w14:paraId="265C2B89"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FEDD9E" w14:textId="77777777" w:rsidR="004D63E1" w:rsidRDefault="001F21D8">
      <w:pPr>
        <w:pStyle w:val="4"/>
        <w:rPr>
          <w:rFonts w:ascii="Microsoft YaHei" w:eastAsia="Microsoft YaHei" w:hAnsi="Microsoft YaHei" w:cs="Microsoft YaHei"/>
        </w:rPr>
      </w:pPr>
      <w:bookmarkStart w:id="131" w:name="_heading=h.dxt0x5vafn5j" w:colFirst="0" w:colLast="0"/>
      <w:bookmarkEnd w:id="131"/>
      <w:r>
        <w:rPr>
          <w:rFonts w:ascii="Microsoft YaHei" w:eastAsia="Microsoft YaHei" w:hAnsi="Microsoft YaHei" w:cs="Microsoft YaHei"/>
        </w:rPr>
        <w:t xml:space="preserve">3.2.1 </w:t>
      </w:r>
      <w:r>
        <w:rPr>
          <w:rFonts w:ascii="Microsoft YaHei" w:eastAsia="Microsoft YaHei" w:hAnsi="Microsoft YaHei" w:cs="Microsoft YaHei"/>
        </w:rPr>
        <w:t>初期段階：ソフトウェアプロジェクトコードの公開とコミュニティの構築</w:t>
      </w:r>
      <w:r>
        <w:rPr>
          <w:rFonts w:ascii="Microsoft YaHei" w:eastAsia="Microsoft YaHei" w:hAnsi="Microsoft YaHei" w:cs="Microsoft YaHei"/>
        </w:rPr>
        <w:t xml:space="preserve"> - </w:t>
      </w:r>
      <w:r>
        <w:rPr>
          <w:rFonts w:ascii="Microsoft YaHei" w:eastAsia="Microsoft YaHei" w:hAnsi="Microsoft YaHei" w:cs="Microsoft YaHei"/>
        </w:rPr>
        <w:t>開発者コミュニティの管理</w:t>
      </w:r>
    </w:p>
    <w:p w14:paraId="2488CEBE"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ジェクトの初期段階で、ベンダーは開発者のコミュニティを作り、管理し、プロジェクトのオーナーシップを維持しながら、開発者をコミュニティのメンバーとして迎え入れます。個人やグループ、企業が問題解決のためにソフトウェアを作成し、そのソフトウェアプロジェクトのコードを公開することがオープンソースプロジェクトの始まりです。ベンダーは、コミュニケーションチャネル、テクノロジープラットフォーム、ガバナンスモデ</w:t>
      </w:r>
      <w:r>
        <w:rPr>
          <w:rFonts w:ascii="Microsoft YaHei" w:eastAsia="Microsoft YaHei" w:hAnsi="Microsoft YaHei" w:cs="Microsoft YaHei"/>
          <w:color w:val="333333"/>
          <w:sz w:val="22"/>
        </w:rPr>
        <w:t>ルなどのイ</w:t>
      </w:r>
      <w:r>
        <w:rPr>
          <w:rFonts w:ascii="Microsoft YaHei" w:eastAsia="Microsoft YaHei" w:hAnsi="Microsoft YaHei" w:cs="Microsoft YaHei"/>
          <w:color w:val="333333"/>
          <w:sz w:val="22"/>
        </w:rPr>
        <w:lastRenderedPageBreak/>
        <w:t>ンフラを構築することで、開発者コミュニティを形成します。コミュニティの創設に伴い、ベンダーは開発者に対して、プロジェクトがどのように管理されるのか、誰がプロジェクトを担当するのか、どのような外部貢献が可能なのか、</w:t>
      </w:r>
      <w:r>
        <w:rPr>
          <w:rFonts w:ascii="Microsoft YaHei" w:eastAsia="Microsoft YaHei" w:hAnsi="Microsoft YaHei" w:cs="Microsoft YaHei"/>
          <w:color w:val="333333"/>
          <w:sz w:val="22"/>
        </w:rPr>
        <w:t>Cloud Native Computing Foundation - CNCF</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などの第三者の財団がプロジェクトを監督するのかなどを明確に説明する必要があります。また、この段階では、主に登録ユーザー数やダウンロード数で測ることができるオ</w:t>
      </w:r>
      <w:r>
        <w:rPr>
          <w:rFonts w:ascii="Microsoft YaHei" w:eastAsia="Microsoft YaHei" w:hAnsi="Microsoft YaHei" w:cs="Microsoft YaHei"/>
          <w:color w:val="333333"/>
          <w:sz w:val="22"/>
        </w:rPr>
        <w:t>ープンソースプロジェクトの産業的価値や機会を確認するために、概念実証（</w:t>
      </w:r>
      <w:r>
        <w:rPr>
          <w:rFonts w:ascii="Microsoft YaHei" w:eastAsia="Microsoft YaHei" w:hAnsi="Microsoft YaHei" w:cs="Microsoft YaHei"/>
          <w:color w:val="333333"/>
          <w:sz w:val="22"/>
        </w:rPr>
        <w:t>PoC</w:t>
      </w:r>
      <w:r>
        <w:rPr>
          <w:rFonts w:ascii="Microsoft YaHei" w:eastAsia="Microsoft YaHei" w:hAnsi="Microsoft YaHei" w:cs="Microsoft YaHei"/>
          <w:color w:val="333333"/>
          <w:sz w:val="22"/>
        </w:rPr>
        <w:t>）を行う必要があります。</w:t>
      </w:r>
    </w:p>
    <w:p w14:paraId="2F70086B" w14:textId="77777777" w:rsidR="004D63E1" w:rsidRDefault="004D63E1">
      <w:pPr>
        <w:spacing w:before="60" w:after="60" w:line="312" w:lineRule="auto"/>
        <w:rPr>
          <w:rFonts w:ascii="Microsoft YaHei" w:eastAsia="Microsoft YaHei" w:hAnsi="Microsoft YaHei" w:cs="Microsoft YaHei"/>
          <w:color w:val="333333"/>
          <w:sz w:val="22"/>
        </w:rPr>
      </w:pPr>
    </w:p>
    <w:p w14:paraId="77FFCFF4" w14:textId="77777777" w:rsidR="004D63E1" w:rsidRDefault="001F21D8">
      <w:pPr>
        <w:pStyle w:val="4"/>
        <w:rPr>
          <w:rFonts w:ascii="Microsoft YaHei" w:eastAsia="Microsoft YaHei" w:hAnsi="Microsoft YaHei" w:cs="Microsoft YaHei"/>
          <w:sz w:val="22"/>
          <w:szCs w:val="22"/>
        </w:rPr>
      </w:pPr>
      <w:bookmarkStart w:id="132" w:name="_heading=h.rpw4ljik8g7y" w:colFirst="0" w:colLast="0"/>
      <w:bookmarkEnd w:id="132"/>
      <w:r>
        <w:rPr>
          <w:rFonts w:ascii="Microsoft YaHei" w:eastAsia="Microsoft YaHei" w:hAnsi="Microsoft YaHei" w:cs="Microsoft YaHei"/>
          <w:sz w:val="22"/>
          <w:szCs w:val="22"/>
        </w:rPr>
        <w:t xml:space="preserve">3.2.2 </w:t>
      </w:r>
      <w:r>
        <w:rPr>
          <w:rFonts w:ascii="Microsoft YaHei" w:eastAsia="Microsoft YaHei" w:hAnsi="Microsoft YaHei" w:cs="Microsoft YaHei"/>
          <w:sz w:val="22"/>
          <w:szCs w:val="22"/>
        </w:rPr>
        <w:t>成長期：ロードマップ戦略の策定とコミュニティの拡大</w:t>
      </w:r>
      <w:r>
        <w:rPr>
          <w:rFonts w:ascii="Microsoft YaHei" w:eastAsia="Microsoft YaHei" w:hAnsi="Microsoft YaHei" w:cs="Microsoft YaHei"/>
          <w:sz w:val="22"/>
          <w:szCs w:val="22"/>
        </w:rPr>
        <w:t xml:space="preserve"> - </w:t>
      </w:r>
      <w:r>
        <w:rPr>
          <w:rFonts w:ascii="Microsoft YaHei" w:eastAsia="Microsoft YaHei" w:hAnsi="Microsoft YaHei" w:cs="Microsoft YaHei"/>
          <w:sz w:val="22"/>
          <w:szCs w:val="22"/>
        </w:rPr>
        <w:t>プロダクトマネジメント</w:t>
      </w:r>
    </w:p>
    <w:p w14:paraId="2BD9B0BD"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者コミュニティが効果的に構築された後、次の段階では製品の方向性を明確にし、コミュニティの拡大を加速させます。企業は、プロプライエタリ、オープンソースを問わず、自社のソフトウェア製品のロードマップを定義し、製品の特徴や使用状況のフィードバックを分析して、販売機会を予測する必要があります。現在、ほとんどのオープンソ</w:t>
      </w:r>
      <w:r>
        <w:rPr>
          <w:rFonts w:ascii="Microsoft YaHei" w:eastAsia="Microsoft YaHei" w:hAnsi="Microsoft YaHei" w:cs="Microsoft YaHei"/>
          <w:color w:val="333333"/>
          <w:sz w:val="22"/>
        </w:rPr>
        <w:t>ースソフトウェア企業が</w:t>
      </w:r>
      <w:r>
        <w:rPr>
          <w:rFonts w:ascii="Microsoft YaHei" w:eastAsia="Microsoft YaHei" w:hAnsi="Microsoft YaHei" w:cs="Microsoft YaHei"/>
          <w:color w:val="333333"/>
          <w:sz w:val="22"/>
        </w:rPr>
        <w:t>Open Core</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ホスティングモデルを採用しているため、製品やサービスが無料版と有料版に分かれていることが多く、オープンソース企業はオープンソース製品とプロプライエタリ製品の両方のロードマップを管理する必要があります。</w:t>
      </w:r>
    </w:p>
    <w:p w14:paraId="595E081E" w14:textId="77777777" w:rsidR="004D63E1" w:rsidRDefault="004D63E1">
      <w:pPr>
        <w:spacing w:before="60" w:after="60" w:line="312" w:lineRule="auto"/>
        <w:rPr>
          <w:rFonts w:ascii="Microsoft YaHei" w:eastAsia="Microsoft YaHei" w:hAnsi="Microsoft YaHei" w:cs="Microsoft YaHei"/>
          <w:color w:val="333333"/>
          <w:sz w:val="22"/>
        </w:rPr>
      </w:pPr>
    </w:p>
    <w:p w14:paraId="076A4F5A"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がスタートしたばかりの頃は、新しい開発者ユーザーを惹きつけ、プロジェクトの「ブランド」を構築することに重点を置く必要があります。企業は、コミュニティへのフィードバックへの投資を継続し、高品質な製品やコンテンツのアウトプットを構築す</w:t>
      </w:r>
      <w:r>
        <w:rPr>
          <w:rFonts w:ascii="Microsoft YaHei" w:eastAsia="Microsoft YaHei" w:hAnsi="Microsoft YaHei" w:cs="Microsoft YaHei"/>
          <w:color w:val="333333"/>
          <w:sz w:val="22"/>
        </w:rPr>
        <w:t>ることで、コミュニティの信頼を維持し、より多くの開発者にコミュニティに参加してもらい、コミュニティの拡大を加速させる必要があります。</w:t>
      </w:r>
      <w:sdt>
        <w:sdtPr>
          <w:tag w:val="goog_rdk_8"/>
          <w:id w:val="-594251379"/>
        </w:sdtPr>
        <w:sdtEndPr/>
        <w:sdtContent>
          <w:ins w:id="133" w:author="takasu masakazu" w:date="2022-03-14T03:02:00Z">
            <w:r>
              <w:rPr>
                <w:rFonts w:ascii="Microsoft YaHei" w:eastAsia="Microsoft YaHei" w:hAnsi="Microsoft YaHei" w:cs="Microsoft YaHei"/>
                <w:color w:val="333333"/>
                <w:sz w:val="22"/>
              </w:rPr>
              <w:br/>
            </w:r>
          </w:ins>
        </w:sdtContent>
      </w:sdt>
      <w:r>
        <w:rPr>
          <w:rFonts w:ascii="Microsoft YaHei" w:eastAsia="Microsoft YaHei" w:hAnsi="Microsoft YaHei" w:cs="Microsoft YaHei"/>
          <w:color w:val="333333"/>
          <w:sz w:val="22"/>
        </w:rPr>
        <w:t>コミュニティの運営という点では、プロジェクトの創始者がそのコミュニティの魂であることが多い。創業者は、開発者向けのカンファレンスやウェビナーに参加したり、プロジェクトに関する技術記事を書いたり、フォーラムに参加するなどして、プロジェクトを宣伝することができます。この段階で注意しなければならないのは、コミュニティの成熟度と宣伝との間に断絶が生じたり、オープンソースプロジェクトの開発路線とユーザーのニーズとの間に乖離が生じたり、ユーザーの要求に応じて反復率を最適化できなかったりして、結果的に</w:t>
      </w:r>
      <w:r>
        <w:rPr>
          <w:rFonts w:ascii="Microsoft YaHei" w:eastAsia="Microsoft YaHei" w:hAnsi="Microsoft YaHei" w:cs="Microsoft YaHei"/>
          <w:color w:val="333333"/>
          <w:sz w:val="22"/>
        </w:rPr>
        <w:lastRenderedPageBreak/>
        <w:t>ユーザーを失い、コミ</w:t>
      </w:r>
      <w:r>
        <w:rPr>
          <w:rFonts w:ascii="Microsoft YaHei" w:eastAsia="Microsoft YaHei" w:hAnsi="Microsoft YaHei" w:cs="Microsoft YaHei"/>
          <w:color w:val="333333"/>
          <w:sz w:val="22"/>
        </w:rPr>
        <w:t>ュニティが死滅してしまうことである。そのため、この段階ではプロジェクトやコミュニティへの大きな投資が必要であり、この段階を越えることができれば、急成長の時代を迎えることができます。</w:t>
      </w:r>
    </w:p>
    <w:p w14:paraId="1472EB1E"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6"/>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8BC3ED5" w14:textId="77777777">
        <w:trPr>
          <w:trHeight w:val="480"/>
        </w:trPr>
        <w:tc>
          <w:tcPr>
            <w:tcW w:w="9450" w:type="dxa"/>
            <w:tcBorders>
              <w:top w:val="nil"/>
              <w:left w:val="nil"/>
              <w:bottom w:val="nil"/>
              <w:right w:val="nil"/>
            </w:tcBorders>
          </w:tcPr>
          <w:p w14:paraId="17B292F3"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16</w:t>
            </w:r>
            <w:r>
              <w:rPr>
                <w:rFonts w:ascii="Microsoft YaHei" w:eastAsia="Microsoft YaHei" w:hAnsi="Microsoft YaHei" w:cs="Microsoft YaHei"/>
                <w:color w:val="333333"/>
                <w:sz w:val="20"/>
                <w:szCs w:val="20"/>
              </w:rPr>
              <w:t>：オープンソースコミュニティの成熟度曲線</w:t>
            </w:r>
          </w:p>
        </w:tc>
      </w:tr>
      <w:tr w:rsidR="004D63E1" w14:paraId="659FA6BB" w14:textId="77777777">
        <w:trPr>
          <w:trHeight w:val="2490"/>
        </w:trPr>
        <w:tc>
          <w:tcPr>
            <w:tcW w:w="9450" w:type="dxa"/>
            <w:tcBorders>
              <w:top w:val="nil"/>
              <w:left w:val="nil"/>
              <w:bottom w:val="nil"/>
              <w:right w:val="nil"/>
            </w:tcBorders>
          </w:tcPr>
          <w:p w14:paraId="28C340F4"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4C6C86B" wp14:editId="79037B0C">
                  <wp:extent cx="5629275" cy="3810000"/>
                  <wp:effectExtent l="0" t="0" r="0" b="0"/>
                  <wp:docPr id="26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2"/>
                          <a:srcRect/>
                          <a:stretch>
                            <a:fillRect/>
                          </a:stretch>
                        </pic:blipFill>
                        <pic:spPr>
                          <a:xfrm>
                            <a:off x="0" y="0"/>
                            <a:ext cx="5629275" cy="3810000"/>
                          </a:xfrm>
                          <a:prstGeom prst="rect">
                            <a:avLst/>
                          </a:prstGeom>
                          <a:ln/>
                        </pic:spPr>
                      </pic:pic>
                    </a:graphicData>
                  </a:graphic>
                </wp:inline>
              </w:drawing>
            </w:r>
          </w:p>
        </w:tc>
      </w:tr>
      <w:tr w:rsidR="004D63E1" w14:paraId="101287EB" w14:textId="77777777">
        <w:trPr>
          <w:trHeight w:val="480"/>
        </w:trPr>
        <w:tc>
          <w:tcPr>
            <w:tcW w:w="9450" w:type="dxa"/>
            <w:tcBorders>
              <w:top w:val="nil"/>
              <w:left w:val="nil"/>
              <w:bottom w:val="nil"/>
              <w:right w:val="nil"/>
            </w:tcBorders>
          </w:tcPr>
          <w:p w14:paraId="38CC48D3"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PingCAP</w:t>
            </w:r>
            <w:r>
              <w:rPr>
                <w:rFonts w:ascii="Microsoft YaHei" w:eastAsia="Microsoft YaHei" w:hAnsi="Microsoft YaHei" w:cs="Microsoft YaHei"/>
                <w:color w:val="333333"/>
                <w:sz w:val="18"/>
                <w:szCs w:val="18"/>
              </w:rPr>
              <w:t>、中国情報通信技術学院</w:t>
            </w:r>
          </w:p>
        </w:tc>
      </w:tr>
    </w:tbl>
    <w:p w14:paraId="31F4FDDE" w14:textId="77777777" w:rsidR="004D63E1" w:rsidRDefault="001F21D8">
      <w:pPr>
        <w:pStyle w:val="4"/>
        <w:rPr>
          <w:rFonts w:ascii="Microsoft YaHei" w:eastAsia="Microsoft YaHei" w:hAnsi="Microsoft YaHei" w:cs="Microsoft YaHei"/>
        </w:rPr>
      </w:pPr>
      <w:bookmarkStart w:id="134" w:name="_heading=h.r431c4l813s3" w:colFirst="0" w:colLast="0"/>
      <w:bookmarkEnd w:id="134"/>
      <w:r>
        <w:rPr>
          <w:rFonts w:ascii="Microsoft YaHei" w:eastAsia="Microsoft YaHei" w:hAnsi="Microsoft YaHei" w:cs="Microsoft YaHei"/>
        </w:rPr>
        <w:t xml:space="preserve">3.2.3 </w:t>
      </w:r>
      <w:r>
        <w:rPr>
          <w:rFonts w:ascii="Microsoft YaHei" w:eastAsia="Microsoft YaHei" w:hAnsi="Microsoft YaHei" w:cs="Microsoft YaHei"/>
        </w:rPr>
        <w:t>拡大の加速期：ソフトウェアの導入と有料化の加速</w:t>
      </w:r>
      <w:r>
        <w:rPr>
          <w:rFonts w:ascii="Microsoft YaHei" w:eastAsia="Microsoft YaHei" w:hAnsi="Microsoft YaHei" w:cs="Microsoft YaHei"/>
        </w:rPr>
        <w:t xml:space="preserve"> - </w:t>
      </w:r>
      <w:r>
        <w:rPr>
          <w:rFonts w:ascii="Microsoft YaHei" w:eastAsia="Microsoft YaHei" w:hAnsi="Microsoft YaHei" w:cs="Microsoft YaHei"/>
        </w:rPr>
        <w:t>販売管理</w:t>
      </w:r>
    </w:p>
    <w:p w14:paraId="1EBBE9A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加速的拡大フェーズの主な任務は、開発者とユーザーに対するソフトウェアの人気、採用、価値を高め、潜在的な顧客を特定し、無料ユーザーを有料ユーザーに転換することです。潜在的なユーザーをターゲットにするには、セグメント別の活動を優先し、製品の使用情報に基づいてユーザー分析を行い、どのようなペルソナやセクターが製品を使用し、どのような関心を持っているかを把握し、無料ユーザーのうち有料ユーザーに転換する割合を予測する必要があります。</w:t>
      </w:r>
    </w:p>
    <w:p w14:paraId="2A000B8E" w14:textId="77777777" w:rsidR="004D63E1" w:rsidRDefault="004D63E1">
      <w:pPr>
        <w:spacing w:before="60" w:after="60" w:line="312" w:lineRule="auto"/>
        <w:rPr>
          <w:rFonts w:ascii="Microsoft YaHei" w:eastAsia="Microsoft YaHei" w:hAnsi="Microsoft YaHei" w:cs="Microsoft YaHei"/>
          <w:color w:val="333333"/>
          <w:sz w:val="22"/>
        </w:rPr>
      </w:pPr>
    </w:p>
    <w:p w14:paraId="5EC81688"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オープンソース・ソフトウェア企業は、有料のコンバージョンを行う際に、</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のグロー</w:t>
      </w:r>
      <w:r>
        <w:rPr>
          <w:rFonts w:ascii="Microsoft YaHei" w:eastAsia="Microsoft YaHei" w:hAnsi="Microsoft YaHei" w:cs="Microsoft YaHei"/>
          <w:color w:val="333333"/>
          <w:sz w:val="22"/>
        </w:rPr>
        <w:t>ス・フライホイールの獲得・転換・維持の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ステージに従うべきであり、コンバージョン率を高めるためにさまざまなアクションを取る必要があります。獲得の段階では、企業は製品の使用行動に基づいてユーザーを潜在的な販売リードとして識別するための</w:t>
      </w:r>
      <w:r>
        <w:rPr>
          <w:rFonts w:ascii="Microsoft YaHei" w:eastAsia="Microsoft YaHei" w:hAnsi="Microsoft YaHei" w:cs="Microsoft YaHei"/>
          <w:color w:val="333333"/>
          <w:sz w:val="22"/>
        </w:rPr>
        <w:t>PQL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Product Qualified Leads</w:t>
      </w:r>
      <w:r>
        <w:rPr>
          <w:rFonts w:ascii="Microsoft YaHei" w:eastAsia="Microsoft YaHei" w:hAnsi="Microsoft YaHei" w:cs="Microsoft YaHei"/>
          <w:color w:val="333333"/>
          <w:sz w:val="22"/>
        </w:rPr>
        <w:t>）に注目する必要があります。獲得段階で使用できる定量的な指標としては、</w:t>
      </w:r>
      <w:r>
        <w:rPr>
          <w:rFonts w:ascii="Microsoft YaHei" w:eastAsia="Microsoft YaHei" w:hAnsi="Microsoft YaHei" w:cs="Microsoft YaHei"/>
          <w:color w:val="333333"/>
          <w:sz w:val="22"/>
        </w:rPr>
        <w:t>PQL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TTV</w:t>
      </w:r>
      <w:r>
        <w:rPr>
          <w:rFonts w:ascii="Microsoft YaHei" w:eastAsia="Microsoft YaHei" w:hAnsi="Microsoft YaHei" w:cs="Microsoft YaHei"/>
          <w:color w:val="333333"/>
          <w:sz w:val="22"/>
        </w:rPr>
        <w:t>（新規ユーザーが「あっという間」にアクティベーションイベントに到達し、価値を実感するまでの時間）などがあります。コンバージョンの段階では、</w:t>
      </w:r>
      <w:r>
        <w:rPr>
          <w:rFonts w:ascii="Microsoft YaHei" w:eastAsia="Microsoft YaHei" w:hAnsi="Microsoft YaHei" w:cs="Microsoft YaHei"/>
          <w:color w:val="333333"/>
          <w:sz w:val="22"/>
        </w:rPr>
        <w:t>企業は、無料版ソフトウェアの利用行動に関するフィードバックに基づいて、ターゲットを絞ったコンバージョンやアップセルのフォローアップを行う必要があります。最後に、リテンションの段階では、製品の品質がお客様を維持するための最も基本的な要因となります。常にお客様に価値を提供してこそ、顧客維持率が高まる。また、オープンソース・ソフトウェアは、従来の</w:t>
      </w:r>
      <w:r>
        <w:rPr>
          <w:rFonts w:ascii="Microsoft YaHei" w:eastAsia="Microsoft YaHei" w:hAnsi="Microsoft YaHei" w:cs="Microsoft YaHei"/>
          <w:color w:val="333333"/>
          <w:sz w:val="22"/>
        </w:rPr>
        <w:t>SLG</w:t>
      </w:r>
      <w:r>
        <w:rPr>
          <w:rFonts w:ascii="Microsoft YaHei" w:eastAsia="Microsoft YaHei" w:hAnsi="Microsoft YaHei" w:cs="Microsoft YaHei"/>
          <w:color w:val="333333"/>
          <w:sz w:val="22"/>
        </w:rPr>
        <w:t>モデルと</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モデルの両方で販売することができます。一方、無料版の</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モデルは、個人や中小企業、大企業の従業員を対象とし、ユーザー層の拡大を図るものであり、一方、</w:t>
      </w:r>
      <w:r>
        <w:rPr>
          <w:rFonts w:ascii="Microsoft YaHei" w:eastAsia="Microsoft YaHei" w:hAnsi="Microsoft YaHei" w:cs="Microsoft YaHei"/>
          <w:color w:val="333333"/>
          <w:sz w:val="22"/>
        </w:rPr>
        <w:t>SLG</w:t>
      </w:r>
      <w:r>
        <w:rPr>
          <w:rFonts w:ascii="Microsoft YaHei" w:eastAsia="Microsoft YaHei" w:hAnsi="Microsoft YaHei" w:cs="Microsoft YaHei"/>
          <w:color w:val="333333"/>
          <w:sz w:val="22"/>
        </w:rPr>
        <w:t>販売モデルは、中堅・大企業を対象とし、大規模な取引を行うものである。</w:t>
      </w:r>
    </w:p>
    <w:p w14:paraId="3D15585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76EAE1E3"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p w14:paraId="2BE8AAF7" w14:textId="77777777" w:rsidR="004D63E1" w:rsidRDefault="001F21D8">
      <w:pPr>
        <w:pStyle w:val="4"/>
        <w:rPr>
          <w:rFonts w:ascii="Microsoft YaHei" w:eastAsia="Microsoft YaHei" w:hAnsi="Microsoft YaHei" w:cs="Microsoft YaHei"/>
        </w:rPr>
      </w:pPr>
      <w:bookmarkStart w:id="135" w:name="_heading=h.okkulrym17cd" w:colFirst="0" w:colLast="0"/>
      <w:bookmarkEnd w:id="135"/>
      <w:r>
        <w:rPr>
          <w:rFonts w:ascii="Microsoft YaHei" w:eastAsia="Microsoft YaHei" w:hAnsi="Microsoft YaHei" w:cs="Microsoft YaHei"/>
        </w:rPr>
        <w:t xml:space="preserve">3.2.4 </w:t>
      </w:r>
      <w:r>
        <w:rPr>
          <w:rFonts w:ascii="Microsoft YaHei" w:eastAsia="Microsoft YaHei" w:hAnsi="Microsoft YaHei" w:cs="Microsoft YaHei"/>
        </w:rPr>
        <w:t>成熟段階：オープンソースコミュニティの維持</w:t>
      </w:r>
    </w:p>
    <w:p w14:paraId="17F395F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b/>
          <w:color w:val="333333"/>
          <w:sz w:val="22"/>
        </w:rPr>
        <w:t>プロジェクトの成熟期において、ベンダーの主な仕事は、新バージョンのリリース、バグフィックスの提供、そしてコミュニティの維持です。</w:t>
      </w:r>
      <w:r>
        <w:rPr>
          <w:rFonts w:ascii="Microsoft YaHei" w:eastAsia="Microsoft YaHei" w:hAnsi="Microsoft YaHei" w:cs="Microsoft YaHei"/>
          <w:color w:val="333333"/>
          <w:sz w:val="22"/>
        </w:rPr>
        <w:t>オープンソースコミュニティは、オープンソースプロジェクトの基盤です。自由で包括的かつ活発なオープンソースコミュニティは、プロジェクトの継続的かつ安定的な開発と反復をサポートします。</w:t>
      </w:r>
    </w:p>
    <w:p w14:paraId="76CD864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7"/>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9C74F92" w14:textId="77777777">
        <w:trPr>
          <w:trHeight w:val="480"/>
        </w:trPr>
        <w:tc>
          <w:tcPr>
            <w:tcW w:w="9450" w:type="dxa"/>
            <w:tcBorders>
              <w:top w:val="nil"/>
              <w:left w:val="nil"/>
              <w:bottom w:val="nil"/>
              <w:right w:val="nil"/>
            </w:tcBorders>
          </w:tcPr>
          <w:p w14:paraId="45A4AE80"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17</w:t>
            </w:r>
            <w:r>
              <w:rPr>
                <w:rFonts w:ascii="Microsoft YaHei" w:eastAsia="Microsoft YaHei" w:hAnsi="Microsoft YaHei" w:cs="Microsoft YaHei"/>
                <w:color w:val="333333"/>
                <w:sz w:val="20"/>
                <w:szCs w:val="20"/>
              </w:rPr>
              <w:t>：オープンソースプロジェクトのライフサイクル</w:t>
            </w:r>
          </w:p>
        </w:tc>
      </w:tr>
      <w:tr w:rsidR="004D63E1" w14:paraId="3576DD09" w14:textId="77777777">
        <w:trPr>
          <w:trHeight w:val="3795"/>
        </w:trPr>
        <w:tc>
          <w:tcPr>
            <w:tcW w:w="9450" w:type="dxa"/>
            <w:tcBorders>
              <w:top w:val="nil"/>
              <w:left w:val="nil"/>
              <w:bottom w:val="nil"/>
              <w:right w:val="nil"/>
            </w:tcBorders>
          </w:tcPr>
          <w:p w14:paraId="4E448388"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159474D2" wp14:editId="7B5260B2">
                  <wp:extent cx="3762375" cy="2390775"/>
                  <wp:effectExtent l="0" t="0" r="0" b="0"/>
                  <wp:docPr id="26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3"/>
                          <a:srcRect/>
                          <a:stretch>
                            <a:fillRect/>
                          </a:stretch>
                        </pic:blipFill>
                        <pic:spPr>
                          <a:xfrm>
                            <a:off x="0" y="0"/>
                            <a:ext cx="3762375" cy="2390775"/>
                          </a:xfrm>
                          <a:prstGeom prst="rect">
                            <a:avLst/>
                          </a:prstGeom>
                          <a:ln/>
                        </pic:spPr>
                      </pic:pic>
                    </a:graphicData>
                  </a:graphic>
                </wp:inline>
              </w:drawing>
            </w:r>
          </w:p>
        </w:tc>
      </w:tr>
      <w:tr w:rsidR="004D63E1" w14:paraId="28F4B399" w14:textId="77777777">
        <w:trPr>
          <w:trHeight w:val="480"/>
        </w:trPr>
        <w:tc>
          <w:tcPr>
            <w:tcW w:w="9450" w:type="dxa"/>
            <w:tcBorders>
              <w:top w:val="nil"/>
              <w:left w:val="nil"/>
              <w:bottom w:val="nil"/>
              <w:right w:val="nil"/>
            </w:tcBorders>
          </w:tcPr>
          <w:p w14:paraId="2C0A79F0"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4E9AAC07" w14:textId="77777777" w:rsidR="004D63E1" w:rsidRDefault="001F21D8">
      <w:pPr>
        <w:pStyle w:val="3"/>
        <w:rPr>
          <w:rFonts w:ascii="Microsoft YaHei" w:eastAsia="Microsoft YaHei" w:hAnsi="Microsoft YaHei" w:cs="Microsoft YaHei"/>
        </w:rPr>
      </w:pPr>
      <w:bookmarkStart w:id="136" w:name="_heading=h.rn1wuit24ac2" w:colFirst="0" w:colLast="0"/>
      <w:bookmarkEnd w:id="136"/>
      <w:r>
        <w:rPr>
          <w:rFonts w:ascii="Microsoft YaHei" w:eastAsia="Microsoft YaHei" w:hAnsi="Microsoft YaHei" w:cs="Microsoft YaHei"/>
        </w:rPr>
        <w:t xml:space="preserve">3.3 </w:t>
      </w:r>
      <w:r>
        <w:rPr>
          <w:rFonts w:ascii="Microsoft YaHei" w:eastAsia="Microsoft YaHei" w:hAnsi="Microsoft YaHei" w:cs="Microsoft YaHei"/>
        </w:rPr>
        <w:t>商品化プロセスにおけるリスクポイント</w:t>
      </w:r>
    </w:p>
    <w:p w14:paraId="1EC67245" w14:textId="77777777" w:rsidR="004D63E1" w:rsidRDefault="001F21D8">
      <w:pPr>
        <w:pStyle w:val="4"/>
        <w:rPr>
          <w:rFonts w:ascii="Microsoft YaHei" w:eastAsia="Microsoft YaHei" w:hAnsi="Microsoft YaHei" w:cs="Microsoft YaHei"/>
        </w:rPr>
      </w:pPr>
      <w:bookmarkStart w:id="137" w:name="_heading=h.3xp9fznneuai" w:colFirst="0" w:colLast="0"/>
      <w:bookmarkEnd w:id="137"/>
      <w:r>
        <w:rPr>
          <w:rFonts w:ascii="Microsoft YaHei" w:eastAsia="Microsoft YaHei" w:hAnsi="Microsoft YaHei" w:cs="Microsoft YaHei"/>
        </w:rPr>
        <w:t xml:space="preserve">3.3.1 </w:t>
      </w:r>
      <w:r>
        <w:rPr>
          <w:rFonts w:ascii="Microsoft YaHei" w:eastAsia="Microsoft YaHei" w:hAnsi="Microsoft YaHei" w:cs="Microsoft YaHei"/>
        </w:rPr>
        <w:t>オープンソースプロジェクトの技術帰属リスク</w:t>
      </w:r>
    </w:p>
    <w:p w14:paraId="3E1A7FD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オープンソースプロジェクトは、</w:t>
      </w:r>
      <w:r>
        <w:rPr>
          <w:rFonts w:ascii="Microsoft YaHei" w:eastAsia="Microsoft YaHei" w:hAnsi="Microsoft YaHei" w:cs="Microsoft YaHei"/>
          <w:color w:val="333333"/>
          <w:sz w:val="22"/>
        </w:rPr>
        <w:t>コードがオープンで透明性が高く、上流のコミュニティの技術をベースに商業的に開発している下流のベンダーが複数存在する可能性があり、オープンソースプロジェクトの技術の所有権を巡って紛争が発生する可能性があります。たとえば、</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StarRocks</w:t>
      </w:r>
      <w:r>
        <w:rPr>
          <w:rFonts w:ascii="Microsoft YaHei" w:eastAsia="Microsoft YaHei" w:hAnsi="Microsoft YaHei" w:cs="Microsoft YaHei"/>
          <w:color w:val="333333"/>
          <w:sz w:val="22"/>
        </w:rPr>
        <w:t>（旧</w:t>
      </w:r>
      <w:r>
        <w:rPr>
          <w:rFonts w:ascii="Microsoft YaHei" w:eastAsia="Microsoft YaHei" w:hAnsi="Microsoft YaHei" w:cs="Microsoft YaHei"/>
          <w:color w:val="333333"/>
          <w:sz w:val="22"/>
        </w:rPr>
        <w:t>DorisDB</w:t>
      </w:r>
      <w:r>
        <w:rPr>
          <w:rFonts w:ascii="Microsoft YaHei" w:eastAsia="Microsoft YaHei" w:hAnsi="Microsoft YaHei" w:cs="Microsoft YaHei"/>
          <w:color w:val="333333"/>
          <w:sz w:val="22"/>
        </w:rPr>
        <w:t>）は、オープンソース技術の所有権に起因する紛争で対立しています。</w:t>
      </w:r>
    </w:p>
    <w:p w14:paraId="19A7D6A4" w14:textId="77777777" w:rsidR="004D63E1" w:rsidRDefault="004D63E1">
      <w:pPr>
        <w:spacing w:before="60" w:after="60" w:line="312" w:lineRule="auto"/>
        <w:rPr>
          <w:rFonts w:ascii="Microsoft YaHei" w:eastAsia="Microsoft YaHei" w:hAnsi="Microsoft YaHei" w:cs="Microsoft YaHei"/>
          <w:color w:val="333333"/>
          <w:sz w:val="22"/>
        </w:rPr>
      </w:pPr>
    </w:p>
    <w:p w14:paraId="56E22280" w14:textId="77777777" w:rsidR="004D63E1" w:rsidRDefault="001F21D8">
      <w:pPr>
        <w:spacing w:before="60" w:after="60" w:line="312" w:lineRule="auto"/>
        <w:rPr>
          <w:rFonts w:ascii="Microsoft YaHei" w:eastAsia="Microsoft YaHei" w:hAnsi="Microsoft YaHei" w:cs="Microsoft YaHei"/>
          <w:b/>
          <w:color w:val="6CDEFF"/>
          <w:sz w:val="24"/>
          <w:szCs w:val="24"/>
        </w:rPr>
      </w:pPr>
      <w:r>
        <w:rPr>
          <w:rFonts w:ascii="Microsoft YaHei" w:eastAsia="Microsoft YaHei" w:hAnsi="Microsoft YaHei" w:cs="Microsoft YaHei"/>
          <w:b/>
          <w:color w:val="6CDEFF"/>
          <w:sz w:val="24"/>
          <w:szCs w:val="24"/>
        </w:rPr>
        <w:t>[</w:t>
      </w:r>
      <w:r>
        <w:rPr>
          <w:rFonts w:ascii="Microsoft YaHei" w:eastAsia="Microsoft YaHei" w:hAnsi="Microsoft YaHei" w:cs="Microsoft YaHei"/>
          <w:b/>
          <w:color w:val="6CDEFF"/>
          <w:sz w:val="24"/>
          <w:szCs w:val="24"/>
        </w:rPr>
        <w:t>専門家のコメント］</w:t>
      </w:r>
      <w:r>
        <w:rPr>
          <w:rFonts w:ascii="Microsoft YaHei" w:eastAsia="Microsoft YaHei" w:hAnsi="Microsoft YaHei" w:cs="Microsoft YaHei"/>
          <w:b/>
          <w:color w:val="6CDEFF"/>
          <w:sz w:val="24"/>
          <w:szCs w:val="24"/>
        </w:rPr>
        <w:t xml:space="preserve"> </w:t>
      </w:r>
    </w:p>
    <w:p w14:paraId="3C5268EF" w14:textId="77777777" w:rsidR="004D63E1" w:rsidRDefault="001F21D8">
      <w:pPr>
        <w:spacing w:before="60" w:after="60" w:line="312" w:lineRule="auto"/>
        <w:ind w:left="420"/>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：この問題は、技術の帰属ではなく、やはり商標権に焦点を当てています。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オープンソースの使用許諾契約書では、一定の条件で二次配布が認められており、</w:t>
      </w:r>
      <w:r>
        <w:rPr>
          <w:rFonts w:ascii="Microsoft YaHei" w:eastAsia="Microsoft YaHei" w:hAnsi="Microsoft YaHei" w:cs="Microsoft YaHei"/>
          <w:color w:val="9D9D9D"/>
          <w:sz w:val="22"/>
        </w:rPr>
        <w:t>DorisDB</w:t>
      </w:r>
      <w:r>
        <w:rPr>
          <w:rFonts w:ascii="Microsoft YaHei" w:eastAsia="Microsoft YaHei" w:hAnsi="Microsoft YaHei" w:cs="Microsoft YaHei"/>
          <w:color w:val="9D9D9D"/>
          <w:sz w:val="22"/>
        </w:rPr>
        <w:t>は</w:t>
      </w:r>
      <w:r>
        <w:rPr>
          <w:rFonts w:ascii="Microsoft YaHei" w:eastAsia="Microsoft YaHei" w:hAnsi="Microsoft YaHei" w:cs="Microsoft YaHei"/>
          <w:color w:val="9D9D9D"/>
          <w:sz w:val="22"/>
        </w:rPr>
        <w:t>Apache Doris</w:t>
      </w:r>
      <w:r>
        <w:rPr>
          <w:rFonts w:ascii="Microsoft YaHei" w:eastAsia="Microsoft YaHei" w:hAnsi="Microsoft YaHei" w:cs="Microsoft YaHei"/>
          <w:color w:val="9D9D9D"/>
          <w:sz w:val="22"/>
        </w:rPr>
        <w:t>との関連が強いため、誤解を招く恐れがあり、時間をかけて修正する必要があると考えられます。</w:t>
      </w:r>
    </w:p>
    <w:p w14:paraId="409069E6" w14:textId="77777777" w:rsidR="004D63E1" w:rsidRDefault="004D63E1">
      <w:pPr>
        <w:spacing w:before="60" w:after="60" w:line="312" w:lineRule="auto"/>
        <w:ind w:left="420"/>
        <w:rPr>
          <w:rFonts w:ascii="Microsoft YaHei" w:eastAsia="Microsoft YaHei" w:hAnsi="Microsoft YaHei" w:cs="Microsoft YaHei"/>
          <w:color w:val="9D9D9D"/>
          <w:sz w:val="22"/>
        </w:rPr>
      </w:pPr>
    </w:p>
    <w:p w14:paraId="7F3B648F" w14:textId="77777777" w:rsidR="004D63E1" w:rsidRDefault="001F21D8">
      <w:pPr>
        <w:numPr>
          <w:ilvl w:val="0"/>
          <w:numId w:val="18"/>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Baidu</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に寄贈されました。</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Baidu Doris</w:t>
      </w:r>
      <w:r>
        <w:rPr>
          <w:rFonts w:ascii="Microsoft YaHei" w:eastAsia="Microsoft YaHei" w:hAnsi="Microsoft YaHei" w:cs="Microsoft YaHei"/>
          <w:color w:val="333333"/>
          <w:sz w:val="22"/>
        </w:rPr>
        <w:t>チームの個々のメンバーが離脱し、</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lastRenderedPageBreak/>
        <w:t>旧バージョンをベ</w:t>
      </w:r>
      <w:r>
        <w:rPr>
          <w:rFonts w:ascii="Microsoft YaHei" w:eastAsia="Microsoft YaHei" w:hAnsi="Microsoft YaHei" w:cs="Microsoft YaHei"/>
          <w:color w:val="333333"/>
          <w:sz w:val="22"/>
        </w:rPr>
        <w:t>ースにした独自の商用クローズドソース製品、</w:t>
      </w:r>
      <w:r>
        <w:rPr>
          <w:rFonts w:ascii="Microsoft YaHei" w:eastAsia="Microsoft YaHei" w:hAnsi="Microsoft YaHei" w:cs="Microsoft YaHei"/>
          <w:color w:val="333333"/>
          <w:sz w:val="22"/>
        </w:rPr>
        <w:t>StarRocks</w:t>
      </w:r>
      <w:r>
        <w:rPr>
          <w:rFonts w:ascii="Microsoft YaHei" w:eastAsia="Microsoft YaHei" w:hAnsi="Microsoft YaHei" w:cs="Microsoft YaHei"/>
          <w:color w:val="333333"/>
          <w:sz w:val="22"/>
        </w:rPr>
        <w:t>の前身である</w:t>
      </w:r>
      <w:r>
        <w:rPr>
          <w:rFonts w:ascii="Microsoft YaHei" w:eastAsia="Microsoft YaHei" w:hAnsi="Microsoft YaHei" w:cs="Microsoft YaHei"/>
          <w:color w:val="333333"/>
          <w:sz w:val="22"/>
        </w:rPr>
        <w:t>DorisDB</w:t>
      </w:r>
      <w:r>
        <w:rPr>
          <w:rFonts w:ascii="Microsoft YaHei" w:eastAsia="Microsoft YaHei" w:hAnsi="Microsoft YaHei" w:cs="Microsoft YaHei"/>
          <w:color w:val="333333"/>
          <w:sz w:val="22"/>
        </w:rPr>
        <w:t>を開始しました。</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DorisDB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DorisDB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Elastic 2.0</w:t>
      </w:r>
      <w:r>
        <w:rPr>
          <w:rFonts w:ascii="Microsoft YaHei" w:eastAsia="Microsoft YaHei" w:hAnsi="Microsoft YaHei" w:cs="Microsoft YaHei"/>
          <w:color w:val="333333"/>
          <w:sz w:val="22"/>
        </w:rPr>
        <w:t>ライセンスによる完全なオープンソースとして発表されました。これは非常に物議を醸す出来事でした。</w:t>
      </w:r>
    </w:p>
    <w:p w14:paraId="248DB125" w14:textId="77777777" w:rsidR="004D63E1" w:rsidRDefault="004D63E1">
      <w:pPr>
        <w:spacing w:before="60" w:after="60" w:line="312" w:lineRule="auto"/>
        <w:rPr>
          <w:rFonts w:ascii="Microsoft YaHei" w:eastAsia="Microsoft YaHei" w:hAnsi="Microsoft YaHei" w:cs="Microsoft YaHei"/>
          <w:color w:val="333333"/>
          <w:sz w:val="22"/>
        </w:rPr>
      </w:pPr>
    </w:p>
    <w:p w14:paraId="6AD1A132" w14:textId="77777777" w:rsidR="004D63E1" w:rsidRDefault="001F21D8">
      <w:pPr>
        <w:numPr>
          <w:ilvl w:val="0"/>
          <w:numId w:val="18"/>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DorisDB</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からの</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とみなし、上流のコミュニティに還元しないだけでなく、</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が認めていない</w:t>
      </w:r>
      <w:r>
        <w:rPr>
          <w:rFonts w:ascii="Microsoft YaHei" w:eastAsia="Microsoft YaHei" w:hAnsi="Microsoft YaHei" w:cs="Microsoft YaHei"/>
          <w:color w:val="333333"/>
          <w:sz w:val="22"/>
        </w:rPr>
        <w:t>Elastic 2.0</w:t>
      </w:r>
      <w:r>
        <w:rPr>
          <w:rFonts w:ascii="Microsoft YaHei" w:eastAsia="Microsoft YaHei" w:hAnsi="Microsoft YaHei" w:cs="Microsoft YaHei"/>
          <w:color w:val="333333"/>
          <w:sz w:val="22"/>
        </w:rPr>
        <w:t>ライセンスに変更することを選択し、「製品をホステ</w:t>
      </w:r>
      <w:r>
        <w:rPr>
          <w:rFonts w:ascii="Microsoft YaHei" w:eastAsia="Microsoft YaHei" w:hAnsi="Microsoft YaHei" w:cs="Microsoft YaHei"/>
          <w:color w:val="333333"/>
          <w:sz w:val="22"/>
        </w:rPr>
        <w:t>ィングサービスとして他者に提供しない」「ライセンスキーの機能を回避したり、ライセンスキーで保護された機能を削除</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隠したりしない」「ライセンスを変更しない」などの条件を追加しています。ライセンスキー機能の回避やライセンスキーで保護された機能の削除</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隠蔽の禁止」や「ライセンスの変更の禁止」などの条件を加えた「疑似オープンソース」です。しかし、</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は、配布、プロジェクトコードの変更、オープンソースや商用ソフトウェアとしての再配布を完全に自由に行うことができる</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に基づいてライセンスされているため、</w:t>
      </w:r>
      <w:r>
        <w:rPr>
          <w:rFonts w:ascii="Microsoft YaHei" w:eastAsia="Microsoft YaHei" w:hAnsi="Microsoft YaHei" w:cs="Microsoft YaHei"/>
          <w:color w:val="333333"/>
          <w:sz w:val="22"/>
        </w:rPr>
        <w:t>Apache License</w:t>
      </w:r>
      <w:r>
        <w:rPr>
          <w:rFonts w:ascii="Microsoft YaHei" w:eastAsia="Microsoft YaHei" w:hAnsi="Microsoft YaHei" w:cs="Microsoft YaHei"/>
          <w:color w:val="333333"/>
          <w:sz w:val="22"/>
        </w:rPr>
        <w:t>はこのような行為を法的に制限するものではありません。このケースで両者が対立しているということは、オープンソースプロジェクトの技術的所有権の問題を提起しています。</w:t>
      </w:r>
    </w:p>
    <w:p w14:paraId="0721E351"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8"/>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20F44885" w14:textId="77777777">
        <w:trPr>
          <w:trHeight w:val="360"/>
        </w:trPr>
        <w:tc>
          <w:tcPr>
            <w:tcW w:w="9810" w:type="dxa"/>
            <w:tcBorders>
              <w:top w:val="nil"/>
              <w:left w:val="nil"/>
              <w:bottom w:val="nil"/>
              <w:right w:val="nil"/>
            </w:tcBorders>
          </w:tcPr>
          <w:p w14:paraId="3A1A607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Apache Doris</w:t>
            </w:r>
            <w:r>
              <w:rPr>
                <w:rFonts w:ascii="Microsoft YaHei" w:eastAsia="Microsoft YaHei" w:hAnsi="Microsoft YaHei" w:cs="Microsoft YaHei"/>
                <w:color w:val="333333"/>
                <w:sz w:val="20"/>
                <w:szCs w:val="20"/>
              </w:rPr>
              <w:t>と</w:t>
            </w:r>
            <w:r>
              <w:rPr>
                <w:rFonts w:ascii="Microsoft YaHei" w:eastAsia="Microsoft YaHei" w:hAnsi="Microsoft YaHei" w:cs="Microsoft YaHei"/>
                <w:color w:val="333333"/>
                <w:sz w:val="20"/>
                <w:szCs w:val="20"/>
              </w:rPr>
              <w:t>Doris DB</w:t>
            </w:r>
            <w:r>
              <w:rPr>
                <w:rFonts w:ascii="Microsoft YaHei" w:eastAsia="Microsoft YaHei" w:hAnsi="Microsoft YaHei" w:cs="Microsoft YaHei"/>
                <w:color w:val="333333"/>
                <w:sz w:val="20"/>
                <w:szCs w:val="20"/>
              </w:rPr>
              <w:t>のスプリット</w:t>
            </w:r>
          </w:p>
        </w:tc>
      </w:tr>
      <w:tr w:rsidR="004D63E1" w14:paraId="40DFEB66" w14:textId="77777777">
        <w:trPr>
          <w:trHeight w:val="2655"/>
        </w:trPr>
        <w:tc>
          <w:tcPr>
            <w:tcW w:w="9810" w:type="dxa"/>
            <w:tcBorders>
              <w:top w:val="nil"/>
              <w:left w:val="nil"/>
              <w:bottom w:val="nil"/>
              <w:right w:val="nil"/>
            </w:tcBorders>
          </w:tcPr>
          <w:p w14:paraId="568ED721"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225486A6" wp14:editId="1FBE5D0E">
                  <wp:extent cx="6229350" cy="1630337"/>
                  <wp:effectExtent l="0" t="0" r="0" b="0"/>
                  <wp:docPr id="27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6229350" cy="1630337"/>
                          </a:xfrm>
                          <a:prstGeom prst="rect">
                            <a:avLst/>
                          </a:prstGeom>
                          <a:ln/>
                        </pic:spPr>
                      </pic:pic>
                    </a:graphicData>
                  </a:graphic>
                </wp:inline>
              </w:drawing>
            </w:r>
          </w:p>
        </w:tc>
      </w:tr>
      <w:tr w:rsidR="004D63E1" w14:paraId="35FE88A9" w14:textId="77777777">
        <w:trPr>
          <w:trHeight w:val="300"/>
        </w:trPr>
        <w:tc>
          <w:tcPr>
            <w:tcW w:w="9810" w:type="dxa"/>
            <w:tcBorders>
              <w:top w:val="nil"/>
              <w:left w:val="nil"/>
              <w:bottom w:val="nil"/>
              <w:right w:val="nil"/>
            </w:tcBorders>
          </w:tcPr>
          <w:p w14:paraId="69567CCC"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出典：公開情報、云启资本</w:t>
            </w:r>
          </w:p>
        </w:tc>
      </w:tr>
    </w:tbl>
    <w:p w14:paraId="00CD7A1D" w14:textId="77777777" w:rsidR="004D63E1" w:rsidRDefault="001F21D8">
      <w:pPr>
        <w:pStyle w:val="4"/>
        <w:rPr>
          <w:rFonts w:ascii="Microsoft YaHei" w:eastAsia="Microsoft YaHei" w:hAnsi="Microsoft YaHei" w:cs="Microsoft YaHei"/>
        </w:rPr>
      </w:pPr>
      <w:bookmarkStart w:id="138" w:name="_heading=h.fyvum8kyha0g" w:colFirst="0" w:colLast="0"/>
      <w:bookmarkEnd w:id="138"/>
      <w:r>
        <w:rPr>
          <w:rFonts w:ascii="Microsoft YaHei" w:eastAsia="Microsoft YaHei" w:hAnsi="Microsoft YaHei" w:cs="Microsoft YaHei"/>
        </w:rPr>
        <w:lastRenderedPageBreak/>
        <w:t xml:space="preserve">3.3.2 </w:t>
      </w:r>
      <w:r>
        <w:rPr>
          <w:rFonts w:ascii="Microsoft YaHei" w:eastAsia="Microsoft YaHei" w:hAnsi="Microsoft YaHei" w:cs="Microsoft YaHei"/>
        </w:rPr>
        <w:t>コードのセキュリティリスク</w:t>
      </w:r>
    </w:p>
    <w:p w14:paraId="65D25F48" w14:textId="77777777" w:rsidR="004D63E1" w:rsidRDefault="001F21D8">
      <w:pPr>
        <w:spacing w:before="12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オープンソース・コンポーネントの脆弱性に起因するセキュリティ・リスクも、オープンソース・リスクの重要な要素として無視できません。オープンソースのコードは公開されており、容易にアクセスできるため、開発者にとっては利便性が高い一方で、フィードバックや脆弱性の修正が遅れるという潜在的なリスクを意味しています。オープンソースプロジェクトが広く使われるようになると、脆弱性情報をあらゆる開発者の手に渡し、公式アップデートを全利用者に適用することが課題となります。</w:t>
      </w:r>
    </w:p>
    <w:p w14:paraId="529E4890" w14:textId="77777777" w:rsidR="004D63E1" w:rsidRDefault="001F21D8">
      <w:pPr>
        <w:pStyle w:val="4"/>
        <w:rPr>
          <w:rFonts w:ascii="Microsoft YaHei" w:eastAsia="Microsoft YaHei" w:hAnsi="Microsoft YaHei" w:cs="Microsoft YaHei"/>
          <w:color w:val="4CC2EE"/>
        </w:rPr>
      </w:pPr>
      <w:bookmarkStart w:id="139" w:name="_heading=h.y1dpg441jfep" w:colFirst="0" w:colLast="0"/>
      <w:bookmarkEnd w:id="13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1D52A7D6"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オープンソースコンポー</w:t>
      </w:r>
      <w:r>
        <w:rPr>
          <w:rFonts w:ascii="Microsoft YaHei" w:eastAsia="Microsoft YaHei" w:hAnsi="Microsoft YaHei" w:cs="Microsoft YaHei"/>
          <w:color w:val="9D9D9D"/>
          <w:sz w:val="22"/>
        </w:rPr>
        <w:t>ネントの使用には、コストがかかります。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通常、オープンソース・ソフトウェアのライセンスには、保証を提供しない旨の免責事項が含まれています。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オープンソースコードのセキュリティリスクに対応するためには、企業は上流のプロジェクトの開発に投資するか、オープンソースプロジェクトをベースにしたディストリビューションを商用企業から購入する必要があります。</w:t>
      </w:r>
    </w:p>
    <w:p w14:paraId="06FD8953" w14:textId="77777777" w:rsidR="004D63E1" w:rsidRDefault="004D63E1">
      <w:pPr>
        <w:spacing w:before="120" w:after="60" w:line="312" w:lineRule="auto"/>
        <w:rPr>
          <w:rFonts w:ascii="Microsoft YaHei" w:eastAsia="Microsoft YaHei" w:hAnsi="Microsoft YaHei" w:cs="Microsoft YaHei"/>
          <w:color w:val="333333"/>
          <w:sz w:val="22"/>
        </w:rPr>
      </w:pPr>
    </w:p>
    <w:p w14:paraId="4789DAB1" w14:textId="77777777" w:rsidR="004D63E1" w:rsidRDefault="001F21D8">
      <w:pPr>
        <w:spacing w:before="12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多くのオープンソースプロジェクトやオープンソースコンポーネントには、セキュリティ上の脆弱性が存在しており、近年、脆弱性の数は年々増加しています。</w:t>
      </w:r>
      <w:r>
        <w:rPr>
          <w:rFonts w:ascii="Microsoft YaHei" w:eastAsia="Microsoft YaHei" w:hAnsi="Microsoft YaHei" w:cs="Microsoft YaHei"/>
          <w:color w:val="333333"/>
          <w:sz w:val="22"/>
        </w:rPr>
        <w:t>Synopsys</w:t>
      </w:r>
      <w:r>
        <w:rPr>
          <w:rFonts w:ascii="Microsoft YaHei" w:eastAsia="Microsoft YaHei" w:hAnsi="Microsoft YaHei" w:cs="Microsoft YaHei"/>
          <w:color w:val="333333"/>
          <w:sz w:val="22"/>
        </w:rPr>
        <w:t>によると、</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年に監査された</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以上のコードベースのうち、</w:t>
      </w:r>
      <w:r>
        <w:rPr>
          <w:rFonts w:ascii="Microsoft YaHei" w:eastAsia="Microsoft YaHei" w:hAnsi="Microsoft YaHei" w:cs="Microsoft YaHei"/>
          <w:color w:val="333333"/>
          <w:sz w:val="22"/>
        </w:rPr>
        <w:t>84%</w:t>
      </w:r>
      <w:r>
        <w:rPr>
          <w:rFonts w:ascii="Microsoft YaHei" w:eastAsia="Microsoft YaHei" w:hAnsi="Microsoft YaHei" w:cs="Microsoft YaHei"/>
          <w:color w:val="333333"/>
          <w:sz w:val="22"/>
        </w:rPr>
        <w:t>が少なくとも</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つの公開されたオープンソースの脆弱性を含んでおり、</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75%</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増加しています。また、リスクの高いオープンソースの脆弱性を含むコードベースの数は、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60</w:t>
      </w:r>
      <w:r>
        <w:rPr>
          <w:rFonts w:ascii="Microsoft YaHei" w:eastAsia="Microsoft YaHei" w:hAnsi="Microsoft YaHei" w:cs="Microsoft YaHei"/>
          <w:color w:val="333333"/>
          <w:sz w:val="22"/>
        </w:rPr>
        <w:t>％に増加し、</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年に監査された</w:t>
      </w:r>
      <w:r>
        <w:rPr>
          <w:rFonts w:ascii="Microsoft YaHei" w:eastAsia="Microsoft YaHei" w:hAnsi="Microsoft YaHei" w:cs="Microsoft YaHei"/>
          <w:color w:val="333333"/>
          <w:sz w:val="22"/>
        </w:rPr>
        <w:t>49</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％増加します。</w:t>
      </w:r>
    </w:p>
    <w:p w14:paraId="0E979238" w14:textId="77777777" w:rsidR="004D63E1" w:rsidRDefault="004D63E1">
      <w:pPr>
        <w:spacing w:before="120" w:after="60" w:line="312" w:lineRule="auto"/>
        <w:rPr>
          <w:rFonts w:ascii="Microsoft YaHei" w:eastAsia="Microsoft YaHei" w:hAnsi="Microsoft YaHei" w:cs="Microsoft YaHei"/>
          <w:color w:val="333333"/>
          <w:sz w:val="20"/>
          <w:szCs w:val="20"/>
        </w:rPr>
      </w:pPr>
    </w:p>
    <w:tbl>
      <w:tblPr>
        <w:tblStyle w:val="af9"/>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CDD4907" w14:textId="77777777">
        <w:trPr>
          <w:trHeight w:val="360"/>
        </w:trPr>
        <w:tc>
          <w:tcPr>
            <w:tcW w:w="9450" w:type="dxa"/>
            <w:tcBorders>
              <w:top w:val="nil"/>
              <w:left w:val="nil"/>
              <w:bottom w:val="nil"/>
              <w:right w:val="nil"/>
            </w:tcBorders>
          </w:tcPr>
          <w:p w14:paraId="67D1209E"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19</w:t>
            </w:r>
            <w:r>
              <w:rPr>
                <w:rFonts w:ascii="Microsoft YaHei" w:eastAsia="Microsoft YaHei" w:hAnsi="Microsoft YaHei" w:cs="Microsoft YaHei"/>
                <w:color w:val="333333"/>
                <w:sz w:val="20"/>
                <w:szCs w:val="20"/>
              </w:rPr>
              <w:t>：オープンソース</w:t>
            </w:r>
            <w:r>
              <w:rPr>
                <w:rFonts w:ascii="Microsoft YaHei" w:eastAsia="Microsoft YaHei" w:hAnsi="Microsoft YaHei" w:cs="Microsoft YaHei"/>
                <w:color w:val="333333"/>
                <w:sz w:val="20"/>
                <w:szCs w:val="20"/>
              </w:rPr>
              <w:t>コードの脆弱性に関する統計</w:t>
            </w:r>
          </w:p>
        </w:tc>
      </w:tr>
      <w:tr w:rsidR="004D63E1" w14:paraId="42FFF175" w14:textId="77777777">
        <w:trPr>
          <w:trHeight w:val="2655"/>
        </w:trPr>
        <w:tc>
          <w:tcPr>
            <w:tcW w:w="9450" w:type="dxa"/>
            <w:tcBorders>
              <w:top w:val="nil"/>
              <w:left w:val="nil"/>
              <w:bottom w:val="nil"/>
              <w:right w:val="nil"/>
            </w:tcBorders>
          </w:tcPr>
          <w:p w14:paraId="30478682"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504B840" wp14:editId="011D6B1C">
                  <wp:extent cx="2905125" cy="2667000"/>
                  <wp:effectExtent l="0" t="0" r="0" b="0"/>
                  <wp:docPr id="27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srcRect/>
                          <a:stretch>
                            <a:fillRect/>
                          </a:stretch>
                        </pic:blipFill>
                        <pic:spPr>
                          <a:xfrm>
                            <a:off x="0" y="0"/>
                            <a:ext cx="2905125" cy="2667000"/>
                          </a:xfrm>
                          <a:prstGeom prst="rect">
                            <a:avLst/>
                          </a:prstGeom>
                          <a:ln/>
                        </pic:spPr>
                      </pic:pic>
                    </a:graphicData>
                  </a:graphic>
                </wp:inline>
              </w:drawing>
            </w:r>
          </w:p>
        </w:tc>
      </w:tr>
      <w:tr w:rsidR="004D63E1" w14:paraId="57264DEA" w14:textId="77777777">
        <w:trPr>
          <w:trHeight w:val="300"/>
        </w:trPr>
        <w:tc>
          <w:tcPr>
            <w:tcW w:w="9450" w:type="dxa"/>
            <w:tcBorders>
              <w:top w:val="nil"/>
              <w:left w:val="nil"/>
              <w:bottom w:val="nil"/>
              <w:right w:val="nil"/>
            </w:tcBorders>
          </w:tcPr>
          <w:p w14:paraId="6FDEF33D"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Synopsys</w:t>
            </w:r>
            <w:r>
              <w:rPr>
                <w:rFonts w:ascii="Microsoft YaHei" w:eastAsia="Microsoft YaHei" w:hAnsi="Microsoft YaHei" w:cs="Microsoft YaHei"/>
                <w:color w:val="333333"/>
                <w:sz w:val="18"/>
                <w:szCs w:val="18"/>
              </w:rPr>
              <w:t>、云启资本</w:t>
            </w:r>
          </w:p>
        </w:tc>
      </w:tr>
    </w:tbl>
    <w:p w14:paraId="7387F36E"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世界的に有名なオープンソースのロギングコンポーネントである</w:t>
      </w:r>
      <w:r>
        <w:rPr>
          <w:rFonts w:ascii="Microsoft YaHei" w:eastAsia="Microsoft YaHei" w:hAnsi="Microsoft YaHei" w:cs="Microsoft YaHei"/>
          <w:color w:val="333333"/>
          <w:sz w:val="22"/>
        </w:rPr>
        <w:t>Apache Log4j</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月に深刻な高リスクのリモートコード実行脆弱性が公開され、オープンソースのセキュリティ問題に関する議論を巻き起こしました。</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日には</w:t>
      </w:r>
      <w:r>
        <w:rPr>
          <w:rFonts w:ascii="Microsoft YaHei" w:eastAsia="Microsoft YaHei" w:hAnsi="Microsoft YaHei" w:cs="Microsoft YaHei"/>
          <w:color w:val="333333"/>
          <w:sz w:val="22"/>
        </w:rPr>
        <w:t>Apache Log4j2</w:t>
      </w:r>
      <w:r>
        <w:rPr>
          <w:rFonts w:ascii="Microsoft YaHei" w:eastAsia="Microsoft YaHei" w:hAnsi="Microsoft YaHei" w:cs="Microsoft YaHei"/>
          <w:color w:val="333333"/>
          <w:sz w:val="22"/>
        </w:rPr>
        <w:t>に最初の高リスクの脆弱性である</w:t>
      </w:r>
      <w:r>
        <w:rPr>
          <w:rFonts w:ascii="Microsoft YaHei" w:eastAsia="Microsoft YaHei" w:hAnsi="Microsoft YaHei" w:cs="Microsoft YaHei"/>
          <w:color w:val="333333"/>
          <w:sz w:val="22"/>
        </w:rPr>
        <w:t>Log4Shell</w:t>
      </w:r>
      <w:r>
        <w:rPr>
          <w:rFonts w:ascii="Microsoft YaHei" w:eastAsia="Microsoft YaHei" w:hAnsi="Microsoft YaHei" w:cs="Microsoft YaHei"/>
          <w:color w:val="333333"/>
          <w:sz w:val="22"/>
        </w:rPr>
        <w:t>が公開され、その後も爆発的に増加し、</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日までに</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つ目の高リスクの脆弱性が発見されています。</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は世界的に普及しているため、今回の脆弱性がもたらすセキュリティ上の影響は甚大です。</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のセキュリティチームによると、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日の時点で、</w:t>
      </w:r>
      <w:r>
        <w:rPr>
          <w:rFonts w:ascii="Microsoft YaHei" w:eastAsia="Microsoft YaHei" w:hAnsi="Microsoft YaHei" w:cs="Microsoft YaHei"/>
          <w:color w:val="333333"/>
          <w:sz w:val="22"/>
        </w:rPr>
        <w:t>Maven Central</w:t>
      </w:r>
      <w:r>
        <w:rPr>
          <w:rFonts w:ascii="Microsoft YaHei" w:eastAsia="Microsoft YaHei" w:hAnsi="Microsoft YaHei" w:cs="Microsoft YaHei"/>
          <w:color w:val="333333"/>
          <w:sz w:val="22"/>
        </w:rPr>
        <w:t>から利用可能な</w:t>
      </w:r>
      <w:r>
        <w:rPr>
          <w:rFonts w:ascii="Microsoft YaHei" w:eastAsia="Microsoft YaHei" w:hAnsi="Microsoft YaHei" w:cs="Microsoft YaHei"/>
          <w:color w:val="333333"/>
          <w:sz w:val="22"/>
        </w:rPr>
        <w:t>35,863</w:t>
      </w:r>
      <w:r>
        <w:rPr>
          <w:rFonts w:ascii="Microsoft YaHei" w:eastAsia="Microsoft YaHei" w:hAnsi="Microsoft YaHei" w:cs="Microsoft YaHei"/>
          <w:color w:val="333333"/>
          <w:sz w:val="22"/>
        </w:rPr>
        <w:t>個の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コンポーネントが</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に依存しており、</w:t>
      </w:r>
      <w:r>
        <w:rPr>
          <w:rFonts w:ascii="Microsoft YaHei" w:eastAsia="Microsoft YaHei" w:hAnsi="Microsoft YaHei" w:cs="Microsoft YaHei"/>
          <w:color w:val="333333"/>
          <w:sz w:val="22"/>
        </w:rPr>
        <w:t>Maven Central</w:t>
      </w:r>
      <w:r>
        <w:rPr>
          <w:rFonts w:ascii="Microsoft YaHei" w:eastAsia="Microsoft YaHei" w:hAnsi="Microsoft YaHei" w:cs="Microsoft YaHei"/>
          <w:color w:val="333333"/>
          <w:sz w:val="22"/>
        </w:rPr>
        <w:t>のパッケージの</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％以上がこの</w:t>
      </w:r>
      <w:r>
        <w:rPr>
          <w:rFonts w:ascii="Microsoft YaHei" w:eastAsia="Microsoft YaHei" w:hAnsi="Microsoft YaHei" w:cs="Microsoft YaHei"/>
          <w:color w:val="333333"/>
          <w:sz w:val="22"/>
        </w:rPr>
        <w:t>脆弱性の影響を受けるバージョンを少なくとも</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つ持っていることになります。また、</w:t>
      </w:r>
      <w:r>
        <w:rPr>
          <w:rFonts w:ascii="Microsoft YaHei" w:eastAsia="Microsoft YaHei" w:hAnsi="Microsoft YaHei" w:cs="Microsoft YaHei"/>
          <w:color w:val="333333"/>
          <w:sz w:val="22"/>
        </w:rPr>
        <w:t>Cloudflare</w:t>
      </w:r>
      <w:r>
        <w:rPr>
          <w:rFonts w:ascii="Microsoft YaHei" w:eastAsia="Microsoft YaHei" w:hAnsi="Microsoft YaHei" w:cs="Microsoft YaHei"/>
          <w:color w:val="333333"/>
          <w:sz w:val="22"/>
        </w:rPr>
        <w:t>社の研究者によると、</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の脆弱性を悪用しようとする試みが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秒間に</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回以上行われているそうです。このリモートコード実行の脆弱性は、犯罪者がクラウドインフラを盗み、暗号通貨マイナーやランサムウェアを展開するために利用されています。</w:t>
      </w:r>
      <w:r>
        <w:rPr>
          <w:rFonts w:ascii="Microsoft YaHei" w:eastAsia="Microsoft YaHei" w:hAnsi="Microsoft YaHei" w:cs="Microsoft YaHei"/>
          <w:color w:val="333333"/>
          <w:sz w:val="22"/>
        </w:rPr>
        <w:t>Check Point</w:t>
      </w:r>
      <w:r>
        <w:rPr>
          <w:rFonts w:ascii="Microsoft YaHei" w:eastAsia="Microsoft YaHei" w:hAnsi="Microsoft YaHei" w:cs="Microsoft YaHei"/>
          <w:color w:val="333333"/>
          <w:sz w:val="22"/>
        </w:rPr>
        <w:t>社によると、世界の企業の半数近くが、この脆弱性を利用したハッキングの被害に遭っているとのことです。</w:t>
      </w:r>
    </w:p>
    <w:p w14:paraId="4192B29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a"/>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67B820C1" w14:textId="77777777">
        <w:trPr>
          <w:trHeight w:val="360"/>
        </w:trPr>
        <w:tc>
          <w:tcPr>
            <w:tcW w:w="9450" w:type="dxa"/>
            <w:tcBorders>
              <w:top w:val="nil"/>
              <w:left w:val="nil"/>
              <w:bottom w:val="nil"/>
              <w:right w:val="nil"/>
            </w:tcBorders>
          </w:tcPr>
          <w:p w14:paraId="33DAB0A9"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Log4j</w:t>
            </w:r>
            <w:r>
              <w:rPr>
                <w:rFonts w:ascii="Microsoft YaHei" w:eastAsia="Microsoft YaHei" w:hAnsi="Microsoft YaHei" w:cs="Microsoft YaHei"/>
                <w:color w:val="333333"/>
                <w:sz w:val="20"/>
                <w:szCs w:val="20"/>
              </w:rPr>
              <w:t>の脆弱性の影響を受けた企業ネット</w:t>
            </w:r>
            <w:r>
              <w:rPr>
                <w:rFonts w:ascii="Microsoft YaHei" w:eastAsia="Microsoft YaHei" w:hAnsi="Microsoft YaHei" w:cs="Microsoft YaHei"/>
                <w:color w:val="333333"/>
                <w:sz w:val="20"/>
                <w:szCs w:val="20"/>
              </w:rPr>
              <w:t>ワークの地域別統計</w:t>
            </w:r>
          </w:p>
        </w:tc>
      </w:tr>
      <w:tr w:rsidR="004D63E1" w14:paraId="6DAA3DD8" w14:textId="77777777">
        <w:trPr>
          <w:trHeight w:val="2655"/>
        </w:trPr>
        <w:tc>
          <w:tcPr>
            <w:tcW w:w="9450" w:type="dxa"/>
            <w:tcBorders>
              <w:top w:val="nil"/>
              <w:left w:val="nil"/>
              <w:bottom w:val="nil"/>
              <w:right w:val="nil"/>
            </w:tcBorders>
            <w:vAlign w:val="center"/>
          </w:tcPr>
          <w:p w14:paraId="1DCD7265"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0A2CE50" wp14:editId="60D1B54B">
                  <wp:extent cx="4362450" cy="1285875"/>
                  <wp:effectExtent l="0" t="0" r="0" b="0"/>
                  <wp:docPr id="27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6"/>
                          <a:srcRect/>
                          <a:stretch>
                            <a:fillRect/>
                          </a:stretch>
                        </pic:blipFill>
                        <pic:spPr>
                          <a:xfrm>
                            <a:off x="0" y="0"/>
                            <a:ext cx="4362450" cy="1285875"/>
                          </a:xfrm>
                          <a:prstGeom prst="rect">
                            <a:avLst/>
                          </a:prstGeom>
                          <a:ln/>
                        </pic:spPr>
                      </pic:pic>
                    </a:graphicData>
                  </a:graphic>
                </wp:inline>
              </w:drawing>
            </w:r>
          </w:p>
        </w:tc>
      </w:tr>
      <w:tr w:rsidR="004D63E1" w14:paraId="7E6EDB19" w14:textId="77777777">
        <w:trPr>
          <w:trHeight w:val="300"/>
        </w:trPr>
        <w:tc>
          <w:tcPr>
            <w:tcW w:w="9450" w:type="dxa"/>
            <w:tcBorders>
              <w:top w:val="nil"/>
              <w:left w:val="nil"/>
              <w:bottom w:val="nil"/>
              <w:right w:val="nil"/>
            </w:tcBorders>
          </w:tcPr>
          <w:p w14:paraId="3713674E"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出典：チェック・ポイント・リサーチ、云启资本</w:t>
            </w:r>
          </w:p>
        </w:tc>
      </w:tr>
    </w:tbl>
    <w:p w14:paraId="7DD83E05" w14:textId="77777777" w:rsidR="004D63E1" w:rsidRDefault="001F21D8">
      <w:pPr>
        <w:pStyle w:val="4"/>
        <w:rPr>
          <w:rFonts w:ascii="Microsoft YaHei" w:eastAsia="Microsoft YaHei" w:hAnsi="Microsoft YaHei" w:cs="Microsoft YaHei"/>
        </w:rPr>
      </w:pPr>
      <w:bookmarkStart w:id="140" w:name="_heading=h.jjymht6i524h" w:colFirst="0" w:colLast="0"/>
      <w:bookmarkEnd w:id="140"/>
      <w:r>
        <w:rPr>
          <w:rFonts w:ascii="Microsoft YaHei" w:eastAsia="Microsoft YaHei" w:hAnsi="Microsoft YaHei" w:cs="Microsoft YaHei"/>
        </w:rPr>
        <w:t xml:space="preserve">3.3.3 </w:t>
      </w:r>
      <w:r>
        <w:rPr>
          <w:rFonts w:ascii="Microsoft YaHei" w:eastAsia="Microsoft YaHei" w:hAnsi="Microsoft YaHei" w:cs="Microsoft YaHei"/>
        </w:rPr>
        <w:t>クラウドベンダーの競争リスク</w:t>
      </w:r>
    </w:p>
    <w:p w14:paraId="6BD0546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多くのソフトウェアベンダーにとって、オープンソースプロジェクトを利用しながらも還元しないパブリッククラウド企業との競争は困難です。</w:t>
      </w:r>
      <w:r>
        <w:rPr>
          <w:rFonts w:ascii="Microsoft YaHei" w:eastAsia="Microsoft YaHei" w:hAnsi="Microsoft YaHei" w:cs="Microsoft YaHei"/>
          <w:color w:val="333333"/>
          <w:sz w:val="22"/>
        </w:rPr>
        <w:t>クラウドベンダーは、人気のあるプロジェクトのソースコードをフォークして、有料のホスティングサービスとして顧客に提供することで、オリジナルベンダーのコードをベースにしたプロジェクトで顧客を獲得しようとしており、クラウドベンダーとオープンソースプロジェクトの間に摩擦が生じている現状があります。</w:t>
      </w:r>
      <w:r>
        <w:rPr>
          <w:rFonts w:ascii="Microsoft YaHei" w:eastAsia="Microsoft YaHei" w:hAnsi="Microsoft YaHei" w:cs="Microsoft YaHei"/>
          <w:color w:val="333333"/>
          <w:sz w:val="22"/>
        </w:rPr>
        <w:t>VansonBourne</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200</w:t>
      </w:r>
      <w:r>
        <w:rPr>
          <w:rFonts w:ascii="Microsoft YaHei" w:eastAsia="Microsoft YaHei" w:hAnsi="Microsoft YaHei" w:cs="Microsoft YaHei"/>
          <w:color w:val="333333"/>
          <w:sz w:val="22"/>
        </w:rPr>
        <w:t>社のオープンソース企業を対象に調査した「</w:t>
      </w:r>
      <w:r>
        <w:rPr>
          <w:rFonts w:ascii="Microsoft YaHei" w:eastAsia="Microsoft YaHei" w:hAnsi="Microsoft YaHei" w:cs="Microsoft YaHei"/>
          <w:color w:val="333333"/>
          <w:sz w:val="22"/>
        </w:rPr>
        <w:t>2021 Open Source Research Report</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58%</w:t>
      </w:r>
      <w:r>
        <w:rPr>
          <w:rFonts w:ascii="Microsoft YaHei" w:eastAsia="Microsoft YaHei" w:hAnsi="Microsoft YaHei" w:cs="Microsoft YaHei"/>
          <w:color w:val="333333"/>
          <w:sz w:val="22"/>
        </w:rPr>
        <w:t>が、オープンソースプロジェクトを利用しながらも還元しないパブリッククラウ</w:t>
      </w:r>
      <w:r>
        <w:rPr>
          <w:rFonts w:ascii="Microsoft YaHei" w:eastAsia="Microsoft YaHei" w:hAnsi="Microsoft YaHei" w:cs="Microsoft YaHei"/>
          <w:color w:val="333333"/>
          <w:sz w:val="22"/>
        </w:rPr>
        <w:t>ド企業との競争に直面していると回答しています。オープンソースプロジェクトの主要なメンテナである企業は、自社独自の有償製品の基礎となるオープンソースプロジェクトへの貢献に多大なリソースを投入しているため、クラウドベンダーに対して非常に抵抗感があります。しかし、オープンソースプロジェクトを利用しながら、コミュニティに還元しないクラウドベンダーは、自社のサービスを弱め、市場に影響を与えます。</w:t>
      </w:r>
    </w:p>
    <w:p w14:paraId="3242E6BC"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b"/>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0196F265" w14:textId="77777777">
        <w:trPr>
          <w:trHeight w:val="360"/>
        </w:trPr>
        <w:tc>
          <w:tcPr>
            <w:tcW w:w="9450" w:type="dxa"/>
            <w:tcBorders>
              <w:top w:val="nil"/>
              <w:left w:val="nil"/>
              <w:bottom w:val="nil"/>
              <w:right w:val="nil"/>
            </w:tcBorders>
          </w:tcPr>
          <w:p w14:paraId="4B9A82C1"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21</w:t>
            </w:r>
            <w:r>
              <w:rPr>
                <w:rFonts w:ascii="Microsoft YaHei" w:eastAsia="Microsoft YaHei" w:hAnsi="Microsoft YaHei" w:cs="Microsoft YaHei"/>
                <w:color w:val="333333"/>
                <w:sz w:val="20"/>
                <w:szCs w:val="20"/>
              </w:rPr>
              <w:t>：オープンソース企業は、オープンソースプロジェクトを利用しながらコミュニティに還元しないクラウドベンダーとの競争に直面しているか</w:t>
            </w:r>
          </w:p>
        </w:tc>
      </w:tr>
      <w:tr w:rsidR="004D63E1" w14:paraId="539DC93E" w14:textId="77777777">
        <w:trPr>
          <w:trHeight w:val="1935"/>
        </w:trPr>
        <w:tc>
          <w:tcPr>
            <w:tcW w:w="9450" w:type="dxa"/>
            <w:tcBorders>
              <w:top w:val="nil"/>
              <w:left w:val="nil"/>
              <w:bottom w:val="nil"/>
              <w:right w:val="nil"/>
            </w:tcBorders>
          </w:tcPr>
          <w:p w14:paraId="16DDBCB9"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824E891" wp14:editId="6AFAF936">
                  <wp:extent cx="2628900" cy="1819275"/>
                  <wp:effectExtent l="0" t="0" r="0" b="0"/>
                  <wp:docPr id="27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7"/>
                          <a:srcRect/>
                          <a:stretch>
                            <a:fillRect/>
                          </a:stretch>
                        </pic:blipFill>
                        <pic:spPr>
                          <a:xfrm>
                            <a:off x="0" y="0"/>
                            <a:ext cx="2628900" cy="1819275"/>
                          </a:xfrm>
                          <a:prstGeom prst="rect">
                            <a:avLst/>
                          </a:prstGeom>
                          <a:ln/>
                        </pic:spPr>
                      </pic:pic>
                    </a:graphicData>
                  </a:graphic>
                </wp:inline>
              </w:drawing>
            </w:r>
          </w:p>
        </w:tc>
      </w:tr>
      <w:tr w:rsidR="004D63E1" w14:paraId="5817674C" w14:textId="77777777">
        <w:trPr>
          <w:trHeight w:val="300"/>
        </w:trPr>
        <w:tc>
          <w:tcPr>
            <w:tcW w:w="9450" w:type="dxa"/>
            <w:tcBorders>
              <w:top w:val="nil"/>
              <w:left w:val="nil"/>
              <w:bottom w:val="nil"/>
              <w:right w:val="nil"/>
            </w:tcBorders>
          </w:tcPr>
          <w:p w14:paraId="673E322A"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r>
              <w:rPr>
                <w:rFonts w:ascii="Microsoft YaHei" w:eastAsia="Microsoft YaHei" w:hAnsi="Microsoft YaHei" w:cs="Microsoft YaHei"/>
                <w:color w:val="333333"/>
                <w:sz w:val="18"/>
                <w:szCs w:val="18"/>
              </w:rPr>
              <w:t>VansonBourne</w:t>
            </w:r>
            <w:r>
              <w:rPr>
                <w:rFonts w:ascii="Microsoft YaHei" w:eastAsia="Microsoft YaHei" w:hAnsi="Microsoft YaHei" w:cs="Microsoft YaHei"/>
                <w:color w:val="333333"/>
                <w:sz w:val="18"/>
                <w:szCs w:val="18"/>
              </w:rPr>
              <w:t>、云启资本</w:t>
            </w:r>
          </w:p>
        </w:tc>
      </w:tr>
    </w:tbl>
    <w:p w14:paraId="14E2B9FC" w14:textId="77777777" w:rsidR="004D63E1" w:rsidRDefault="001F21D8">
      <w:pPr>
        <w:numPr>
          <w:ilvl w:val="0"/>
          <w:numId w:val="26"/>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この問題をめぐる議論の一例として、</w:t>
      </w:r>
      <w:r>
        <w:rPr>
          <w:rFonts w:ascii="Microsoft YaHei" w:eastAsia="Microsoft YaHei" w:hAnsi="Microsoft YaHei" w:cs="Microsoft YaHei"/>
          <w:color w:val="333333"/>
          <w:sz w:val="22"/>
        </w:rPr>
        <w:t>Amazon Web Services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社が所有する検索・データ分析エンジン「</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OpenCore</w:t>
      </w:r>
      <w:r>
        <w:rPr>
          <w:rFonts w:ascii="Microsoft YaHei" w:eastAsia="Microsoft YaHei" w:hAnsi="Microsoft YaHei" w:cs="Microsoft YaHei"/>
          <w:color w:val="333333"/>
          <w:sz w:val="22"/>
        </w:rPr>
        <w:t>のビジネスモデルを採用しており、</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はその下流に「</w:t>
      </w:r>
      <w:r>
        <w:rPr>
          <w:rFonts w:ascii="Microsoft YaHei" w:eastAsia="Microsoft YaHei" w:hAnsi="Microsoft YaHei" w:cs="Microsoft YaHei"/>
          <w:color w:val="333333"/>
          <w:sz w:val="22"/>
        </w:rPr>
        <w:t>OpenDistro for Elasticsearch</w:t>
      </w:r>
      <w:r>
        <w:rPr>
          <w:rFonts w:ascii="Microsoft YaHei" w:eastAsia="Microsoft YaHei" w:hAnsi="Microsoft YaHei" w:cs="Microsoft YaHei"/>
          <w:color w:val="333333"/>
          <w:sz w:val="22"/>
        </w:rPr>
        <w:t>」というディストリビューションを開設しています。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社は、</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を、主に</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ホスティングサービスへの対抗として、</w:t>
      </w:r>
      <w:r>
        <w:rPr>
          <w:rFonts w:ascii="Microsoft YaHei" w:eastAsia="Microsoft YaHei" w:hAnsi="Microsoft YaHei" w:cs="Microsoft YaHei"/>
          <w:color w:val="333333"/>
          <w:sz w:val="22"/>
        </w:rPr>
        <w:t>Serv</w:t>
      </w:r>
      <w:r>
        <w:rPr>
          <w:rFonts w:ascii="Microsoft YaHei" w:eastAsia="Microsoft YaHei" w:hAnsi="Microsoft YaHei" w:cs="Microsoft YaHei"/>
          <w:color w:val="333333"/>
          <w:sz w:val="22"/>
        </w:rPr>
        <w:t>er Side Public License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のデュアルライセンスに変更しようとしていることを発表した。これを受けて</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の「真の」オープンソースブランチとして</w:t>
      </w:r>
      <w:r>
        <w:rPr>
          <w:rFonts w:ascii="Microsoft YaHei" w:eastAsia="Microsoft YaHei" w:hAnsi="Microsoft YaHei" w:cs="Microsoft YaHei"/>
          <w:color w:val="333333"/>
          <w:sz w:val="22"/>
        </w:rPr>
        <w:t>OpenSearch</w:t>
      </w:r>
      <w:r>
        <w:rPr>
          <w:rFonts w:ascii="Microsoft YaHei" w:eastAsia="Microsoft YaHei" w:hAnsi="Microsoft YaHei" w:cs="Microsoft YaHei"/>
          <w:color w:val="333333"/>
          <w:sz w:val="22"/>
        </w:rPr>
        <w:t>の設立を発表し、契約変更前の</w:t>
      </w:r>
      <w:r>
        <w:rPr>
          <w:rFonts w:ascii="Microsoft YaHei" w:eastAsia="Microsoft YaHei" w:hAnsi="Microsoft YaHei" w:cs="Microsoft YaHei"/>
          <w:color w:val="333333"/>
          <w:sz w:val="22"/>
        </w:rPr>
        <w:t>Elastic search</w:t>
      </w:r>
      <w:r>
        <w:rPr>
          <w:rFonts w:ascii="Microsoft YaHei" w:eastAsia="Microsoft YaHei" w:hAnsi="Microsoft YaHei" w:cs="Microsoft YaHei"/>
          <w:color w:val="333333"/>
          <w:sz w:val="22"/>
        </w:rPr>
        <w:t>の最終バージョンである</w:t>
      </w:r>
      <w:r>
        <w:rPr>
          <w:rFonts w:ascii="Microsoft YaHei" w:eastAsia="Microsoft YaHei" w:hAnsi="Microsoft YaHei" w:cs="Microsoft YaHei"/>
          <w:color w:val="333333"/>
          <w:sz w:val="22"/>
        </w:rPr>
        <w:t>7.10</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OpenSearch</w:t>
      </w:r>
      <w:r>
        <w:rPr>
          <w:rFonts w:ascii="Microsoft YaHei" w:eastAsia="Microsoft YaHei" w:hAnsi="Microsoft YaHei" w:cs="Microsoft YaHei"/>
          <w:color w:val="333333"/>
          <w:sz w:val="22"/>
        </w:rPr>
        <w:t>に直接フォークし、オープンソースライセンスは引き続き</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を使用することにしました。</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社のライセンス変更を巡っ</w:t>
      </w:r>
      <w:r>
        <w:rPr>
          <w:rFonts w:ascii="Microsoft YaHei" w:eastAsia="Microsoft YaHei" w:hAnsi="Microsoft YaHei" w:cs="Microsoft YaHei"/>
          <w:color w:val="333333"/>
          <w:sz w:val="22"/>
        </w:rPr>
        <w:t>ては、業界内でも意見が分かれており、ソフトウェアへの貢献を保護するための合理的な方法であると主張する人もいれば、</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社がオープンソースの原則に反し、事実上のクローズドソース化を進めていると主張する人もいます。</w:t>
      </w:r>
    </w:p>
    <w:p w14:paraId="5905B730" w14:textId="77777777" w:rsidR="004D63E1" w:rsidRDefault="004D63E1">
      <w:pPr>
        <w:spacing w:before="60" w:after="60" w:line="312" w:lineRule="auto"/>
        <w:ind w:left="420"/>
        <w:rPr>
          <w:rFonts w:ascii="Microsoft YaHei" w:eastAsia="Microsoft YaHei" w:hAnsi="Microsoft YaHei" w:cs="Microsoft YaHei"/>
          <w:color w:val="333333"/>
          <w:sz w:val="22"/>
        </w:rPr>
      </w:pPr>
    </w:p>
    <w:tbl>
      <w:tblPr>
        <w:tblStyle w:val="afc"/>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10BEAD4C" w14:textId="77777777">
        <w:trPr>
          <w:trHeight w:val="360"/>
        </w:trPr>
        <w:tc>
          <w:tcPr>
            <w:tcW w:w="9795" w:type="dxa"/>
            <w:tcBorders>
              <w:top w:val="nil"/>
              <w:left w:val="nil"/>
              <w:bottom w:val="nil"/>
              <w:right w:val="nil"/>
            </w:tcBorders>
          </w:tcPr>
          <w:p w14:paraId="4B518095"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Elastic</w:t>
            </w:r>
            <w:r>
              <w:rPr>
                <w:rFonts w:ascii="Microsoft YaHei" w:eastAsia="Microsoft YaHei" w:hAnsi="Microsoft YaHei" w:cs="Microsoft YaHei"/>
                <w:color w:val="333333"/>
                <w:sz w:val="20"/>
                <w:szCs w:val="20"/>
              </w:rPr>
              <w:t>と</w:t>
            </w:r>
            <w:r>
              <w:rPr>
                <w:rFonts w:ascii="Microsoft YaHei" w:eastAsia="Microsoft YaHei" w:hAnsi="Microsoft YaHei" w:cs="Microsoft YaHei"/>
                <w:color w:val="333333"/>
                <w:sz w:val="20"/>
                <w:szCs w:val="20"/>
              </w:rPr>
              <w:t>AWS</w:t>
            </w:r>
            <w:r>
              <w:rPr>
                <w:rFonts w:ascii="Microsoft YaHei" w:eastAsia="Microsoft YaHei" w:hAnsi="Microsoft YaHei" w:cs="Microsoft YaHei"/>
                <w:color w:val="333333"/>
                <w:sz w:val="20"/>
                <w:szCs w:val="20"/>
              </w:rPr>
              <w:t>の戦い</w:t>
            </w:r>
          </w:p>
        </w:tc>
      </w:tr>
      <w:tr w:rsidR="004D63E1" w14:paraId="05898395" w14:textId="77777777">
        <w:trPr>
          <w:trHeight w:val="1725"/>
        </w:trPr>
        <w:tc>
          <w:tcPr>
            <w:tcW w:w="9795" w:type="dxa"/>
            <w:tcBorders>
              <w:top w:val="nil"/>
              <w:left w:val="nil"/>
              <w:bottom w:val="nil"/>
              <w:right w:val="nil"/>
            </w:tcBorders>
          </w:tcPr>
          <w:p w14:paraId="7E0AF5ED"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39377418" wp14:editId="1F6D90B7">
                  <wp:extent cx="6219825" cy="1518307"/>
                  <wp:effectExtent l="0" t="0" r="0" b="0"/>
                  <wp:docPr id="1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8"/>
                          <a:srcRect/>
                          <a:stretch>
                            <a:fillRect/>
                          </a:stretch>
                        </pic:blipFill>
                        <pic:spPr>
                          <a:xfrm>
                            <a:off x="0" y="0"/>
                            <a:ext cx="6219825" cy="1518307"/>
                          </a:xfrm>
                          <a:prstGeom prst="rect">
                            <a:avLst/>
                          </a:prstGeom>
                          <a:ln/>
                        </pic:spPr>
                      </pic:pic>
                    </a:graphicData>
                  </a:graphic>
                </wp:inline>
              </w:drawing>
            </w:r>
          </w:p>
        </w:tc>
      </w:tr>
      <w:tr w:rsidR="004D63E1" w14:paraId="43578BD9" w14:textId="77777777">
        <w:trPr>
          <w:trHeight w:val="300"/>
        </w:trPr>
        <w:tc>
          <w:tcPr>
            <w:tcW w:w="9795" w:type="dxa"/>
            <w:tcBorders>
              <w:top w:val="nil"/>
              <w:left w:val="nil"/>
              <w:bottom w:val="nil"/>
              <w:right w:val="nil"/>
            </w:tcBorders>
          </w:tcPr>
          <w:p w14:paraId="07898F9F"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出典：公開情報、云启资本</w:t>
            </w:r>
          </w:p>
        </w:tc>
      </w:tr>
    </w:tbl>
    <w:p w14:paraId="109CC972"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ソフトウェアベンダーがクラウド事業者に対抗する手段として、ライセンス制限のレベルを変更することには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つの側面があります。クラウドプロバイダーの脅威から身を守るために、ほとんどのオープンソース企業はライセンス制限の変更を選択しました。例えば、</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Redis Source Available License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RSAL</w:t>
      </w:r>
      <w:r>
        <w:rPr>
          <w:rFonts w:ascii="Microsoft YaHei" w:eastAsia="Microsoft YaHei" w:hAnsi="Microsoft YaHei" w:cs="Microsoft YaHei"/>
          <w:color w:val="333333"/>
          <w:sz w:val="22"/>
        </w:rPr>
        <w:t>）という新しいライセンスを作成しました。オープンソースの大企業である</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も、独自のオーダーメイドライセンスに移行しています。しかし、これらの変</w:t>
      </w:r>
      <w:r>
        <w:rPr>
          <w:rFonts w:ascii="Microsoft YaHei" w:eastAsia="Microsoft YaHei" w:hAnsi="Microsoft YaHei" w:cs="Microsoft YaHei"/>
          <w:color w:val="333333"/>
          <w:sz w:val="22"/>
        </w:rPr>
        <w:t>更は、ベンダーだけでなく、オープンソースコミュニティにとっても議論の的となっています。</w:t>
      </w:r>
    </w:p>
    <w:p w14:paraId="69E8C412" w14:textId="77777777" w:rsidR="004D63E1" w:rsidRDefault="004D63E1">
      <w:pPr>
        <w:spacing w:before="60" w:after="60" w:line="312" w:lineRule="auto"/>
        <w:rPr>
          <w:rFonts w:ascii="Microsoft YaHei" w:eastAsia="Microsoft YaHei" w:hAnsi="Microsoft YaHei" w:cs="Microsoft YaHei"/>
          <w:color w:val="333333"/>
          <w:sz w:val="22"/>
        </w:rPr>
      </w:pPr>
    </w:p>
    <w:p w14:paraId="21B6E672"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へのインタビューでは、ライセンス制限を変更することで、企業にとってメリットがあるという意見もありました。例えば、オープンソース企業が成果を保護することができれば、より多くのリソースを開発に投資するインセンティブを得ることができます。他にも、オープンソース市場の成長を促す、利益を増やすなどのメリットがあります。</w:t>
      </w:r>
    </w:p>
    <w:p w14:paraId="00B35937" w14:textId="77777777" w:rsidR="004D63E1" w:rsidRDefault="004D63E1">
      <w:pPr>
        <w:spacing w:before="60" w:after="60" w:line="312" w:lineRule="auto"/>
        <w:ind w:left="420"/>
        <w:rPr>
          <w:rFonts w:ascii="Microsoft YaHei" w:eastAsia="Microsoft YaHei" w:hAnsi="Microsoft YaHei" w:cs="Microsoft YaHei"/>
          <w:color w:val="333333"/>
          <w:sz w:val="22"/>
        </w:rPr>
      </w:pPr>
    </w:p>
    <w:tbl>
      <w:tblPr>
        <w:tblStyle w:val="afd"/>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6C6CEC80" w14:textId="77777777">
        <w:trPr>
          <w:trHeight w:val="360"/>
        </w:trPr>
        <w:tc>
          <w:tcPr>
            <w:tcW w:w="9450" w:type="dxa"/>
            <w:tcBorders>
              <w:top w:val="nil"/>
              <w:left w:val="nil"/>
              <w:bottom w:val="nil"/>
              <w:right w:val="nil"/>
            </w:tcBorders>
          </w:tcPr>
          <w:p w14:paraId="7B72567D"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23</w:t>
            </w:r>
            <w:r>
              <w:rPr>
                <w:rFonts w:ascii="Microsoft YaHei" w:eastAsia="Microsoft YaHei" w:hAnsi="Microsoft YaHei" w:cs="Microsoft YaHei"/>
                <w:color w:val="333333"/>
                <w:sz w:val="20"/>
                <w:szCs w:val="20"/>
              </w:rPr>
              <w:t>：オープンソースソフトウェア企業にとってのライセンス変更のメリット</w:t>
            </w:r>
          </w:p>
        </w:tc>
      </w:tr>
      <w:tr w:rsidR="004D63E1" w14:paraId="5868BB6F" w14:textId="77777777">
        <w:trPr>
          <w:trHeight w:val="1410"/>
        </w:trPr>
        <w:tc>
          <w:tcPr>
            <w:tcW w:w="9450" w:type="dxa"/>
            <w:tcBorders>
              <w:top w:val="nil"/>
              <w:left w:val="nil"/>
              <w:bottom w:val="nil"/>
              <w:right w:val="nil"/>
            </w:tcBorders>
          </w:tcPr>
          <w:p w14:paraId="29B9CFE1"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95587B5" wp14:editId="714412AD">
                  <wp:extent cx="5305425" cy="1114425"/>
                  <wp:effectExtent l="0" t="0" r="0" b="0"/>
                  <wp:docPr id="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9"/>
                          <a:srcRect/>
                          <a:stretch>
                            <a:fillRect/>
                          </a:stretch>
                        </pic:blipFill>
                        <pic:spPr>
                          <a:xfrm>
                            <a:off x="0" y="0"/>
                            <a:ext cx="5305425" cy="1114425"/>
                          </a:xfrm>
                          <a:prstGeom prst="rect">
                            <a:avLst/>
                          </a:prstGeom>
                          <a:ln/>
                        </pic:spPr>
                      </pic:pic>
                    </a:graphicData>
                  </a:graphic>
                </wp:inline>
              </w:drawing>
            </w:r>
          </w:p>
        </w:tc>
      </w:tr>
      <w:tr w:rsidR="004D63E1" w14:paraId="1A15B26B" w14:textId="77777777">
        <w:trPr>
          <w:trHeight w:val="300"/>
        </w:trPr>
        <w:tc>
          <w:tcPr>
            <w:tcW w:w="9450" w:type="dxa"/>
            <w:tcBorders>
              <w:top w:val="nil"/>
              <w:left w:val="nil"/>
              <w:bottom w:val="nil"/>
              <w:right w:val="nil"/>
            </w:tcBorders>
          </w:tcPr>
          <w:p w14:paraId="44EB8337"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lastRenderedPageBreak/>
              <w:t>出所：</w:t>
            </w:r>
            <w:r>
              <w:rPr>
                <w:rFonts w:ascii="Microsoft YaHei" w:eastAsia="Microsoft YaHei" w:hAnsi="Microsoft YaHei" w:cs="Microsoft YaHei"/>
                <w:color w:val="333333"/>
                <w:sz w:val="18"/>
                <w:szCs w:val="18"/>
              </w:rPr>
              <w:t>VansonBourne</w:t>
            </w:r>
            <w:r>
              <w:rPr>
                <w:rFonts w:ascii="Microsoft YaHei" w:eastAsia="Microsoft YaHei" w:hAnsi="Microsoft YaHei" w:cs="Microsoft YaHei"/>
                <w:color w:val="333333"/>
                <w:sz w:val="18"/>
                <w:szCs w:val="18"/>
              </w:rPr>
              <w:t>、云启资本</w:t>
            </w:r>
          </w:p>
        </w:tc>
      </w:tr>
    </w:tbl>
    <w:p w14:paraId="4D6A79C1"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ードライセンスの変更は、パブリッククラウド企業への対策としては有効ですが、一方でオープンソースに貢献し、意図したとおりに利用したいと考えている人々に悪影響を及ぼします。必然的に、コミュニティ元の</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企業だけが</w:t>
      </w:r>
      <w:r>
        <w:rPr>
          <w:rFonts w:ascii="Microsoft YaHei" w:eastAsia="Microsoft YaHei" w:hAnsi="Microsoft YaHei" w:cs="Microsoft YaHei"/>
          <w:color w:val="333333"/>
          <w:sz w:val="22"/>
        </w:rPr>
        <w:t>利用可能なソースライセンスに移行することで、コストが増加し、ライセンスロックインを助長することになり、オープンソースの目的である「オープンであること」が損なわれることになります。これに加えて、ライセンスの変更は、フォークを助長し、イノベーションを阻害し、クラウドサービスの市場に悪影響を及ぼすというデメリットもあります。</w:t>
      </w:r>
    </w:p>
    <w:p w14:paraId="08CDB483"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e"/>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6C6E7DB" w14:textId="77777777">
        <w:trPr>
          <w:trHeight w:val="360"/>
        </w:trPr>
        <w:tc>
          <w:tcPr>
            <w:tcW w:w="9450" w:type="dxa"/>
            <w:tcBorders>
              <w:top w:val="nil"/>
              <w:left w:val="nil"/>
              <w:bottom w:val="nil"/>
              <w:right w:val="nil"/>
            </w:tcBorders>
          </w:tcPr>
          <w:p w14:paraId="5692BF6F"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24</w:t>
            </w:r>
            <w:r>
              <w:rPr>
                <w:rFonts w:ascii="Microsoft YaHei" w:eastAsia="Microsoft YaHei" w:hAnsi="Microsoft YaHei" w:cs="Microsoft YaHei"/>
                <w:color w:val="333333"/>
                <w:sz w:val="20"/>
                <w:szCs w:val="20"/>
              </w:rPr>
              <w:t>：オープンソースソフトウェア企業にとってのライセンス変更のデメリット</w:t>
            </w:r>
          </w:p>
        </w:tc>
      </w:tr>
      <w:tr w:rsidR="004D63E1" w14:paraId="14F9C22C" w14:textId="77777777">
        <w:trPr>
          <w:trHeight w:val="1455"/>
        </w:trPr>
        <w:tc>
          <w:tcPr>
            <w:tcW w:w="9450" w:type="dxa"/>
            <w:tcBorders>
              <w:top w:val="nil"/>
              <w:left w:val="nil"/>
              <w:bottom w:val="nil"/>
              <w:right w:val="nil"/>
            </w:tcBorders>
          </w:tcPr>
          <w:p w14:paraId="27B990EE"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B8D7493" wp14:editId="5CBE23D0">
                  <wp:extent cx="4772025" cy="1409700"/>
                  <wp:effectExtent l="0" t="0" r="0" b="0"/>
                  <wp:docPr id="1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0"/>
                          <a:srcRect/>
                          <a:stretch>
                            <a:fillRect/>
                          </a:stretch>
                        </pic:blipFill>
                        <pic:spPr>
                          <a:xfrm>
                            <a:off x="0" y="0"/>
                            <a:ext cx="4772025" cy="1409700"/>
                          </a:xfrm>
                          <a:prstGeom prst="rect">
                            <a:avLst/>
                          </a:prstGeom>
                          <a:ln/>
                        </pic:spPr>
                      </pic:pic>
                    </a:graphicData>
                  </a:graphic>
                </wp:inline>
              </w:drawing>
            </w:r>
          </w:p>
        </w:tc>
      </w:tr>
      <w:tr w:rsidR="004D63E1" w14:paraId="679BFCCA" w14:textId="77777777">
        <w:trPr>
          <w:trHeight w:val="300"/>
        </w:trPr>
        <w:tc>
          <w:tcPr>
            <w:tcW w:w="9450" w:type="dxa"/>
            <w:tcBorders>
              <w:top w:val="nil"/>
              <w:left w:val="nil"/>
              <w:bottom w:val="nil"/>
              <w:right w:val="nil"/>
            </w:tcBorders>
          </w:tcPr>
          <w:p w14:paraId="4C9ABEF1"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r>
              <w:rPr>
                <w:rFonts w:ascii="Microsoft YaHei" w:eastAsia="Microsoft YaHei" w:hAnsi="Microsoft YaHei" w:cs="Microsoft YaHei"/>
                <w:color w:val="333333"/>
                <w:sz w:val="18"/>
                <w:szCs w:val="18"/>
              </w:rPr>
              <w:t>VansonBourne</w:t>
            </w:r>
            <w:r>
              <w:rPr>
                <w:rFonts w:ascii="Microsoft YaHei" w:eastAsia="Microsoft YaHei" w:hAnsi="Microsoft YaHei" w:cs="Microsoft YaHei"/>
                <w:color w:val="333333"/>
                <w:sz w:val="18"/>
                <w:szCs w:val="18"/>
              </w:rPr>
              <w:t>、云启资本</w:t>
            </w:r>
          </w:p>
        </w:tc>
      </w:tr>
    </w:tbl>
    <w:p w14:paraId="663DB808"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ベンダーは、製品の差別化を強化し、コラボレーションのためにクラウド・プロバイダーを積極的に取り入れるべきである。オープンソースソフトウェア企業とクラウドベンダーの競争は、コードを取り合うものでなく、コミュニティの大きさが勝利条件になります。独立したオープンソースソフトウェア企業に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大きな競争上の優位性があります。それは、企業のお客様がベンダーロックインを望まないこと、ユーザーがコードを書いた人からのソフトウェアやサービスを購入することを好むこと、そしてクラウドベンダーが</w:t>
      </w:r>
      <w:r>
        <w:rPr>
          <w:rFonts w:ascii="Microsoft YaHei" w:eastAsia="Microsoft YaHei" w:hAnsi="Microsoft YaHei" w:cs="Microsoft YaHei"/>
          <w:color w:val="333333"/>
          <w:sz w:val="22"/>
        </w:rPr>
        <w:t>オープンソース企業のような専門知識を持っていないことです。まず、企業のお客様はベンダーロックインを望みません。クラウドベンダーのホステッドサービスを適用して、対応するすべてのデータをそのプラットフォーム上でホストすると、相対的に大きな転送コストがかかり、ベンダーロックインが発生します。この点で、オープンソース</w:t>
      </w:r>
      <w:r>
        <w:rPr>
          <w:rFonts w:ascii="Microsoft YaHei" w:eastAsia="Microsoft YaHei" w:hAnsi="Microsoft YaHei" w:cs="Microsoft YaHei"/>
          <w:color w:val="333333"/>
          <w:sz w:val="22"/>
        </w:rPr>
        <w:lastRenderedPageBreak/>
        <w:t>はベンダーロックインを避けることができ、企業ユーザーに好まれています。次に、ソフトウェアのユーザーは、コードを書いた会社の製品を購入する可能性が高い。オープンソースコミュニティの生みの親でありリーダーで</w:t>
      </w:r>
      <w:r>
        <w:rPr>
          <w:rFonts w:ascii="Microsoft YaHei" w:eastAsia="Microsoft YaHei" w:hAnsi="Microsoft YaHei" w:cs="Microsoft YaHei"/>
          <w:color w:val="333333"/>
          <w:sz w:val="22"/>
        </w:rPr>
        <w:t>あるソフトウェアユーザーは、オープンソースソフトウェア企業をより信頼し、クラウドベンダーからではなく、オープンソースソフトウェア企業からソフトウェアを購入する傾向があります。繰り返しになりますが、オープンソースソフトウェアの会社には、それぞれのノウハウがあります。オープンソースソフトウェア企業は、ソフトウェアやサービスを改善するために多くの開発者を集めることができ、これらの開発者はクラウドベンダーのチームが持っていない多くのスキルを持っていることが多い。</w:t>
      </w:r>
    </w:p>
    <w:p w14:paraId="68CA0543" w14:textId="77777777" w:rsidR="004D63E1" w:rsidRDefault="004D63E1">
      <w:pPr>
        <w:spacing w:before="60" w:after="60" w:line="312" w:lineRule="auto"/>
        <w:ind w:left="1440" w:firstLine="360"/>
        <w:rPr>
          <w:rFonts w:ascii="Microsoft YaHei" w:eastAsia="Microsoft YaHei" w:hAnsi="Microsoft YaHei" w:cs="Microsoft YaHei"/>
          <w:color w:val="333333"/>
          <w:sz w:val="22"/>
        </w:rPr>
      </w:pPr>
    </w:p>
    <w:p w14:paraId="2938CCEF"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実際には、クラウドとオープンソースは「ゼロサム・ゲ</w:t>
      </w:r>
      <w:r>
        <w:rPr>
          <w:rFonts w:ascii="Microsoft YaHei" w:eastAsia="Microsoft YaHei" w:hAnsi="Microsoft YaHei" w:cs="Microsoft YaHei"/>
          <w:color w:val="333333"/>
          <w:sz w:val="22"/>
        </w:rPr>
        <w:t>ーム」ではなく、相互に強化し合うパートナーシップとなり得ます。クラウドは、オープンソース・ソフトウェアにとって新たな機会となります。オープンソース製品の特性自体がクラウドに適しており、クラウドはこれらのオープンソースソフトウェアの新しいビジネスモデルの構築に役立ちます。クラウドコンピューティングは、基本ソフトウェア間や企業間で差別化がなされすぎているという問題を解決し、オープンソースソフトウェアの品質特性とクラウドコンピューティングを組み合わせることで、ビジネス価値を効率的に実現することができ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の創業者である黄东旭氏は、オープンソースを大規模に実現するにはクラウドが唯一の方法であるとの見解を示しています。良いビジネスはスケーラブルであるべきだが、従来のオープンソースのビジネスモデルでは、人の介在（営業／プリセールス／ポストセールス・デリバリーなど）が必要であり、人が介在するビジネスはスケールしないと指摘しています。クラウドの本質は、ユーザーが必要に応じて購入するリソースのレンタル（</w:t>
      </w:r>
      <w:r>
        <w:rPr>
          <w:rFonts w:ascii="Microsoft YaHei" w:eastAsia="Microsoft YaHei" w:hAnsi="Microsoft YaHei" w:cs="Microsoft YaHei"/>
          <w:color w:val="333333"/>
          <w:sz w:val="22"/>
        </w:rPr>
        <w:t>Hosting</w:t>
      </w:r>
      <w:r>
        <w:rPr>
          <w:rFonts w:ascii="Microsoft YaHei" w:eastAsia="Microsoft YaHei" w:hAnsi="Microsoft YaHei" w:cs="Microsoft YaHei"/>
          <w:color w:val="333333"/>
          <w:sz w:val="22"/>
        </w:rPr>
        <w:t>）であり、オープンソースのスケーラビリティを可能にしています。</w:t>
      </w:r>
    </w:p>
    <w:p w14:paraId="031AAE64" w14:textId="77777777" w:rsidR="004D63E1" w:rsidRDefault="004D63E1">
      <w:pPr>
        <w:spacing w:before="60" w:after="60" w:line="312" w:lineRule="auto"/>
        <w:ind w:left="2220"/>
        <w:rPr>
          <w:rFonts w:ascii="Microsoft YaHei" w:eastAsia="Microsoft YaHei" w:hAnsi="Microsoft YaHei" w:cs="Microsoft YaHei"/>
          <w:color w:val="333333"/>
          <w:sz w:val="22"/>
        </w:rPr>
      </w:pPr>
    </w:p>
    <w:p w14:paraId="31A0E355"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オープンソースソフトウェアベンダーは、製品の差別化を強化する必要があります。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オープンソース製品が複雑化すると、クラウドサービス事業者は単純なパッケージ販売ができなくなり、オープンソースソフトウェアベンダーとの連携が必要になります。クラウドベンダーは、その基盤となるエコシステム全体の育成を行うことができます。クラウド、オープンソ</w:t>
      </w:r>
      <w:r>
        <w:rPr>
          <w:rFonts w:ascii="Microsoft YaHei" w:eastAsia="Microsoft YaHei" w:hAnsi="Microsoft YaHei" w:cs="Microsoft YaHei"/>
          <w:color w:val="333333"/>
          <w:sz w:val="22"/>
        </w:rPr>
        <w:lastRenderedPageBreak/>
        <w:t>ース、コミュニティの間にエコシステムが形成され、ポジティブな影響を与えることができます。</w:t>
      </w:r>
    </w:p>
    <w:p w14:paraId="043E05C8"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5A70823A" w14:textId="77777777" w:rsidR="004D63E1" w:rsidRDefault="001F21D8">
      <w:pPr>
        <w:pStyle w:val="2"/>
        <w:rPr>
          <w:rFonts w:ascii="Microsoft YaHei" w:eastAsia="Microsoft YaHei" w:hAnsi="Microsoft YaHei" w:cs="Microsoft YaHei"/>
        </w:rPr>
      </w:pPr>
      <w:bookmarkStart w:id="141" w:name="_heading=h.499gopgmtreh" w:colFirst="0" w:colLast="0"/>
      <w:bookmarkEnd w:id="141"/>
      <w:r>
        <w:rPr>
          <w:rFonts w:ascii="Microsoft YaHei" w:eastAsia="Microsoft YaHei" w:hAnsi="Microsoft YaHei" w:cs="Microsoft YaHei"/>
        </w:rPr>
        <w:t>4.</w:t>
      </w:r>
      <w:r>
        <w:rPr>
          <w:rFonts w:ascii="Microsoft YaHei" w:eastAsia="Microsoft YaHei" w:hAnsi="Microsoft YaHei" w:cs="Microsoft YaHei"/>
        </w:rPr>
        <w:t>投資</w:t>
      </w:r>
      <w:r>
        <w:rPr>
          <w:rFonts w:ascii="Microsoft YaHei" w:eastAsia="Microsoft YaHei" w:hAnsi="Microsoft YaHei" w:cs="Microsoft YaHei"/>
        </w:rPr>
        <w:t xml:space="preserve"> - </w:t>
      </w:r>
      <w:r>
        <w:rPr>
          <w:rFonts w:ascii="Microsoft YaHei" w:eastAsia="Microsoft YaHei" w:hAnsi="Microsoft YaHei" w:cs="Microsoft YaHei"/>
        </w:rPr>
        <w:t>次のオープンソース・ユニコーンを見つける方法</w:t>
      </w:r>
    </w:p>
    <w:p w14:paraId="2940CA3B" w14:textId="77777777" w:rsidR="004D63E1" w:rsidRDefault="001F21D8">
      <w:pPr>
        <w:pStyle w:val="3"/>
        <w:rPr>
          <w:rFonts w:ascii="Microsoft YaHei" w:eastAsia="Microsoft YaHei" w:hAnsi="Microsoft YaHei" w:cs="Microsoft YaHei"/>
        </w:rPr>
      </w:pPr>
      <w:bookmarkStart w:id="142" w:name="_heading=h.4h6qfg2qe2gq" w:colFirst="0" w:colLast="0"/>
      <w:bookmarkEnd w:id="142"/>
      <w:r>
        <w:rPr>
          <w:rFonts w:ascii="Microsoft YaHei" w:eastAsia="Microsoft YaHei" w:hAnsi="Microsoft YaHei" w:cs="Microsoft YaHei"/>
        </w:rPr>
        <w:t xml:space="preserve">4.1 </w:t>
      </w:r>
      <w:r>
        <w:rPr>
          <w:rFonts w:ascii="Microsoft YaHei" w:eastAsia="Microsoft YaHei" w:hAnsi="Microsoft YaHei" w:cs="Microsoft YaHei"/>
        </w:rPr>
        <w:t>成功した商用オープンソ</w:t>
      </w:r>
      <w:r>
        <w:rPr>
          <w:rFonts w:ascii="Microsoft YaHei" w:eastAsia="Microsoft YaHei" w:hAnsi="Microsoft YaHei" w:cs="Microsoft YaHei"/>
        </w:rPr>
        <w:t>ースプロジェクトの判断基準</w:t>
      </w:r>
    </w:p>
    <w:p w14:paraId="359B072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607C5A8C" w14:textId="77777777">
        <w:trPr>
          <w:trHeight w:val="450"/>
        </w:trPr>
        <w:tc>
          <w:tcPr>
            <w:tcW w:w="9360" w:type="dxa"/>
            <w:tcBorders>
              <w:top w:val="nil"/>
              <w:left w:val="nil"/>
              <w:bottom w:val="nil"/>
              <w:right w:val="nil"/>
            </w:tcBorders>
          </w:tcPr>
          <w:p w14:paraId="176D8B0E"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25</w:t>
            </w:r>
            <w:r>
              <w:rPr>
                <w:rFonts w:ascii="Microsoft YaHei" w:eastAsia="Microsoft YaHei" w:hAnsi="Microsoft YaHei" w:cs="Microsoft YaHei"/>
                <w:color w:val="333333"/>
                <w:sz w:val="20"/>
                <w:szCs w:val="20"/>
              </w:rPr>
              <w:t>：異なるステージの投資家によるオープンソースプロジェクトの判断の要点</w:t>
            </w:r>
          </w:p>
        </w:tc>
      </w:tr>
      <w:tr w:rsidR="004D63E1" w14:paraId="32A7EB12" w14:textId="77777777">
        <w:trPr>
          <w:trHeight w:val="1995"/>
        </w:trPr>
        <w:tc>
          <w:tcPr>
            <w:tcW w:w="9360" w:type="dxa"/>
            <w:tcBorders>
              <w:top w:val="nil"/>
              <w:left w:val="nil"/>
              <w:bottom w:val="nil"/>
              <w:right w:val="nil"/>
            </w:tcBorders>
          </w:tcPr>
          <w:p w14:paraId="1DAA8B1F"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570B86F" wp14:editId="506033F2">
                  <wp:extent cx="5943600" cy="1467326"/>
                  <wp:effectExtent l="0" t="0" r="0" b="0"/>
                  <wp:docPr id="1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5943600" cy="1467326"/>
                          </a:xfrm>
                          <a:prstGeom prst="rect">
                            <a:avLst/>
                          </a:prstGeom>
                          <a:ln/>
                        </pic:spPr>
                      </pic:pic>
                    </a:graphicData>
                  </a:graphic>
                </wp:inline>
              </w:drawing>
            </w:r>
          </w:p>
        </w:tc>
      </w:tr>
      <w:tr w:rsidR="004D63E1" w14:paraId="4FDD310F" w14:textId="77777777">
        <w:trPr>
          <w:trHeight w:val="375"/>
        </w:trPr>
        <w:tc>
          <w:tcPr>
            <w:tcW w:w="9360" w:type="dxa"/>
            <w:tcBorders>
              <w:top w:val="nil"/>
              <w:left w:val="nil"/>
              <w:bottom w:val="nil"/>
              <w:right w:val="nil"/>
            </w:tcBorders>
          </w:tcPr>
          <w:p w14:paraId="6EF1DDF7"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73AFEEAD" w14:textId="77777777" w:rsidR="004D63E1" w:rsidRDefault="001F21D8">
      <w:pPr>
        <w:pStyle w:val="4"/>
        <w:rPr>
          <w:rFonts w:ascii="Microsoft YaHei" w:eastAsia="Microsoft YaHei" w:hAnsi="Microsoft YaHei" w:cs="Microsoft YaHei"/>
        </w:rPr>
      </w:pPr>
      <w:bookmarkStart w:id="143" w:name="_heading=h.p026iqbj56x6" w:colFirst="0" w:colLast="0"/>
      <w:bookmarkEnd w:id="143"/>
      <w:r>
        <w:rPr>
          <w:rFonts w:ascii="Microsoft YaHei" w:eastAsia="Microsoft YaHei" w:hAnsi="Microsoft YaHei" w:cs="Microsoft YaHei"/>
        </w:rPr>
        <w:t xml:space="preserve">4.1.1 </w:t>
      </w:r>
      <w:r>
        <w:rPr>
          <w:rFonts w:ascii="Microsoft YaHei" w:eastAsia="Microsoft YaHei" w:hAnsi="Microsoft YaHei" w:cs="Microsoft YaHei"/>
        </w:rPr>
        <w:t>コードの所有権と管理</w:t>
      </w:r>
      <w:r>
        <w:rPr>
          <w:rFonts w:ascii="Microsoft YaHei" w:eastAsia="Microsoft YaHei" w:hAnsi="Microsoft YaHei" w:cs="Microsoft YaHei"/>
        </w:rPr>
        <w:t xml:space="preserve"> - </w:t>
      </w:r>
      <w:r>
        <w:rPr>
          <w:rFonts w:ascii="Microsoft YaHei" w:eastAsia="Microsoft YaHei" w:hAnsi="Microsoft YaHei" w:cs="Microsoft YaHei"/>
        </w:rPr>
        <w:t>製品開発段階</w:t>
      </w:r>
    </w:p>
    <w:p w14:paraId="3F646812"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コードの所有権とコントロールを持つことは、プロジェクトの所有権、開発の自律性、知的財産権、そしてビジネスモデルの選択を持つことを意味します。</w:t>
      </w:r>
      <w:r>
        <w:rPr>
          <w:rFonts w:ascii="Microsoft YaHei" w:eastAsia="Microsoft YaHei" w:hAnsi="Microsoft YaHei" w:cs="Microsoft YaHei"/>
          <w:color w:val="333333"/>
          <w:sz w:val="22"/>
        </w:rPr>
        <w:t>オープンソース・ソフトウェアの商品化を成功させるためには、その背後にある商業企業が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社だけであることがベストです。これは歴史からの教訓で、</w:t>
      </w:r>
      <w:r>
        <w:rPr>
          <w:rFonts w:ascii="Microsoft YaHei" w:eastAsia="Microsoft YaHei" w:hAnsi="Microsoft YaHei" w:cs="Microsoft YaHei"/>
          <w:color w:val="333333"/>
          <w:sz w:val="22"/>
        </w:rPr>
        <w:t>Cloudera</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Hortonworks</w:t>
      </w:r>
      <w:r>
        <w:rPr>
          <w:rFonts w:ascii="Microsoft YaHei" w:eastAsia="Microsoft YaHei" w:hAnsi="Microsoft YaHei" w:cs="Microsoft YaHei"/>
          <w:color w:val="333333"/>
          <w:sz w:val="22"/>
        </w:rPr>
        <w:t>はともに</w:t>
      </w:r>
      <w:r>
        <w:rPr>
          <w:rFonts w:ascii="Microsoft YaHei" w:eastAsia="Microsoft YaHei" w:hAnsi="Microsoft YaHei" w:cs="Microsoft YaHei"/>
          <w:color w:val="333333"/>
          <w:sz w:val="22"/>
        </w:rPr>
        <w:t>Hadoop</w:t>
      </w:r>
      <w:r>
        <w:rPr>
          <w:rFonts w:ascii="Microsoft YaHei" w:eastAsia="Microsoft YaHei" w:hAnsi="Microsoft YaHei" w:cs="Microsoft YaHei"/>
          <w:color w:val="333333"/>
          <w:sz w:val="22"/>
        </w:rPr>
        <w:t>をベースにした上場企業ですが、同じオープンソースプロジェクトをベースにしているため、製品が明確に差別化されておらず、競争は利益を削り合う価格競争となり、勝者のいない状態として終わってしまいました。逆にポジティブな例としては、</w:t>
      </w:r>
      <w:r>
        <w:rPr>
          <w:rFonts w:ascii="Microsoft YaHei" w:eastAsia="Microsoft YaHei" w:hAnsi="Microsoft YaHei" w:cs="Microsoft YaHei"/>
          <w:color w:val="333333"/>
          <w:sz w:val="22"/>
        </w:rPr>
        <w:t>Kafka</w:t>
      </w:r>
      <w:r>
        <w:rPr>
          <w:rFonts w:ascii="Microsoft YaHei" w:eastAsia="Microsoft YaHei" w:hAnsi="Microsoft YaHei" w:cs="Microsoft YaHei"/>
          <w:color w:val="333333"/>
          <w:sz w:val="22"/>
        </w:rPr>
        <w:t>プロジェクトをベースにして</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年に上場する</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Spark</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ベースにした商用企業</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などがあり、</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つの商用企業が製品や商用化のプロセスをリードしているのが特徴で、内部対立や価格競争の問題はありません。</w:t>
      </w:r>
    </w:p>
    <w:p w14:paraId="09F952E2"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79C22438" w14:textId="77777777">
        <w:trPr>
          <w:trHeight w:val="450"/>
        </w:trPr>
        <w:tc>
          <w:tcPr>
            <w:tcW w:w="9360" w:type="dxa"/>
            <w:tcBorders>
              <w:top w:val="nil"/>
              <w:left w:val="nil"/>
              <w:bottom w:val="nil"/>
              <w:right w:val="nil"/>
            </w:tcBorders>
          </w:tcPr>
          <w:p w14:paraId="3CED617F"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26</w:t>
            </w:r>
            <w:r>
              <w:rPr>
                <w:rFonts w:ascii="Microsoft YaHei" w:eastAsia="Microsoft YaHei" w:hAnsi="Microsoft YaHei" w:cs="Microsoft YaHei"/>
                <w:color w:val="333333"/>
                <w:sz w:val="20"/>
                <w:szCs w:val="20"/>
              </w:rPr>
              <w:t>：オリジナルのオープンソース・プロジェクトと非オリジナルのオープンソース・プロジェクトの比較</w:t>
            </w:r>
          </w:p>
        </w:tc>
      </w:tr>
      <w:tr w:rsidR="004D63E1" w14:paraId="65E46582" w14:textId="77777777">
        <w:trPr>
          <w:trHeight w:val="1995"/>
        </w:trPr>
        <w:tc>
          <w:tcPr>
            <w:tcW w:w="9360" w:type="dxa"/>
            <w:tcBorders>
              <w:top w:val="nil"/>
              <w:left w:val="nil"/>
              <w:bottom w:val="nil"/>
              <w:right w:val="nil"/>
            </w:tcBorders>
          </w:tcPr>
          <w:p w14:paraId="27F46571"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5B5988B" wp14:editId="72A9C6DD">
                  <wp:extent cx="5943600" cy="1968500"/>
                  <wp:effectExtent l="0" t="0" r="0" b="0"/>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943600" cy="1968500"/>
                          </a:xfrm>
                          <a:prstGeom prst="rect">
                            <a:avLst/>
                          </a:prstGeom>
                          <a:ln/>
                        </pic:spPr>
                      </pic:pic>
                    </a:graphicData>
                  </a:graphic>
                </wp:inline>
              </w:drawing>
            </w:r>
          </w:p>
        </w:tc>
      </w:tr>
      <w:tr w:rsidR="004D63E1" w14:paraId="3E8112A1" w14:textId="77777777">
        <w:trPr>
          <w:trHeight w:val="375"/>
        </w:trPr>
        <w:tc>
          <w:tcPr>
            <w:tcW w:w="9360" w:type="dxa"/>
            <w:tcBorders>
              <w:top w:val="nil"/>
              <w:left w:val="nil"/>
              <w:bottom w:val="nil"/>
              <w:right w:val="nil"/>
            </w:tcBorders>
          </w:tcPr>
          <w:p w14:paraId="061714AE"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78B485E6" w14:textId="77777777" w:rsidR="004D63E1" w:rsidRDefault="001F21D8">
      <w:pPr>
        <w:pStyle w:val="4"/>
        <w:rPr>
          <w:rFonts w:ascii="Microsoft YaHei" w:eastAsia="Microsoft YaHei" w:hAnsi="Microsoft YaHei" w:cs="Microsoft YaHei"/>
        </w:rPr>
      </w:pPr>
      <w:bookmarkStart w:id="144" w:name="_heading=h.1ay4ffzbt2b" w:colFirst="0" w:colLast="0"/>
      <w:bookmarkEnd w:id="144"/>
      <w:r>
        <w:rPr>
          <w:rFonts w:ascii="Microsoft YaHei" w:eastAsia="Microsoft YaHei" w:hAnsi="Microsoft YaHei" w:cs="Microsoft YaHei"/>
        </w:rPr>
        <w:t xml:space="preserve">4.1.2 </w:t>
      </w:r>
      <w:r>
        <w:rPr>
          <w:rFonts w:ascii="Microsoft YaHei" w:eastAsia="Microsoft YaHei" w:hAnsi="Microsoft YaHei" w:cs="Microsoft YaHei"/>
        </w:rPr>
        <w:t>国際的な競争力を持つために</w:t>
      </w:r>
      <w:r>
        <w:rPr>
          <w:rFonts w:ascii="Microsoft YaHei" w:eastAsia="Microsoft YaHei" w:hAnsi="Microsoft YaHei" w:cs="Microsoft YaHei"/>
        </w:rPr>
        <w:t>-</w:t>
      </w:r>
      <w:r>
        <w:rPr>
          <w:rFonts w:ascii="Microsoft YaHei" w:eastAsia="Microsoft YaHei" w:hAnsi="Microsoft YaHei" w:cs="Microsoft YaHei"/>
        </w:rPr>
        <w:t>製品開発の段階で</w:t>
      </w:r>
    </w:p>
    <w:p w14:paraId="4081B979"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オープンソースプロジェクトの国際競争力は、主に解決すべき課題の</w:t>
      </w:r>
      <w:r>
        <w:rPr>
          <w:rFonts w:ascii="Microsoft YaHei" w:eastAsia="Microsoft YaHei" w:hAnsi="Microsoft YaHei" w:cs="Microsoft YaHei"/>
          <w:color w:val="333333"/>
          <w:sz w:val="22"/>
        </w:rPr>
        <w:t>選択、技術レベル、顧客獲得能力、コミュニティ運営能力に反映されます。オープンソースは、基本的なソフトウェアであるだけに、国境がなく、世界中の人々が同じ要求をしています。目立つためには、中国国内だけでなく、その分野で世界的なリーダーになる必要があります。開発者は、米国や中国のオープンソースソフトウェアを使用することができるため、コードのセキュリティや自律性に問題はありません。そのため、オープンソースプロジェクトに国際的な競争力がなければ、その市場は特に限られたものになります。例えば、</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のデータベー</w:t>
      </w:r>
      <w:r>
        <w:rPr>
          <w:rFonts w:ascii="Microsoft YaHei" w:eastAsia="Microsoft YaHei" w:hAnsi="Microsoft YaHei" w:cs="Microsoft YaHei"/>
          <w:color w:val="333333"/>
          <w:sz w:val="22"/>
        </w:rPr>
        <w:t>ス製品「</w:t>
      </w:r>
      <w:r>
        <w:rPr>
          <w:rFonts w:ascii="Microsoft YaHei" w:eastAsia="Microsoft YaHei" w:hAnsi="Microsoft YaHei" w:cs="Microsoft YaHei"/>
          <w:color w:val="333333"/>
          <w:sz w:val="22"/>
        </w:rPr>
        <w:t>TiDB</w:t>
      </w:r>
      <w:r>
        <w:rPr>
          <w:rFonts w:ascii="Microsoft YaHei" w:eastAsia="Microsoft YaHei" w:hAnsi="Microsoft YaHei" w:cs="Microsoft YaHei"/>
          <w:color w:val="333333"/>
          <w:sz w:val="22"/>
        </w:rPr>
        <w:t>」は、米国では「</w:t>
      </w:r>
      <w:r>
        <w:rPr>
          <w:rFonts w:ascii="Microsoft YaHei" w:eastAsia="Microsoft YaHei" w:hAnsi="Microsoft YaHei" w:cs="Microsoft YaHei"/>
          <w:color w:val="333333"/>
          <w:sz w:val="22"/>
        </w:rPr>
        <w:t>CockroachDB</w:t>
      </w:r>
      <w:r>
        <w:rPr>
          <w:rFonts w:ascii="Microsoft YaHei" w:eastAsia="Microsoft YaHei" w:hAnsi="Microsoft YaHei" w:cs="Microsoft YaHei"/>
          <w:color w:val="333333"/>
          <w:sz w:val="22"/>
        </w:rPr>
        <w:t>」とベンチマークされていますが、コミュニティ活動や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のスター数、あるいは一部のレビュー記事では、</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の指標が軒並み米国のそれを上回っています。</w:t>
      </w:r>
    </w:p>
    <w:p w14:paraId="4BB5269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1"/>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5AEA37EA" w14:textId="77777777">
        <w:trPr>
          <w:trHeight w:val="450"/>
        </w:trPr>
        <w:tc>
          <w:tcPr>
            <w:tcW w:w="9360" w:type="dxa"/>
            <w:tcBorders>
              <w:top w:val="nil"/>
              <w:left w:val="nil"/>
              <w:bottom w:val="nil"/>
              <w:right w:val="nil"/>
            </w:tcBorders>
          </w:tcPr>
          <w:p w14:paraId="7F96E55E"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27</w:t>
            </w:r>
            <w:r>
              <w:rPr>
                <w:rFonts w:ascii="Microsoft YaHei" w:eastAsia="Microsoft YaHei" w:hAnsi="Microsoft YaHei" w:cs="Microsoft YaHei"/>
                <w:color w:val="333333"/>
                <w:sz w:val="20"/>
                <w:szCs w:val="20"/>
              </w:rPr>
              <w:t>：オープンソースプロジェクトの国際競争力を高めるには</w:t>
            </w:r>
          </w:p>
        </w:tc>
      </w:tr>
      <w:tr w:rsidR="004D63E1" w14:paraId="6FF3AEEE" w14:textId="77777777">
        <w:trPr>
          <w:trHeight w:val="1995"/>
        </w:trPr>
        <w:tc>
          <w:tcPr>
            <w:tcW w:w="9360" w:type="dxa"/>
            <w:tcBorders>
              <w:top w:val="nil"/>
              <w:left w:val="nil"/>
              <w:bottom w:val="nil"/>
              <w:right w:val="nil"/>
            </w:tcBorders>
          </w:tcPr>
          <w:p w14:paraId="666FF415"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763EF93A" wp14:editId="68EC2A77">
                  <wp:extent cx="5943600" cy="3168005"/>
                  <wp:effectExtent l="0" t="0" r="0" b="0"/>
                  <wp:docPr id="1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3"/>
                          <a:srcRect/>
                          <a:stretch>
                            <a:fillRect/>
                          </a:stretch>
                        </pic:blipFill>
                        <pic:spPr>
                          <a:xfrm>
                            <a:off x="0" y="0"/>
                            <a:ext cx="5943600" cy="3168005"/>
                          </a:xfrm>
                          <a:prstGeom prst="rect">
                            <a:avLst/>
                          </a:prstGeom>
                          <a:ln/>
                        </pic:spPr>
                      </pic:pic>
                    </a:graphicData>
                  </a:graphic>
                </wp:inline>
              </w:drawing>
            </w:r>
          </w:p>
        </w:tc>
      </w:tr>
      <w:tr w:rsidR="004D63E1" w14:paraId="526CC770" w14:textId="77777777">
        <w:trPr>
          <w:trHeight w:val="375"/>
        </w:trPr>
        <w:tc>
          <w:tcPr>
            <w:tcW w:w="9360" w:type="dxa"/>
            <w:tcBorders>
              <w:top w:val="nil"/>
              <w:left w:val="nil"/>
              <w:bottom w:val="nil"/>
              <w:right w:val="nil"/>
            </w:tcBorders>
          </w:tcPr>
          <w:p w14:paraId="728AD07A"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322BFBEA" w14:textId="77777777" w:rsidR="004D63E1" w:rsidRDefault="001F21D8">
      <w:pPr>
        <w:pStyle w:val="4"/>
        <w:rPr>
          <w:rFonts w:ascii="Microsoft YaHei" w:eastAsia="Microsoft YaHei" w:hAnsi="Microsoft YaHei" w:cs="Microsoft YaHei"/>
        </w:rPr>
      </w:pPr>
      <w:bookmarkStart w:id="145" w:name="_heading=h.au1jr9ud5o1" w:colFirst="0" w:colLast="0"/>
      <w:bookmarkEnd w:id="145"/>
      <w:r>
        <w:rPr>
          <w:rFonts w:ascii="Microsoft YaHei" w:eastAsia="Microsoft YaHei" w:hAnsi="Microsoft YaHei" w:cs="Microsoft YaHei"/>
        </w:rPr>
        <w:t xml:space="preserve">4.1.3 </w:t>
      </w:r>
      <w:r>
        <w:rPr>
          <w:rFonts w:ascii="Microsoft YaHei" w:eastAsia="Microsoft YaHei" w:hAnsi="Microsoft YaHei" w:cs="Microsoft YaHei"/>
        </w:rPr>
        <w:t>コミュニティ運用能力</w:t>
      </w:r>
      <w:r>
        <w:rPr>
          <w:rFonts w:ascii="Microsoft YaHei" w:eastAsia="Microsoft YaHei" w:hAnsi="Microsoft YaHei" w:cs="Microsoft YaHei"/>
        </w:rPr>
        <w:t xml:space="preserve"> - </w:t>
      </w:r>
      <w:r>
        <w:rPr>
          <w:rFonts w:ascii="Microsoft YaHei" w:eastAsia="Microsoft YaHei" w:hAnsi="Microsoft YaHei" w:cs="Microsoft YaHei"/>
        </w:rPr>
        <w:t>コミュニティ運用フェーズ</w:t>
      </w:r>
    </w:p>
    <w:p w14:paraId="5C6C0CE2"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で協力的なコミュニティは、オープンソースプロジェクトの第一の柱です。オープンソースプロジェクトを成功させるには、開発に携わった開発者と、それを利用するユーザーの両方の観点から、活発なオープンソースコミュニティが必要です。これは、</w:t>
      </w:r>
      <w:r>
        <w:rPr>
          <w:rFonts w:ascii="Microsoft YaHei" w:eastAsia="Microsoft YaHei" w:hAnsi="Microsoft YaHei" w:cs="Microsoft YaHei"/>
          <w:color w:val="333333"/>
          <w:sz w:val="22"/>
        </w:rPr>
        <w:t>GitHub Star</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Pull Request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Contributor</w:t>
      </w:r>
      <w:r>
        <w:rPr>
          <w:rFonts w:ascii="Microsoft YaHei" w:eastAsia="Microsoft YaHei" w:hAnsi="Microsoft YaHei" w:cs="Microsoft YaHei"/>
          <w:color w:val="333333"/>
          <w:sz w:val="22"/>
        </w:rPr>
        <w:t>などの評価指標を使って測定することができます。</w:t>
      </w:r>
      <w:r>
        <w:rPr>
          <w:rFonts w:ascii="Microsoft YaHei" w:eastAsia="Microsoft YaHei" w:hAnsi="Microsoft YaHei" w:cs="Microsoft YaHei"/>
          <w:color w:val="333333"/>
          <w:sz w:val="22"/>
        </w:rPr>
        <w:t>GitHub Star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などは、そのプロジェクトがどれだけ広く関与しているかを示す、より定量的な指標であり、</w:t>
      </w:r>
      <w:r>
        <w:rPr>
          <w:rFonts w:ascii="Microsoft YaHei" w:eastAsia="Microsoft YaHei" w:hAnsi="Microsoft YaHei" w:cs="Microsoft YaHei"/>
          <w:color w:val="333333"/>
          <w:sz w:val="22"/>
        </w:rPr>
        <w:t>Contributor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Comm</w:t>
      </w:r>
      <w:r>
        <w:rPr>
          <w:rFonts w:ascii="Microsoft YaHei" w:eastAsia="Microsoft YaHei" w:hAnsi="Microsoft YaHei" w:cs="Microsoft YaHei"/>
          <w:color w:val="333333"/>
          <w:sz w:val="22"/>
        </w:rPr>
        <w:t>its</w:t>
      </w:r>
      <w:r>
        <w:rPr>
          <w:rFonts w:ascii="Microsoft YaHei" w:eastAsia="Microsoft YaHei" w:hAnsi="Microsoft YaHei" w:cs="Microsoft YaHei"/>
          <w:color w:val="333333"/>
          <w:sz w:val="22"/>
        </w:rPr>
        <w:t>は、そのプロジェクトがどれだけ改善されているかを示す、より定量的な指標です。</w:t>
      </w:r>
      <w:r>
        <w:rPr>
          <w:rFonts w:ascii="Microsoft YaHei" w:eastAsia="Microsoft YaHei" w:hAnsi="Microsoft YaHei" w:cs="Microsoft YaHei"/>
          <w:color w:val="333333"/>
          <w:sz w:val="22"/>
        </w:rPr>
        <w:t>Q&amp;A</w:t>
      </w:r>
      <w:r>
        <w:rPr>
          <w:rFonts w:ascii="Microsoft YaHei" w:eastAsia="Microsoft YaHei" w:hAnsi="Microsoft YaHei" w:cs="Microsoft YaHei"/>
          <w:color w:val="333333"/>
          <w:sz w:val="22"/>
        </w:rPr>
        <w:t>は、コミュニティの活動状況を確認したり、ユーザーからの生の声を聞くのに適した方法です。</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コミュニティの規模は様々ですが、人気が高まっていることは、</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プロジェクトが開発者コミュニティから多くの関心を集めていることを示す重要な指標です。</w:t>
      </w:r>
    </w:p>
    <w:p w14:paraId="383721E1" w14:textId="77777777" w:rsidR="004D63E1" w:rsidRDefault="004D63E1">
      <w:pPr>
        <w:spacing w:before="60" w:after="60" w:line="312" w:lineRule="auto"/>
        <w:rPr>
          <w:rFonts w:ascii="Microsoft YaHei" w:eastAsia="Microsoft YaHei" w:hAnsi="Microsoft YaHei" w:cs="Microsoft YaHei"/>
          <w:color w:val="333333"/>
          <w:sz w:val="22"/>
        </w:rPr>
      </w:pPr>
    </w:p>
    <w:p w14:paraId="361B7E2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より多くの開発者をオープンソースプロジェクトに呼び込み、プロジェクトの影響力を高めるために、オンラインおよびオフラインでの強力なキャンペーンを展開する必要があります。オンラインでの</w:t>
      </w:r>
      <w:r>
        <w:rPr>
          <w:rFonts w:ascii="Microsoft YaHei" w:eastAsia="Microsoft YaHei" w:hAnsi="Microsoft YaHei" w:cs="Microsoft YaHei"/>
          <w:color w:val="333333"/>
          <w:sz w:val="22"/>
        </w:rPr>
        <w:t>運用では、開発者がプロジェクトの本質を理解できるように、ウェブサイト</w:t>
      </w:r>
      <w:r>
        <w:rPr>
          <w:rFonts w:ascii="Microsoft YaHei" w:eastAsia="Microsoft YaHei" w:hAnsi="Microsoft YaHei" w:cs="Microsoft YaHei"/>
          <w:color w:val="333333"/>
          <w:sz w:val="22"/>
        </w:rPr>
        <w:lastRenderedPageBreak/>
        <w:t>に明確な目標、設計図、ルートを用意し、開発者の参加を促すことが必要です。また、ソーシャルメディアでの存在感を維持したり、質の高い技術記事を公開したり、問題解決意識を持って開発者を支援するなど、積極的な活動が求められます。</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コミュニティは、開発者のニーズに応え、コードを定期的にメンテナンスし、ドキュメントを更新していくものでなければなりません。また、プロジェクトを幅広いチャネルで宣伝し、</w:t>
      </w:r>
      <w:r>
        <w:rPr>
          <w:rFonts w:ascii="Microsoft YaHei" w:eastAsia="Microsoft YaHei" w:hAnsi="Microsoft YaHei" w:cs="Microsoft YaHei"/>
          <w:color w:val="333333"/>
          <w:sz w:val="22"/>
        </w:rPr>
        <w:t>SEO</w:t>
      </w:r>
      <w:r>
        <w:rPr>
          <w:rFonts w:ascii="Microsoft YaHei" w:eastAsia="Microsoft YaHei" w:hAnsi="Microsoft YaHei" w:cs="Microsoft YaHei"/>
          <w:color w:val="333333"/>
          <w:sz w:val="22"/>
        </w:rPr>
        <w:t>を強化してオンラインでの露出とアクセスを</w:t>
      </w:r>
      <w:r>
        <w:rPr>
          <w:rFonts w:ascii="Microsoft YaHei" w:eastAsia="Microsoft YaHei" w:hAnsi="Microsoft YaHei" w:cs="Microsoft YaHei"/>
          <w:color w:val="333333"/>
          <w:sz w:val="22"/>
        </w:rPr>
        <w:t>増やしつづけることも重要です。オフラインでは、コミュニティ・ミートアップなどのオフライン・イベントを定期的に開催して開発者間のコミュニケーションを図り、コミュニティの影響力を拡大すること、業界カンファレンスに参加してメディアとの良好な関係を維持し、メディアへの露出を増やすこと、オープンソース・コンペティションを開催して世界中の企業や学校を巻き込み、プロジェクトの認知度を向上させること、学術関係者と協力して一流の論文を発表し、業界の認知度や影響力を向上させることなどが挙げられます。</w:t>
      </w:r>
    </w:p>
    <w:p w14:paraId="57C411C2"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f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4D63E1" w14:paraId="0DCE0817" w14:textId="77777777">
        <w:trPr>
          <w:trHeight w:val="450"/>
        </w:trPr>
        <w:tc>
          <w:tcPr>
            <w:tcW w:w="9345" w:type="dxa"/>
            <w:tcBorders>
              <w:top w:val="nil"/>
              <w:left w:val="nil"/>
              <w:bottom w:val="nil"/>
              <w:right w:val="nil"/>
            </w:tcBorders>
          </w:tcPr>
          <w:p w14:paraId="17EA2D06"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TiDB</w:t>
            </w:r>
            <w:r>
              <w:rPr>
                <w:rFonts w:ascii="Microsoft YaHei" w:eastAsia="Microsoft YaHei" w:hAnsi="Microsoft YaHei" w:cs="Microsoft YaHei"/>
                <w:color w:val="333333"/>
                <w:sz w:val="20"/>
                <w:szCs w:val="20"/>
              </w:rPr>
              <w:t>コミュニティの運営モデル</w:t>
            </w:r>
          </w:p>
        </w:tc>
      </w:tr>
      <w:tr w:rsidR="004D63E1" w14:paraId="3EB06783" w14:textId="77777777">
        <w:trPr>
          <w:trHeight w:val="1995"/>
        </w:trPr>
        <w:tc>
          <w:tcPr>
            <w:tcW w:w="9345" w:type="dxa"/>
            <w:tcBorders>
              <w:top w:val="nil"/>
              <w:left w:val="nil"/>
              <w:bottom w:val="nil"/>
              <w:right w:val="nil"/>
            </w:tcBorders>
          </w:tcPr>
          <w:p w14:paraId="341903B8"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72615EF" wp14:editId="1B245196">
                  <wp:extent cx="5048250" cy="2676525"/>
                  <wp:effectExtent l="0" t="0" r="0" b="0"/>
                  <wp:docPr id="1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5048250" cy="2676525"/>
                          </a:xfrm>
                          <a:prstGeom prst="rect">
                            <a:avLst/>
                          </a:prstGeom>
                          <a:ln/>
                        </pic:spPr>
                      </pic:pic>
                    </a:graphicData>
                  </a:graphic>
                </wp:inline>
              </w:drawing>
            </w:r>
          </w:p>
        </w:tc>
      </w:tr>
      <w:tr w:rsidR="004D63E1" w14:paraId="12C99D64" w14:textId="77777777">
        <w:trPr>
          <w:trHeight w:val="375"/>
        </w:trPr>
        <w:tc>
          <w:tcPr>
            <w:tcW w:w="9345" w:type="dxa"/>
            <w:tcBorders>
              <w:top w:val="nil"/>
              <w:left w:val="nil"/>
              <w:bottom w:val="nil"/>
              <w:right w:val="nil"/>
            </w:tcBorders>
          </w:tcPr>
          <w:p w14:paraId="107FD2E0"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PingCAP</w:t>
            </w:r>
            <w:r>
              <w:rPr>
                <w:rFonts w:ascii="Microsoft YaHei" w:eastAsia="Microsoft YaHei" w:hAnsi="Microsoft YaHei" w:cs="Microsoft YaHei"/>
                <w:color w:val="333333"/>
                <w:sz w:val="18"/>
                <w:szCs w:val="18"/>
              </w:rPr>
              <w:t>公式サイト</w:t>
            </w:r>
          </w:p>
        </w:tc>
      </w:tr>
    </w:tbl>
    <w:p w14:paraId="5BA7B9C7" w14:textId="77777777" w:rsidR="004D63E1" w:rsidRDefault="004D63E1">
      <w:pPr>
        <w:spacing w:before="60" w:after="60" w:line="312" w:lineRule="auto"/>
        <w:jc w:val="center"/>
        <w:rPr>
          <w:rFonts w:ascii="Microsoft YaHei" w:eastAsia="Microsoft YaHei" w:hAnsi="Microsoft YaHei" w:cs="Microsoft YaHei"/>
          <w:color w:val="333333"/>
          <w:sz w:val="20"/>
          <w:szCs w:val="20"/>
        </w:rPr>
      </w:pPr>
    </w:p>
    <w:p w14:paraId="4C8EE6D3" w14:textId="77777777" w:rsidR="004D63E1" w:rsidRDefault="001F21D8">
      <w:pPr>
        <w:pStyle w:val="4"/>
        <w:rPr>
          <w:rFonts w:ascii="Microsoft YaHei" w:eastAsia="Microsoft YaHei" w:hAnsi="Microsoft YaHei" w:cs="Microsoft YaHei"/>
        </w:rPr>
      </w:pPr>
      <w:bookmarkStart w:id="146" w:name="_heading=h.e09i5lt4irrh" w:colFirst="0" w:colLast="0"/>
      <w:bookmarkEnd w:id="146"/>
      <w:r>
        <w:rPr>
          <w:rFonts w:ascii="Microsoft YaHei" w:eastAsia="Microsoft YaHei" w:hAnsi="Microsoft YaHei" w:cs="Microsoft YaHei"/>
        </w:rPr>
        <w:lastRenderedPageBreak/>
        <w:t xml:space="preserve">4.1.4 </w:t>
      </w:r>
      <w:r>
        <w:rPr>
          <w:rFonts w:ascii="Microsoft YaHei" w:eastAsia="Microsoft YaHei" w:hAnsi="Microsoft YaHei" w:cs="Microsoft YaHei"/>
        </w:rPr>
        <w:t>マーケット・マッチング・ケイパビリティー</w:t>
      </w:r>
      <w:r>
        <w:rPr>
          <w:rFonts w:ascii="Microsoft YaHei" w:eastAsia="Microsoft YaHei" w:hAnsi="Microsoft YaHei" w:cs="Microsoft YaHei"/>
        </w:rPr>
        <w:t xml:space="preserve"> - </w:t>
      </w:r>
      <w:r>
        <w:rPr>
          <w:rFonts w:ascii="Microsoft YaHei" w:eastAsia="Microsoft YaHei" w:hAnsi="Microsoft YaHei" w:cs="Microsoft YaHei"/>
        </w:rPr>
        <w:t>商業化調査段階</w:t>
      </w:r>
    </w:p>
    <w:p w14:paraId="213A1D32"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第一に、オープンソースプロジェクトは、プロダクト・マーケット・フィットができなければなりません。</w:t>
      </w:r>
      <w:r>
        <w:rPr>
          <w:rFonts w:ascii="Microsoft YaHei" w:eastAsia="Microsoft YaHei" w:hAnsi="Microsoft YaHei" w:cs="Microsoft YaHei"/>
          <w:color w:val="333333"/>
          <w:sz w:val="22"/>
        </w:rPr>
        <w:t>製品と市場の適合性は、ユーザーによるソフトウェアの初期採用率に反映され、これはダウンロード数で測定することができます。プロダクト・マーケット・フィットとは、主に無料製品のユーザーベースを測るものです。オープンソースのビジネスモデルでは、開発者を含むコミュニティユーザーが将来的に有料顧客に変わる可能性が一定程度あるため、初期段階で製品に惹きつけることができるユーザー数が、後期段階で有料に変えるための前提条件となります。</w:t>
      </w:r>
    </w:p>
    <w:p w14:paraId="4D7EDA42"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f3"/>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7A8EB97F" w14:textId="77777777">
        <w:trPr>
          <w:trHeight w:val="450"/>
        </w:trPr>
        <w:tc>
          <w:tcPr>
            <w:tcW w:w="9450" w:type="dxa"/>
            <w:tcBorders>
              <w:top w:val="nil"/>
              <w:left w:val="nil"/>
              <w:bottom w:val="nil"/>
              <w:right w:val="nil"/>
            </w:tcBorders>
          </w:tcPr>
          <w:p w14:paraId="168800AD"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Apollo</w:t>
            </w:r>
            <w:r>
              <w:rPr>
                <w:rFonts w:ascii="Microsoft YaHei" w:eastAsia="Microsoft YaHei" w:hAnsi="Microsoft YaHei" w:cs="Microsoft YaHei"/>
                <w:color w:val="333333"/>
                <w:sz w:val="20"/>
                <w:szCs w:val="20"/>
              </w:rPr>
              <w:t>顧客のダウンロード</w:t>
            </w:r>
          </w:p>
        </w:tc>
      </w:tr>
      <w:tr w:rsidR="004D63E1" w14:paraId="5585B074" w14:textId="77777777">
        <w:trPr>
          <w:trHeight w:val="3075"/>
        </w:trPr>
        <w:tc>
          <w:tcPr>
            <w:tcW w:w="9450" w:type="dxa"/>
            <w:tcBorders>
              <w:top w:val="nil"/>
              <w:left w:val="nil"/>
              <w:bottom w:val="nil"/>
              <w:right w:val="nil"/>
            </w:tcBorders>
          </w:tcPr>
          <w:p w14:paraId="506F365F"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B5AA036" wp14:editId="3EC124B7">
                  <wp:extent cx="2705100" cy="2124075"/>
                  <wp:effectExtent l="0" t="0" r="0" b="0"/>
                  <wp:docPr id="1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a:srcRect/>
                          <a:stretch>
                            <a:fillRect/>
                          </a:stretch>
                        </pic:blipFill>
                        <pic:spPr>
                          <a:xfrm>
                            <a:off x="0" y="0"/>
                            <a:ext cx="2705100" cy="2124075"/>
                          </a:xfrm>
                          <a:prstGeom prst="rect">
                            <a:avLst/>
                          </a:prstGeom>
                          <a:ln/>
                        </pic:spPr>
                      </pic:pic>
                    </a:graphicData>
                  </a:graphic>
                </wp:inline>
              </w:drawing>
            </w:r>
          </w:p>
        </w:tc>
      </w:tr>
      <w:tr w:rsidR="004D63E1" w14:paraId="1CCE173A" w14:textId="77777777">
        <w:trPr>
          <w:trHeight w:val="375"/>
        </w:trPr>
        <w:tc>
          <w:tcPr>
            <w:tcW w:w="9450" w:type="dxa"/>
            <w:tcBorders>
              <w:top w:val="nil"/>
              <w:left w:val="nil"/>
              <w:bottom w:val="nil"/>
              <w:right w:val="nil"/>
            </w:tcBorders>
          </w:tcPr>
          <w:p w14:paraId="04CF3919"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295DC6D1"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二に、オープンソースプロジェクトは、バリューマーケットに適合している必要があります。バリュー・マーケット・フィットとは、企業が商品化して収益を上げたいと思うコンテンツを見つけることです。バリュー・マーケット・フィットは、オープンソースソフトウェア企業が商業化を成功させるための最も重要な要素です。プロダクト・マーケット・フィットはユーザーを紹介し、バリュー・マーケット・フィットはお客様が関心を持ち、お金を払ってくれるものを見つけることであり、その結果、企業は自然に拡張して収益を上げることができます。オープン</w:t>
      </w:r>
      <w:r>
        <w:rPr>
          <w:rFonts w:ascii="Microsoft YaHei" w:eastAsia="Microsoft YaHei" w:hAnsi="Microsoft YaHei" w:cs="Microsoft YaHei"/>
          <w:color w:val="333333"/>
          <w:sz w:val="22"/>
        </w:rPr>
        <w:t>ソースソフトウェア企業は、</w:t>
      </w:r>
      <w:r>
        <w:rPr>
          <w:rFonts w:ascii="Microsoft YaHei" w:eastAsia="Microsoft YaHei" w:hAnsi="Microsoft YaHei" w:cs="Microsoft YaHei"/>
          <w:color w:val="333333"/>
          <w:sz w:val="22"/>
        </w:rPr>
        <w:t>RAS</w:t>
      </w:r>
      <w:r>
        <w:rPr>
          <w:rFonts w:ascii="Microsoft YaHei" w:eastAsia="Microsoft YaHei" w:hAnsi="Microsoft YaHei" w:cs="Microsoft YaHei"/>
          <w:color w:val="333333"/>
          <w:sz w:val="22"/>
        </w:rPr>
        <w:t>（信頼性、可用性、セキュリティ）、ツールのアドオン、パフォーマンス、監査、サービスなど、機能性を中心とした価値市場の</w:t>
      </w:r>
      <w:r>
        <w:rPr>
          <w:rFonts w:ascii="Microsoft YaHei" w:eastAsia="Microsoft YaHei" w:hAnsi="Microsoft YaHei" w:cs="Microsoft YaHei"/>
          <w:color w:val="333333"/>
          <w:sz w:val="22"/>
        </w:rPr>
        <w:lastRenderedPageBreak/>
        <w:t>適合性を数多く見出している。</w:t>
      </w:r>
    </w:p>
    <w:p w14:paraId="0DA102FD"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f4"/>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12F5BD02" w14:textId="77777777">
        <w:trPr>
          <w:trHeight w:val="450"/>
        </w:trPr>
        <w:tc>
          <w:tcPr>
            <w:tcW w:w="9450" w:type="dxa"/>
            <w:tcBorders>
              <w:top w:val="nil"/>
              <w:left w:val="nil"/>
              <w:bottom w:val="nil"/>
              <w:right w:val="nil"/>
            </w:tcBorders>
          </w:tcPr>
          <w:p w14:paraId="74FC6D30"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30</w:t>
            </w:r>
            <w:r>
              <w:rPr>
                <w:rFonts w:ascii="Microsoft YaHei" w:eastAsia="Microsoft YaHei" w:hAnsi="Microsoft YaHei" w:cs="Microsoft YaHei"/>
                <w:color w:val="333333"/>
                <w:sz w:val="20"/>
                <w:szCs w:val="20"/>
              </w:rPr>
              <w:t>：オープンソースソフトウェア企業のバリューマーケットフィット</w:t>
            </w:r>
          </w:p>
        </w:tc>
      </w:tr>
      <w:tr w:rsidR="004D63E1" w14:paraId="2DBB5369" w14:textId="77777777">
        <w:trPr>
          <w:trHeight w:val="2520"/>
        </w:trPr>
        <w:tc>
          <w:tcPr>
            <w:tcW w:w="9450" w:type="dxa"/>
            <w:tcBorders>
              <w:top w:val="nil"/>
              <w:left w:val="nil"/>
              <w:bottom w:val="nil"/>
              <w:right w:val="nil"/>
            </w:tcBorders>
          </w:tcPr>
          <w:p w14:paraId="78609EDC"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2AA45F1" wp14:editId="2949F0A4">
                  <wp:extent cx="5191125" cy="1400175"/>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191125" cy="1400175"/>
                          </a:xfrm>
                          <a:prstGeom prst="rect">
                            <a:avLst/>
                          </a:prstGeom>
                          <a:ln/>
                        </pic:spPr>
                      </pic:pic>
                    </a:graphicData>
                  </a:graphic>
                </wp:inline>
              </w:drawing>
            </w:r>
          </w:p>
        </w:tc>
      </w:tr>
      <w:tr w:rsidR="004D63E1" w14:paraId="52F9EDA2" w14:textId="77777777">
        <w:trPr>
          <w:trHeight w:val="375"/>
        </w:trPr>
        <w:tc>
          <w:tcPr>
            <w:tcW w:w="9450" w:type="dxa"/>
            <w:tcBorders>
              <w:top w:val="nil"/>
              <w:left w:val="nil"/>
              <w:bottom w:val="nil"/>
              <w:right w:val="nil"/>
            </w:tcBorders>
          </w:tcPr>
          <w:p w14:paraId="067BB5CB"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591E453A" w14:textId="77777777" w:rsidR="004D63E1" w:rsidRDefault="001F21D8">
      <w:pPr>
        <w:pStyle w:val="4"/>
        <w:rPr>
          <w:rFonts w:ascii="Microsoft YaHei" w:eastAsia="Microsoft YaHei" w:hAnsi="Microsoft YaHei" w:cs="Microsoft YaHei"/>
        </w:rPr>
      </w:pPr>
      <w:bookmarkStart w:id="147" w:name="_heading=h.k85p9dc310h5" w:colFirst="0" w:colLast="0"/>
      <w:bookmarkEnd w:id="147"/>
      <w:r>
        <w:rPr>
          <w:rFonts w:ascii="Microsoft YaHei" w:eastAsia="Microsoft YaHei" w:hAnsi="Microsoft YaHei" w:cs="Microsoft YaHei"/>
        </w:rPr>
        <w:t xml:space="preserve">4.1.5 </w:t>
      </w:r>
      <w:r>
        <w:rPr>
          <w:rFonts w:ascii="Microsoft YaHei" w:eastAsia="Microsoft YaHei" w:hAnsi="Microsoft YaHei" w:cs="Microsoft YaHei"/>
        </w:rPr>
        <w:t>成熟したビジネスモデル</w:t>
      </w:r>
      <w:r>
        <w:rPr>
          <w:rFonts w:ascii="Microsoft YaHei" w:eastAsia="Microsoft YaHei" w:hAnsi="Microsoft YaHei" w:cs="Microsoft YaHei"/>
        </w:rPr>
        <w:t xml:space="preserve"> - </w:t>
      </w:r>
      <w:r>
        <w:rPr>
          <w:rFonts w:ascii="Microsoft YaHei" w:eastAsia="Microsoft YaHei" w:hAnsi="Microsoft YaHei" w:cs="Microsoft YaHei"/>
        </w:rPr>
        <w:t>商業化の模索段階</w:t>
      </w:r>
    </w:p>
    <w:p w14:paraId="7952B90E"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企業として成功するためには、実績のあるビジネスモデルが必要であり、どのビジネスモデルを選択するかは、顧客にどのような価値を提供できるか、その価値をどのように提供するのが最適かによって決まります。サポートサービスモデルは、オープンソース</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時代の基盤でしたが、</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はこの分野で競争に勝利し、規模を達成しました。オープンソースソフトウェアの上に付加価値のあるプロプライエタリコードを重ねるオープンコアモデルは、オンプレミスソフトウェアに適したモデルです。オープンソースの採用を損なうことなく、</w:t>
      </w:r>
      <w:r>
        <w:rPr>
          <w:rFonts w:ascii="Microsoft YaHei" w:eastAsia="Microsoft YaHei" w:hAnsi="Microsoft YaHei" w:cs="Microsoft YaHei"/>
          <w:color w:val="333333"/>
          <w:sz w:val="22"/>
        </w:rPr>
        <w:t>プロプライエタリで価値の高いコンポーネントを維持できるのであれば、</w:t>
      </w:r>
      <w:r>
        <w:rPr>
          <w:rFonts w:ascii="Microsoft YaHei" w:eastAsia="Microsoft YaHei" w:hAnsi="Microsoft YaHei" w:cs="Microsoft YaHei"/>
          <w:color w:val="333333"/>
          <w:sz w:val="22"/>
        </w:rPr>
        <w:t>Open Core</w:t>
      </w:r>
      <w:r>
        <w:rPr>
          <w:rFonts w:ascii="Microsoft YaHei" w:eastAsia="Microsoft YaHei" w:hAnsi="Microsoft YaHei" w:cs="Microsoft YaHei"/>
          <w:color w:val="333333"/>
          <w:sz w:val="22"/>
        </w:rPr>
        <w:t>は良いモデルとなるでしょう。しかし、オープンコアモデルにはリスクがあります。どの機能がプロプライエタリで何がオープンソースなのか、プロジェクトのバージョンをフォークしたり、同じコードベースで新しいプロジェクトを立ち上げたりする際に、コミュニティの疎外感が問題になることがあります。ビジネスの価値や競争力がソフトウェアの運用・保守にある場合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がビジネスモデルとして適しているかもしれません。しかし、パブリッククラウドベン</w:t>
      </w:r>
      <w:r>
        <w:rPr>
          <w:rFonts w:ascii="Microsoft YaHei" w:eastAsia="Microsoft YaHei" w:hAnsi="Microsoft YaHei" w:cs="Microsoft YaHei"/>
          <w:color w:val="333333"/>
          <w:sz w:val="22"/>
        </w:rPr>
        <w:t>ダーとの競争という潜在的なリスクに直面しています。</w:t>
      </w:r>
    </w:p>
    <w:p w14:paraId="75923901" w14:textId="77777777" w:rsidR="004D63E1" w:rsidRDefault="004D63E1">
      <w:pPr>
        <w:spacing w:before="60" w:after="60" w:line="312" w:lineRule="auto"/>
        <w:rPr>
          <w:rFonts w:ascii="Microsoft YaHei" w:eastAsia="Microsoft YaHei" w:hAnsi="Microsoft YaHei" w:cs="Microsoft YaHei"/>
          <w:color w:val="333333"/>
          <w:sz w:val="22"/>
        </w:rPr>
      </w:pPr>
    </w:p>
    <w:p w14:paraId="05A1E35D"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すべてのオープンソースソフトウェアが商品化に適しているわけではありません。</w:t>
      </w:r>
      <w:r>
        <w:rPr>
          <w:rFonts w:ascii="Microsoft YaHei" w:eastAsia="Microsoft YaHei" w:hAnsi="Microsoft YaHei" w:cs="Microsoft YaHei"/>
          <w:color w:val="333333"/>
          <w:sz w:val="22"/>
        </w:rPr>
        <w:t>米国のオープンソース・ユニコーン企業を対象とした対応調査によると、ビッグデータ、</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、エンタ</w:t>
      </w:r>
      <w:r>
        <w:rPr>
          <w:rFonts w:ascii="Microsoft YaHei" w:eastAsia="Microsoft YaHei" w:hAnsi="Microsoft YaHei" w:cs="Microsoft YaHei"/>
          <w:color w:val="333333"/>
          <w:sz w:val="22"/>
        </w:rPr>
        <w:lastRenderedPageBreak/>
        <w:t>ープライズサーチ、ミドルウェア、</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などの分野は、比較的容易に商品化できることがわかっています。逆に、注目されていても収益化ポイントの設定が難しいフロントエンドの制御装置は、商品化が難しい場合があります。このように、成功したオープンソース企業は、実績のあるビジネスモデルを持っており、通常、米国内に対応するプロジェクトを持っています。</w:t>
      </w:r>
    </w:p>
    <w:p w14:paraId="2E9C0DF9"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p w14:paraId="33D0E339" w14:textId="77777777" w:rsidR="004D63E1" w:rsidRDefault="001F21D8">
      <w:pPr>
        <w:pStyle w:val="3"/>
        <w:rPr>
          <w:rFonts w:ascii="Microsoft YaHei" w:eastAsia="Microsoft YaHei" w:hAnsi="Microsoft YaHei" w:cs="Microsoft YaHei"/>
        </w:rPr>
      </w:pPr>
      <w:bookmarkStart w:id="148" w:name="_heading=h.49rrvhub6o19" w:colFirst="0" w:colLast="0"/>
      <w:bookmarkEnd w:id="148"/>
      <w:r>
        <w:rPr>
          <w:rFonts w:ascii="Microsoft YaHei" w:eastAsia="Microsoft YaHei" w:hAnsi="Microsoft YaHei" w:cs="Microsoft YaHei"/>
        </w:rPr>
        <w:t xml:space="preserve">4.2 </w:t>
      </w:r>
      <w:r>
        <w:rPr>
          <w:rFonts w:ascii="Microsoft YaHei" w:eastAsia="Microsoft YaHei" w:hAnsi="Microsoft YaHei" w:cs="Microsoft YaHei"/>
        </w:rPr>
        <w:t>中国のオープンソース市場</w:t>
      </w:r>
    </w:p>
    <w:p w14:paraId="6FA9CC68"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より多くの優秀な中国の開発者がオープンソース・コ</w:t>
      </w:r>
      <w:r>
        <w:rPr>
          <w:rFonts w:ascii="Microsoft YaHei" w:eastAsia="Microsoft YaHei" w:hAnsi="Microsoft YaHei" w:cs="Microsoft YaHei"/>
          <w:color w:val="333333"/>
          <w:sz w:val="22"/>
        </w:rPr>
        <w:t>ミュニティに参加するようになり、国際的な水準の優れたオープンソース・プロジェクトが数多く生まれています。オープンソースの分野で最も優れた成績を収めたのは</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が設計・開発したオープンソースの分散型リレーショナルデータベース「</w:t>
      </w:r>
      <w:r>
        <w:rPr>
          <w:rFonts w:ascii="Microsoft YaHei" w:eastAsia="Microsoft YaHei" w:hAnsi="Microsoft YaHei" w:cs="Microsoft YaHei"/>
          <w:color w:val="333333"/>
          <w:sz w:val="22"/>
        </w:rPr>
        <w:t>TiDB</w:t>
      </w:r>
      <w:r>
        <w:rPr>
          <w:rFonts w:ascii="Microsoft YaHei" w:eastAsia="Microsoft YaHei" w:hAnsi="Microsoft YaHei" w:cs="Microsoft YaHei"/>
          <w:color w:val="333333"/>
          <w:sz w:val="22"/>
        </w:rPr>
        <w:t>」、分散型トランザクションキーバリューデータベース「</w:t>
      </w:r>
      <w:r>
        <w:rPr>
          <w:rFonts w:ascii="Microsoft YaHei" w:eastAsia="Microsoft YaHei" w:hAnsi="Microsoft YaHei" w:cs="Microsoft YaHei"/>
          <w:color w:val="333333"/>
          <w:sz w:val="22"/>
        </w:rPr>
        <w:t>TiKV</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docs-cn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docs</w:t>
      </w:r>
      <w:r>
        <w:rPr>
          <w:rFonts w:ascii="Microsoft YaHei" w:eastAsia="Microsoft YaHei" w:hAnsi="Microsoft YaHei" w:cs="Microsoft YaHei"/>
          <w:color w:val="333333"/>
          <w:sz w:val="22"/>
        </w:rPr>
        <w:t>」など、</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つのプロジェクトがトップ</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にランクインしています。</w:t>
      </w:r>
      <w:r>
        <w:rPr>
          <w:rFonts w:ascii="Microsoft YaHei" w:eastAsia="Microsoft YaHei" w:hAnsi="Microsoft YaHei" w:cs="Microsoft YaHei"/>
          <w:color w:val="333333"/>
          <w:sz w:val="22"/>
        </w:rPr>
        <w:t>Baidu</w:t>
      </w:r>
      <w:r>
        <w:rPr>
          <w:rFonts w:ascii="Microsoft YaHei" w:eastAsia="Microsoft YaHei" w:hAnsi="Microsoft YaHei" w:cs="Microsoft YaHei"/>
          <w:color w:val="333333"/>
          <w:sz w:val="22"/>
        </w:rPr>
        <w:t>も</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つのプロジェクトをリストアップしており、主に人工知能の分野で、深層学習プラットフォー</w:t>
      </w:r>
      <w:r>
        <w:rPr>
          <w:rFonts w:ascii="Microsoft YaHei" w:eastAsia="Microsoft YaHei" w:hAnsi="Microsoft YaHei" w:cs="Microsoft YaHei"/>
          <w:color w:val="333333"/>
          <w:sz w:val="22"/>
        </w:rPr>
        <w:t>ム「</w:t>
      </w:r>
      <w:r>
        <w:rPr>
          <w:rFonts w:ascii="Microsoft YaHei" w:eastAsia="Microsoft YaHei" w:hAnsi="Microsoft YaHei" w:cs="Microsoft YaHei"/>
          <w:color w:val="333333"/>
          <w:sz w:val="22"/>
        </w:rPr>
        <w:t>PaddlePaddle</w:t>
      </w:r>
      <w:r>
        <w:rPr>
          <w:rFonts w:ascii="Microsoft YaHei" w:eastAsia="Microsoft YaHei" w:hAnsi="Microsoft YaHei" w:cs="Microsoft YaHei"/>
          <w:color w:val="333333"/>
          <w:sz w:val="22"/>
        </w:rPr>
        <w:t>」を開発しています。この</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つのプロジェクトは、コア・フレームワークの</w:t>
      </w:r>
      <w:r>
        <w:rPr>
          <w:rFonts w:ascii="Microsoft YaHei" w:eastAsia="Microsoft YaHei" w:hAnsi="Microsoft YaHei" w:cs="Microsoft YaHei"/>
          <w:color w:val="333333"/>
          <w:sz w:val="22"/>
        </w:rPr>
        <w:t>Paddle</w:t>
      </w:r>
      <w:r>
        <w:rPr>
          <w:rFonts w:ascii="Microsoft YaHei" w:eastAsia="Microsoft YaHei" w:hAnsi="Microsoft YaHei" w:cs="Microsoft YaHei"/>
          <w:color w:val="333333"/>
          <w:sz w:val="22"/>
        </w:rPr>
        <w:t>と、それに関連するツール・ライブラリーです。</w:t>
      </w:r>
    </w:p>
    <w:p w14:paraId="6013B5A7"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f5"/>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22309C61" w14:textId="77777777">
        <w:trPr>
          <w:trHeight w:val="450"/>
        </w:trPr>
        <w:tc>
          <w:tcPr>
            <w:tcW w:w="9450" w:type="dxa"/>
            <w:tcBorders>
              <w:top w:val="nil"/>
              <w:left w:val="nil"/>
              <w:bottom w:val="nil"/>
              <w:right w:val="nil"/>
            </w:tcBorders>
          </w:tcPr>
          <w:p w14:paraId="6F2CBBE1"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GitHub 2020</w:t>
            </w:r>
            <w:r>
              <w:rPr>
                <w:rFonts w:ascii="Microsoft YaHei" w:eastAsia="Microsoft YaHei" w:hAnsi="Microsoft YaHei" w:cs="Microsoft YaHei"/>
                <w:color w:val="333333"/>
                <w:sz w:val="20"/>
                <w:szCs w:val="20"/>
              </w:rPr>
              <w:t>年トップ</w:t>
            </w:r>
            <w:r>
              <w:rPr>
                <w:rFonts w:ascii="Microsoft YaHei" w:eastAsia="Microsoft YaHei" w:hAnsi="Microsoft YaHei" w:cs="Microsoft YaHei"/>
                <w:color w:val="333333"/>
                <w:sz w:val="20"/>
                <w:szCs w:val="20"/>
              </w:rPr>
              <w:t>20</w:t>
            </w:r>
            <w:r>
              <w:rPr>
                <w:rFonts w:ascii="Microsoft YaHei" w:eastAsia="Microsoft YaHei" w:hAnsi="Microsoft YaHei" w:cs="Microsoft YaHei"/>
                <w:color w:val="333333"/>
                <w:sz w:val="20"/>
                <w:szCs w:val="20"/>
              </w:rPr>
              <w:t>の中国プロジェクト活動</w:t>
            </w:r>
          </w:p>
        </w:tc>
      </w:tr>
      <w:tr w:rsidR="004D63E1" w14:paraId="1F53FA42" w14:textId="77777777">
        <w:trPr>
          <w:trHeight w:val="2520"/>
        </w:trPr>
        <w:tc>
          <w:tcPr>
            <w:tcW w:w="9450" w:type="dxa"/>
            <w:tcBorders>
              <w:top w:val="nil"/>
              <w:left w:val="nil"/>
              <w:bottom w:val="nil"/>
              <w:right w:val="nil"/>
            </w:tcBorders>
          </w:tcPr>
          <w:p w14:paraId="3DEBEF9C"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4A17F00" wp14:editId="1291D80D">
                  <wp:extent cx="3571875" cy="2195131"/>
                  <wp:effectExtent l="0" t="0" r="0" b="0"/>
                  <wp:docPr id="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7"/>
                          <a:srcRect/>
                          <a:stretch>
                            <a:fillRect/>
                          </a:stretch>
                        </pic:blipFill>
                        <pic:spPr>
                          <a:xfrm>
                            <a:off x="0" y="0"/>
                            <a:ext cx="3571875" cy="2195131"/>
                          </a:xfrm>
                          <a:prstGeom prst="rect">
                            <a:avLst/>
                          </a:prstGeom>
                          <a:ln/>
                        </pic:spPr>
                      </pic:pic>
                    </a:graphicData>
                  </a:graphic>
                </wp:inline>
              </w:drawing>
            </w:r>
          </w:p>
        </w:tc>
      </w:tr>
      <w:tr w:rsidR="004D63E1" w14:paraId="6BD991D4" w14:textId="77777777">
        <w:trPr>
          <w:trHeight w:val="375"/>
        </w:trPr>
        <w:tc>
          <w:tcPr>
            <w:tcW w:w="9450" w:type="dxa"/>
            <w:tcBorders>
              <w:top w:val="nil"/>
              <w:left w:val="nil"/>
              <w:bottom w:val="nil"/>
              <w:right w:val="nil"/>
            </w:tcBorders>
          </w:tcPr>
          <w:p w14:paraId="73B46D7F"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lastRenderedPageBreak/>
              <w:t>出典：中国开源软件推进联盟</w:t>
            </w:r>
            <w:r>
              <w:rPr>
                <w:rFonts w:ascii="Microsoft YaHei" w:eastAsia="Microsoft YaHei" w:hAnsi="Microsoft YaHei" w:cs="Microsoft YaHei"/>
                <w:color w:val="333333"/>
                <w:sz w:val="18"/>
                <w:szCs w:val="18"/>
              </w:rPr>
              <w:t>, GitHub</w:t>
            </w:r>
          </w:p>
        </w:tc>
      </w:tr>
    </w:tbl>
    <w:p w14:paraId="14BC530D" w14:textId="77777777" w:rsidR="004D63E1" w:rsidRDefault="001F21D8">
      <w:pPr>
        <w:pStyle w:val="3"/>
        <w:rPr>
          <w:rFonts w:ascii="Microsoft YaHei" w:eastAsia="Microsoft YaHei" w:hAnsi="Microsoft YaHei" w:cs="Microsoft YaHei"/>
        </w:rPr>
      </w:pPr>
      <w:bookmarkStart w:id="149" w:name="_heading=h.kpzaz8d76my7" w:colFirst="0" w:colLast="0"/>
      <w:bookmarkEnd w:id="149"/>
      <w:r>
        <w:rPr>
          <w:rFonts w:ascii="Microsoft YaHei" w:eastAsia="Microsoft YaHei" w:hAnsi="Microsoft YaHei" w:cs="Microsoft YaHei"/>
        </w:rPr>
        <w:t xml:space="preserve">4.3 </w:t>
      </w:r>
      <w:r>
        <w:rPr>
          <w:rFonts w:ascii="Microsoft YaHei" w:eastAsia="Microsoft YaHei" w:hAnsi="Microsoft YaHei" w:cs="Microsoft YaHei"/>
        </w:rPr>
        <w:t>資本市場の投資家は、オープンソース分野での存在感を増している</w:t>
      </w:r>
    </w:p>
    <w:p w14:paraId="17CAD5E5"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では、より多くのオープンソース企業が積極的に商業化していることから、多くの資本投資家もオープンソース市場への参入を投資機会と捉えています。現在、中国のより代表的なオープンソースプロジェクトの投資・資金調達状況を見ると、</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TiDB</w:t>
      </w:r>
      <w:r>
        <w:rPr>
          <w:rFonts w:ascii="Microsoft YaHei" w:eastAsia="Microsoft YaHei" w:hAnsi="Microsoft YaHei" w:cs="Microsoft YaHei"/>
          <w:color w:val="333333"/>
          <w:sz w:val="22"/>
        </w:rPr>
        <w:t>）、巨杉数据库（</w:t>
      </w:r>
      <w:r>
        <w:rPr>
          <w:rFonts w:ascii="Microsoft YaHei" w:eastAsia="Microsoft YaHei" w:hAnsi="Microsoft YaHei" w:cs="Microsoft YaHei"/>
          <w:color w:val="333333"/>
          <w:sz w:val="22"/>
        </w:rPr>
        <w:t>SequoiaDB</w:t>
      </w:r>
      <w:r>
        <w:rPr>
          <w:rFonts w:ascii="Microsoft YaHei" w:eastAsia="Microsoft YaHei" w:hAnsi="Microsoft YaHei" w:cs="Microsoft YaHei"/>
          <w:color w:val="333333"/>
          <w:sz w:val="22"/>
        </w:rPr>
        <w:t>）など、発展性のあるオープンソースプロジェクトは、しばしば複数のラウンドで強力な資本注入が行われ、初期段階から長期にわたって企業の発展に伴う現象が見られます。</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年は、オープンソース市場における資本ブームの時期となり</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ラウンドを完了してグローバルデータベースの歴史に新たな金字塔を打ち立てた</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社や、</w:t>
      </w: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社など、ほとんどの企業が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年初頭にかけて最新の資金調達を行います。例えば、</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資金調達を完了し、グローバル・データベースの歴史に新たな一里塚を打ち立てました。また、</w:t>
      </w: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はグローバル・オープンソース・インフラストラクチャ・ソフトウェアの分野で、単一のシリーズ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資金調達ラウンドとし</w:t>
      </w:r>
      <w:r>
        <w:rPr>
          <w:rFonts w:ascii="Microsoft YaHei" w:eastAsia="Microsoft YaHei" w:hAnsi="Microsoft YaHei" w:cs="Microsoft YaHei"/>
          <w:color w:val="333333"/>
          <w:sz w:val="22"/>
        </w:rPr>
        <w:t>てはこれまでで最大の記録を打ち立てました。</w:t>
      </w:r>
      <w:r>
        <w:br w:type="page"/>
      </w:r>
    </w:p>
    <w:p w14:paraId="5B7C6032"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6"/>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41106D1E" w14:textId="77777777">
        <w:trPr>
          <w:trHeight w:val="450"/>
        </w:trPr>
        <w:tc>
          <w:tcPr>
            <w:tcW w:w="9270" w:type="dxa"/>
            <w:tcBorders>
              <w:top w:val="nil"/>
              <w:left w:val="nil"/>
              <w:bottom w:val="nil"/>
              <w:right w:val="nil"/>
            </w:tcBorders>
          </w:tcPr>
          <w:p w14:paraId="4D834C3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32</w:t>
            </w:r>
            <w:r>
              <w:rPr>
                <w:rFonts w:ascii="Microsoft YaHei" w:eastAsia="Microsoft YaHei" w:hAnsi="Microsoft YaHei" w:cs="Microsoft YaHei"/>
                <w:color w:val="333333"/>
                <w:sz w:val="20"/>
                <w:szCs w:val="20"/>
              </w:rPr>
              <w:t>：国内オープンソースソフトウェア企業の資金調達状況</w:t>
            </w:r>
          </w:p>
        </w:tc>
      </w:tr>
      <w:tr w:rsidR="004D63E1" w14:paraId="0CCDB25F" w14:textId="77777777">
        <w:trPr>
          <w:trHeight w:val="2520"/>
        </w:trPr>
        <w:tc>
          <w:tcPr>
            <w:tcW w:w="9270" w:type="dxa"/>
            <w:tcBorders>
              <w:top w:val="nil"/>
              <w:left w:val="nil"/>
              <w:bottom w:val="nil"/>
              <w:right w:val="nil"/>
            </w:tcBorders>
          </w:tcPr>
          <w:p w14:paraId="2E36F124" w14:textId="77777777" w:rsidR="004D63E1" w:rsidRDefault="001F21D8">
            <w:pPr>
              <w:spacing w:before="60" w:after="60" w:line="312" w:lineRule="auto"/>
              <w:jc w:val="left"/>
              <w:rPr>
                <w:rFonts w:ascii="Microsoft YaHei" w:eastAsia="Microsoft YaHei" w:hAnsi="Microsoft YaHei" w:cs="Microsoft YaHei"/>
                <w:color w:val="333333"/>
              </w:rPr>
            </w:pPr>
            <w:r>
              <w:rPr>
                <w:rFonts w:ascii="Microsoft YaHei" w:eastAsia="Microsoft YaHei" w:hAnsi="Microsoft YaHei" w:cs="Microsoft YaHei"/>
                <w:noProof/>
                <w:color w:val="333333"/>
                <w:sz w:val="22"/>
              </w:rPr>
              <w:drawing>
                <wp:inline distT="0" distB="0" distL="0" distR="0" wp14:anchorId="001A3548" wp14:editId="087AB45F">
                  <wp:extent cx="5886450" cy="5758483"/>
                  <wp:effectExtent l="0" t="0" r="0" b="0"/>
                  <wp:docPr id="2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5886450" cy="5758483"/>
                          </a:xfrm>
                          <a:prstGeom prst="rect">
                            <a:avLst/>
                          </a:prstGeom>
                          <a:ln/>
                        </pic:spPr>
                      </pic:pic>
                    </a:graphicData>
                  </a:graphic>
                </wp:inline>
              </w:drawing>
            </w:r>
          </w:p>
        </w:tc>
      </w:tr>
      <w:tr w:rsidR="004D63E1" w14:paraId="2A801AAC" w14:textId="77777777">
        <w:trPr>
          <w:trHeight w:val="375"/>
        </w:trPr>
        <w:tc>
          <w:tcPr>
            <w:tcW w:w="9270" w:type="dxa"/>
            <w:tcBorders>
              <w:top w:val="nil"/>
              <w:left w:val="nil"/>
              <w:bottom w:val="nil"/>
              <w:right w:val="nil"/>
            </w:tcBorders>
          </w:tcPr>
          <w:p w14:paraId="4A409425"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、云启资本</w:t>
            </w:r>
          </w:p>
        </w:tc>
      </w:tr>
    </w:tbl>
    <w:p w14:paraId="0F8BFA0D" w14:textId="77777777" w:rsidR="004D63E1" w:rsidRDefault="001F21D8">
      <w:pPr>
        <w:pStyle w:val="2"/>
        <w:rPr>
          <w:rFonts w:ascii="Microsoft YaHei" w:eastAsia="Microsoft YaHei" w:hAnsi="Microsoft YaHei" w:cs="Microsoft YaHei"/>
        </w:rPr>
      </w:pPr>
      <w:bookmarkStart w:id="150" w:name="_heading=h.q4nz3np3lh5i" w:colFirst="0" w:colLast="0"/>
      <w:bookmarkEnd w:id="150"/>
      <w:r>
        <w:rPr>
          <w:rFonts w:ascii="Microsoft YaHei" w:eastAsia="Microsoft YaHei" w:hAnsi="Microsoft YaHei" w:cs="Microsoft YaHei"/>
        </w:rPr>
        <w:t>5.</w:t>
      </w:r>
      <w:r>
        <w:rPr>
          <w:rFonts w:ascii="Microsoft YaHei" w:eastAsia="Microsoft YaHei" w:hAnsi="Microsoft YaHei" w:cs="Microsoft YaHei"/>
        </w:rPr>
        <w:t>ケーススタディ</w:t>
      </w:r>
    </w:p>
    <w:p w14:paraId="080475BB" w14:textId="77777777" w:rsidR="004D63E1" w:rsidRDefault="001F21D8">
      <w:pPr>
        <w:pStyle w:val="3"/>
        <w:rPr>
          <w:rFonts w:ascii="Microsoft YaHei" w:eastAsia="Microsoft YaHei" w:hAnsi="Microsoft YaHei" w:cs="Microsoft YaHei"/>
        </w:rPr>
      </w:pPr>
      <w:bookmarkStart w:id="151" w:name="_heading=h.9650pvxcfr95" w:colFirst="0" w:colLast="0"/>
      <w:bookmarkEnd w:id="151"/>
      <w:r>
        <w:rPr>
          <w:rFonts w:ascii="Microsoft YaHei" w:eastAsia="Microsoft YaHei" w:hAnsi="Microsoft YaHei" w:cs="Microsoft YaHei"/>
        </w:rPr>
        <w:t>5.1 PingCAP</w:t>
      </w:r>
    </w:p>
    <w:p w14:paraId="2E253278"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は、中国におけるエンタープライズクラスのオープンソース分散型データベース</w:t>
      </w:r>
      <w:r>
        <w:rPr>
          <w:rFonts w:ascii="Microsoft YaHei" w:eastAsia="Microsoft YaHei" w:hAnsi="Microsoft YaHei" w:cs="Microsoft YaHei"/>
          <w:color w:val="333333"/>
          <w:sz w:val="22"/>
        </w:rPr>
        <w:lastRenderedPageBreak/>
        <w:t>の主要ベンダーです。</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年に設立された同社は、グローバルな業界のユーザーに対して、安定性、効率性、安全性、信頼性、オープン性、互換性を備えた新しいデータインフラを提供することを目的としています。その主力製品は、</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社が設計・開発したオープンソースの分散型リレーショナルデータベース「</w:t>
      </w:r>
      <w:r>
        <w:rPr>
          <w:rFonts w:ascii="Microsoft YaHei" w:eastAsia="Microsoft YaHei" w:hAnsi="Microsoft YaHei" w:cs="Microsoft YaHei"/>
          <w:color w:val="333333"/>
          <w:sz w:val="22"/>
        </w:rPr>
        <w:t>TiDB</w:t>
      </w:r>
      <w:r>
        <w:rPr>
          <w:rFonts w:ascii="Microsoft YaHei" w:eastAsia="Microsoft YaHei" w:hAnsi="Microsoft YaHei" w:cs="Microsoft YaHei"/>
          <w:color w:val="333333"/>
          <w:sz w:val="22"/>
        </w:rPr>
        <w:t>」で、オンライントランザクション処理とオンライン分析処理（</w:t>
      </w:r>
      <w:r>
        <w:rPr>
          <w:rFonts w:ascii="Microsoft YaHei" w:eastAsia="Microsoft YaHei" w:hAnsi="Microsoft YaHei" w:cs="Microsoft YaHei"/>
          <w:color w:val="333333"/>
          <w:sz w:val="22"/>
        </w:rPr>
        <w:t>HTAP</w:t>
      </w:r>
      <w:r>
        <w:rPr>
          <w:rFonts w:ascii="Microsoft YaHei" w:eastAsia="Microsoft YaHei" w:hAnsi="Microsoft YaHei" w:cs="Microsoft YaHei"/>
          <w:color w:val="333333"/>
          <w:sz w:val="22"/>
        </w:rPr>
        <w:t>）の両方をサポートする統合型分散データベースです。</w:t>
      </w:r>
    </w:p>
    <w:p w14:paraId="640DED86"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7"/>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0"/>
        <w:gridCol w:w="4500"/>
      </w:tblGrid>
      <w:tr w:rsidR="004D63E1" w14:paraId="6240104E" w14:textId="77777777">
        <w:trPr>
          <w:trHeight w:val="480"/>
        </w:trPr>
        <w:tc>
          <w:tcPr>
            <w:tcW w:w="5370" w:type="dxa"/>
            <w:tcBorders>
              <w:top w:val="nil"/>
              <w:left w:val="nil"/>
              <w:bottom w:val="nil"/>
              <w:right w:val="nil"/>
            </w:tcBorders>
          </w:tcPr>
          <w:p w14:paraId="055E15E9"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33</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PingCAP</w:t>
            </w:r>
            <w:r>
              <w:rPr>
                <w:rFonts w:ascii="Microsoft YaHei" w:eastAsia="Microsoft YaHei" w:hAnsi="Microsoft YaHei" w:cs="Microsoft YaHei"/>
                <w:color w:val="333333"/>
                <w:sz w:val="20"/>
                <w:szCs w:val="20"/>
              </w:rPr>
              <w:t>の歴史</w:t>
            </w:r>
          </w:p>
        </w:tc>
        <w:tc>
          <w:tcPr>
            <w:tcW w:w="4500" w:type="dxa"/>
            <w:tcBorders>
              <w:top w:val="nil"/>
              <w:left w:val="nil"/>
              <w:bottom w:val="nil"/>
              <w:right w:val="nil"/>
            </w:tcBorders>
          </w:tcPr>
          <w:p w14:paraId="057B3229"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34</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PingCAP</w:t>
            </w:r>
            <w:r>
              <w:rPr>
                <w:rFonts w:ascii="Microsoft YaHei" w:eastAsia="Microsoft YaHei" w:hAnsi="Microsoft YaHei" w:cs="Microsoft YaHei"/>
                <w:color w:val="333333"/>
                <w:sz w:val="20"/>
                <w:szCs w:val="20"/>
              </w:rPr>
              <w:t>コア製品の</w:t>
            </w:r>
            <w:r>
              <w:rPr>
                <w:rFonts w:ascii="Microsoft YaHei" w:eastAsia="Microsoft YaHei" w:hAnsi="Microsoft YaHei" w:cs="Microsoft YaHei"/>
                <w:color w:val="333333"/>
                <w:sz w:val="20"/>
                <w:szCs w:val="20"/>
              </w:rPr>
              <w:t>TiDB</w:t>
            </w:r>
          </w:p>
        </w:tc>
      </w:tr>
      <w:tr w:rsidR="004D63E1" w14:paraId="1106C52C" w14:textId="77777777">
        <w:trPr>
          <w:trHeight w:val="1680"/>
        </w:trPr>
        <w:tc>
          <w:tcPr>
            <w:tcW w:w="5370" w:type="dxa"/>
            <w:tcBorders>
              <w:top w:val="nil"/>
              <w:left w:val="nil"/>
              <w:bottom w:val="nil"/>
              <w:right w:val="nil"/>
            </w:tcBorders>
            <w:vAlign w:val="center"/>
          </w:tcPr>
          <w:p w14:paraId="4EBE7021"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666503E" wp14:editId="7E21376C">
                  <wp:extent cx="3409950" cy="1234637"/>
                  <wp:effectExtent l="0" t="0" r="0" b="0"/>
                  <wp:docPr id="2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9"/>
                          <a:srcRect/>
                          <a:stretch>
                            <a:fillRect/>
                          </a:stretch>
                        </pic:blipFill>
                        <pic:spPr>
                          <a:xfrm>
                            <a:off x="0" y="0"/>
                            <a:ext cx="3409950" cy="1234637"/>
                          </a:xfrm>
                          <a:prstGeom prst="rect">
                            <a:avLst/>
                          </a:prstGeom>
                          <a:ln/>
                        </pic:spPr>
                      </pic:pic>
                    </a:graphicData>
                  </a:graphic>
                </wp:inline>
              </w:drawing>
            </w:r>
          </w:p>
        </w:tc>
        <w:tc>
          <w:tcPr>
            <w:tcW w:w="4500" w:type="dxa"/>
            <w:tcBorders>
              <w:top w:val="nil"/>
              <w:left w:val="nil"/>
              <w:bottom w:val="nil"/>
              <w:right w:val="nil"/>
            </w:tcBorders>
          </w:tcPr>
          <w:p w14:paraId="7AE07C20"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5B582424" wp14:editId="5F6F674C">
                  <wp:extent cx="2857500" cy="1441468"/>
                  <wp:effectExtent l="0" t="0" r="0" b="0"/>
                  <wp:docPr id="2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0"/>
                          <a:srcRect/>
                          <a:stretch>
                            <a:fillRect/>
                          </a:stretch>
                        </pic:blipFill>
                        <pic:spPr>
                          <a:xfrm>
                            <a:off x="0" y="0"/>
                            <a:ext cx="2857500" cy="1441468"/>
                          </a:xfrm>
                          <a:prstGeom prst="rect">
                            <a:avLst/>
                          </a:prstGeom>
                          <a:ln/>
                        </pic:spPr>
                      </pic:pic>
                    </a:graphicData>
                  </a:graphic>
                </wp:inline>
              </w:drawing>
            </w:r>
          </w:p>
        </w:tc>
      </w:tr>
      <w:tr w:rsidR="004D63E1" w14:paraId="7EFBE408" w14:textId="77777777">
        <w:trPr>
          <w:trHeight w:val="480"/>
        </w:trPr>
        <w:tc>
          <w:tcPr>
            <w:tcW w:w="5370" w:type="dxa"/>
            <w:tcBorders>
              <w:top w:val="nil"/>
              <w:left w:val="nil"/>
              <w:bottom w:val="nil"/>
              <w:right w:val="nil"/>
            </w:tcBorders>
          </w:tcPr>
          <w:p w14:paraId="4BC6F20A"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GitHub</w:t>
            </w:r>
            <w:r>
              <w:rPr>
                <w:rFonts w:ascii="Microsoft YaHei" w:eastAsia="Microsoft YaHei" w:hAnsi="Microsoft YaHei" w:cs="Microsoft YaHei"/>
                <w:color w:val="333333"/>
                <w:sz w:val="18"/>
                <w:szCs w:val="18"/>
              </w:rPr>
              <w:t>、云启资本</w:t>
            </w:r>
          </w:p>
        </w:tc>
        <w:tc>
          <w:tcPr>
            <w:tcW w:w="4500" w:type="dxa"/>
            <w:tcBorders>
              <w:top w:val="nil"/>
              <w:left w:val="nil"/>
              <w:bottom w:val="nil"/>
              <w:right w:val="nil"/>
            </w:tcBorders>
          </w:tcPr>
          <w:p w14:paraId="2A40474B"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出所：会社発表、云启资本</w:t>
            </w:r>
          </w:p>
        </w:tc>
      </w:tr>
    </w:tbl>
    <w:p w14:paraId="2067F44E"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の成長性は資本家も認めています。</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資金調達を完了し、ユニコーンのカテゴリーに入ることに成功し、中国の新しいオープンソース勢力のリーダーとなりました。</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月、同社は</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億ドル相当の新しい資金調達を完了しました。</w:t>
      </w: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の資金調達の歴史は、連続した資本の追加によって特徴付けられています。</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年のエンジェルラウンドを皮切りに、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ラウンド連続で投資を行っており、云启资本は</w:t>
      </w:r>
      <w:r>
        <w:rPr>
          <w:rFonts w:ascii="Microsoft YaHei" w:eastAsia="Microsoft YaHei" w:hAnsi="Microsoft YaHei" w:cs="Microsoft YaHei"/>
          <w:color w:val="333333"/>
          <w:sz w:val="22"/>
        </w:rPr>
        <w:t>2016</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ラウンドに参入したことに続き、最新のラウンドでも投資しました。</w:t>
      </w:r>
    </w:p>
    <w:tbl>
      <w:tblPr>
        <w:tblStyle w:val="aff8"/>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4F9BFB4D" w14:textId="77777777">
        <w:trPr>
          <w:trHeight w:val="450"/>
        </w:trPr>
        <w:tc>
          <w:tcPr>
            <w:tcW w:w="9795" w:type="dxa"/>
            <w:tcBorders>
              <w:top w:val="nil"/>
              <w:left w:val="nil"/>
              <w:bottom w:val="nil"/>
              <w:right w:val="nil"/>
            </w:tcBorders>
          </w:tcPr>
          <w:p w14:paraId="4F140F4E"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35</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PingCAP</w:t>
            </w:r>
            <w:r>
              <w:rPr>
                <w:rFonts w:ascii="Microsoft YaHei" w:eastAsia="Microsoft YaHei" w:hAnsi="Microsoft YaHei" w:cs="Microsoft YaHei"/>
                <w:color w:val="333333"/>
                <w:sz w:val="20"/>
                <w:szCs w:val="20"/>
              </w:rPr>
              <w:t>の資金調達履歴</w:t>
            </w:r>
          </w:p>
        </w:tc>
      </w:tr>
      <w:tr w:rsidR="004D63E1" w14:paraId="01EB36F2" w14:textId="77777777">
        <w:trPr>
          <w:trHeight w:val="2520"/>
        </w:trPr>
        <w:tc>
          <w:tcPr>
            <w:tcW w:w="9795" w:type="dxa"/>
            <w:tcBorders>
              <w:top w:val="nil"/>
              <w:left w:val="nil"/>
              <w:bottom w:val="nil"/>
              <w:right w:val="nil"/>
            </w:tcBorders>
          </w:tcPr>
          <w:p w14:paraId="2E049C41"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FDAAFDE" wp14:editId="1399A8A6">
                  <wp:extent cx="6219825" cy="2059984"/>
                  <wp:effectExtent l="0" t="0" r="0" b="0"/>
                  <wp:docPr id="2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1"/>
                          <a:srcRect/>
                          <a:stretch>
                            <a:fillRect/>
                          </a:stretch>
                        </pic:blipFill>
                        <pic:spPr>
                          <a:xfrm>
                            <a:off x="0" y="0"/>
                            <a:ext cx="6219825" cy="2059984"/>
                          </a:xfrm>
                          <a:prstGeom prst="rect">
                            <a:avLst/>
                          </a:prstGeom>
                          <a:ln/>
                        </pic:spPr>
                      </pic:pic>
                    </a:graphicData>
                  </a:graphic>
                </wp:inline>
              </w:drawing>
            </w:r>
          </w:p>
        </w:tc>
      </w:tr>
      <w:tr w:rsidR="004D63E1" w14:paraId="2FF61337" w14:textId="77777777">
        <w:trPr>
          <w:trHeight w:val="375"/>
        </w:trPr>
        <w:tc>
          <w:tcPr>
            <w:tcW w:w="9795" w:type="dxa"/>
            <w:tcBorders>
              <w:top w:val="nil"/>
              <w:left w:val="nil"/>
              <w:bottom w:val="nil"/>
              <w:right w:val="nil"/>
            </w:tcBorders>
          </w:tcPr>
          <w:p w14:paraId="37A78069"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、云启资本</w:t>
            </w:r>
          </w:p>
        </w:tc>
      </w:tr>
    </w:tbl>
    <w:p w14:paraId="0E4BF203"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は、ワンクリックでの水平方向のスケールアップまたはスケールダウン、金融グレードの高可用性、リアルタイム</w:t>
      </w:r>
      <w:r>
        <w:rPr>
          <w:rFonts w:ascii="Microsoft YaHei" w:eastAsia="Microsoft YaHei" w:hAnsi="Microsoft YaHei" w:cs="Microsoft YaHei"/>
          <w:color w:val="333333"/>
          <w:sz w:val="22"/>
        </w:rPr>
        <w:t>HTAP</w:t>
      </w:r>
      <w:r>
        <w:rPr>
          <w:rFonts w:ascii="Microsoft YaHei" w:eastAsia="Microsoft YaHei" w:hAnsi="Microsoft YaHei" w:cs="Microsoft YaHei"/>
          <w:color w:val="333333"/>
          <w:sz w:val="22"/>
        </w:rPr>
        <w:t>、クラウドネイティブな分散データベース、</w:t>
      </w:r>
      <w:r>
        <w:rPr>
          <w:rFonts w:ascii="Microsoft YaHei" w:eastAsia="Microsoft YaHei" w:hAnsi="Microsoft YaHei" w:cs="Microsoft YaHei"/>
          <w:color w:val="333333"/>
          <w:sz w:val="22"/>
        </w:rPr>
        <w:t>MySQL</w:t>
      </w:r>
      <w:r>
        <w:rPr>
          <w:rFonts w:ascii="Microsoft YaHei" w:eastAsia="Microsoft YaHei" w:hAnsi="Microsoft YaHei" w:cs="Microsoft YaHei"/>
          <w:color w:val="333333"/>
          <w:sz w:val="22"/>
        </w:rPr>
        <w:t>エコシステムとの高い互換性などの主要な機能を備えた、製品</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コミュニティ</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商業化のエコシステムにおける国内リーダーです。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月現在、</w:t>
      </w:r>
      <w:r>
        <w:rPr>
          <w:rFonts w:ascii="Microsoft YaHei" w:eastAsia="Microsoft YaHei" w:hAnsi="Microsoft YaHei" w:cs="Microsoft YaHei"/>
          <w:color w:val="333333"/>
          <w:sz w:val="22"/>
        </w:rPr>
        <w:t>TiDB</w:t>
      </w:r>
      <w:r>
        <w:rPr>
          <w:rFonts w:ascii="Microsoft YaHei" w:eastAsia="Microsoft YaHei" w:hAnsi="Microsoft YaHei" w:cs="Microsoft YaHei"/>
          <w:color w:val="333333"/>
          <w:sz w:val="22"/>
        </w:rPr>
        <w:t>プロジェクトは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上で</w:t>
      </w:r>
      <w:r>
        <w:rPr>
          <w:rFonts w:ascii="Microsoft YaHei" w:eastAsia="Microsoft YaHei" w:hAnsi="Microsoft YaHei" w:cs="Microsoft YaHei"/>
          <w:color w:val="333333"/>
          <w:sz w:val="22"/>
        </w:rPr>
        <w:t>29,000</w:t>
      </w:r>
      <w:r>
        <w:rPr>
          <w:rFonts w:ascii="Microsoft YaHei" w:eastAsia="Microsoft YaHei" w:hAnsi="Microsoft YaHei" w:cs="Microsoft YaHei"/>
          <w:color w:val="333333"/>
          <w:sz w:val="22"/>
        </w:rPr>
        <w:t>以上のスターと</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人近いオープンソースの貢献者を得ており、世界的に有名なオープンソースソフトウェアベンダーのレベルに達しています。同社は、グローバルなデータベーステクノロジー企業として位置づけられており、現在、中国、米国、欧州、日本、東南アジアなどの国と地域の</w:t>
      </w:r>
      <w:r>
        <w:rPr>
          <w:rFonts w:ascii="Microsoft YaHei" w:eastAsia="Microsoft YaHei" w:hAnsi="Microsoft YaHei" w:cs="Microsoft YaHei"/>
          <w:color w:val="333333"/>
          <w:sz w:val="22"/>
        </w:rPr>
        <w:t>2,000</w:t>
      </w:r>
      <w:r>
        <w:rPr>
          <w:rFonts w:ascii="Microsoft YaHei" w:eastAsia="Microsoft YaHei" w:hAnsi="Microsoft YaHei" w:cs="Microsoft YaHei"/>
          <w:color w:val="333333"/>
          <w:sz w:val="22"/>
        </w:rPr>
        <w:t>社以上の企業にサービスを提供しており、その対象は、金融、オペレーター、製造、小売、インターネット、政府などの幅広い業界にわたっています。</w:t>
      </w:r>
    </w:p>
    <w:p w14:paraId="12900614"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9"/>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40"/>
      </w:tblGrid>
      <w:tr w:rsidR="004D63E1" w14:paraId="27D9B308" w14:textId="77777777">
        <w:trPr>
          <w:trHeight w:val="450"/>
        </w:trPr>
        <w:tc>
          <w:tcPr>
            <w:tcW w:w="9540" w:type="dxa"/>
            <w:tcBorders>
              <w:top w:val="nil"/>
              <w:left w:val="nil"/>
              <w:bottom w:val="nil"/>
              <w:right w:val="nil"/>
            </w:tcBorders>
          </w:tcPr>
          <w:p w14:paraId="3A45EE74"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36</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PingCAP</w:t>
            </w:r>
            <w:r>
              <w:rPr>
                <w:rFonts w:ascii="Microsoft YaHei" w:eastAsia="Microsoft YaHei" w:hAnsi="Microsoft YaHei" w:cs="Microsoft YaHei"/>
                <w:color w:val="333333"/>
                <w:sz w:val="20"/>
                <w:szCs w:val="20"/>
              </w:rPr>
              <w:t>製</w:t>
            </w:r>
            <w:r>
              <w:rPr>
                <w:rFonts w:ascii="Microsoft YaHei" w:eastAsia="Microsoft YaHei" w:hAnsi="Microsoft YaHei" w:cs="Microsoft YaHei"/>
                <w:color w:val="333333"/>
                <w:sz w:val="20"/>
                <w:szCs w:val="20"/>
              </w:rPr>
              <w:t>品</w:t>
            </w:r>
            <w:r>
              <w:rPr>
                <w:rFonts w:ascii="Microsoft YaHei" w:eastAsia="Microsoft YaHei" w:hAnsi="Microsoft YaHei" w:cs="Microsoft YaHei"/>
                <w:color w:val="333333"/>
                <w:sz w:val="20"/>
                <w:szCs w:val="20"/>
              </w:rPr>
              <w:t xml:space="preserve"> - </w:t>
            </w:r>
            <w:r>
              <w:rPr>
                <w:rFonts w:ascii="Microsoft YaHei" w:eastAsia="Microsoft YaHei" w:hAnsi="Microsoft YaHei" w:cs="Microsoft YaHei"/>
                <w:color w:val="333333"/>
                <w:sz w:val="20"/>
                <w:szCs w:val="20"/>
              </w:rPr>
              <w:t>コミュニティ</w:t>
            </w:r>
            <w:r>
              <w:rPr>
                <w:rFonts w:ascii="Microsoft YaHei" w:eastAsia="Microsoft YaHei" w:hAnsi="Microsoft YaHei" w:cs="Microsoft YaHei"/>
                <w:color w:val="333333"/>
                <w:sz w:val="20"/>
                <w:szCs w:val="20"/>
              </w:rPr>
              <w:t xml:space="preserve"> - </w:t>
            </w:r>
            <w:r>
              <w:rPr>
                <w:rFonts w:ascii="Microsoft YaHei" w:eastAsia="Microsoft YaHei" w:hAnsi="Microsoft YaHei" w:cs="Microsoft YaHei"/>
                <w:color w:val="333333"/>
                <w:sz w:val="20"/>
                <w:szCs w:val="20"/>
              </w:rPr>
              <w:t>商品化</w:t>
            </w:r>
          </w:p>
        </w:tc>
      </w:tr>
      <w:tr w:rsidR="004D63E1" w14:paraId="1146646C" w14:textId="77777777">
        <w:trPr>
          <w:trHeight w:val="3510"/>
        </w:trPr>
        <w:tc>
          <w:tcPr>
            <w:tcW w:w="9540" w:type="dxa"/>
            <w:tcBorders>
              <w:top w:val="nil"/>
              <w:left w:val="nil"/>
              <w:bottom w:val="nil"/>
              <w:right w:val="nil"/>
            </w:tcBorders>
          </w:tcPr>
          <w:p w14:paraId="65B5FA0B"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08E7A959" wp14:editId="3A5861EC">
                  <wp:extent cx="4133850" cy="3933825"/>
                  <wp:effectExtent l="0" t="0" r="0" b="0"/>
                  <wp:docPr id="2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2"/>
                          <a:srcRect/>
                          <a:stretch>
                            <a:fillRect/>
                          </a:stretch>
                        </pic:blipFill>
                        <pic:spPr>
                          <a:xfrm>
                            <a:off x="0" y="0"/>
                            <a:ext cx="4133850" cy="3933825"/>
                          </a:xfrm>
                          <a:prstGeom prst="rect">
                            <a:avLst/>
                          </a:prstGeom>
                          <a:ln/>
                        </pic:spPr>
                      </pic:pic>
                    </a:graphicData>
                  </a:graphic>
                </wp:inline>
              </w:drawing>
            </w:r>
          </w:p>
        </w:tc>
      </w:tr>
      <w:tr w:rsidR="004D63E1" w14:paraId="615660C8" w14:textId="77777777">
        <w:trPr>
          <w:trHeight w:val="375"/>
        </w:trPr>
        <w:tc>
          <w:tcPr>
            <w:tcW w:w="9540" w:type="dxa"/>
            <w:tcBorders>
              <w:top w:val="nil"/>
              <w:left w:val="nil"/>
              <w:bottom w:val="nil"/>
              <w:right w:val="nil"/>
            </w:tcBorders>
          </w:tcPr>
          <w:p w14:paraId="54873057"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GitHub</w:t>
            </w:r>
            <w:r>
              <w:rPr>
                <w:rFonts w:ascii="Microsoft YaHei" w:eastAsia="Microsoft YaHei" w:hAnsi="Microsoft YaHei" w:cs="Microsoft YaHei"/>
                <w:color w:val="333333"/>
                <w:sz w:val="18"/>
                <w:szCs w:val="18"/>
              </w:rPr>
              <w:t>、云启资本</w:t>
            </w:r>
          </w:p>
        </w:tc>
      </w:tr>
    </w:tbl>
    <w:p w14:paraId="49CBB711" w14:textId="77777777" w:rsidR="004D63E1" w:rsidRDefault="001F21D8">
      <w:pPr>
        <w:pStyle w:val="3"/>
        <w:rPr>
          <w:rFonts w:ascii="Microsoft YaHei" w:eastAsia="Microsoft YaHei" w:hAnsi="Microsoft YaHei" w:cs="Microsoft YaHei"/>
        </w:rPr>
      </w:pPr>
      <w:bookmarkStart w:id="152" w:name="_heading=h.lj214camkdqw" w:colFirst="0" w:colLast="0"/>
      <w:bookmarkEnd w:id="152"/>
      <w:r>
        <w:rPr>
          <w:rFonts w:ascii="Microsoft YaHei" w:eastAsia="Microsoft YaHei" w:hAnsi="Microsoft YaHei" w:cs="Microsoft YaHei"/>
        </w:rPr>
        <w:t>5.2 GitLab</w:t>
      </w:r>
    </w:p>
    <w:p w14:paraId="273ADBEC"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は、コーダーがオンラインでの共同開発やバージョン管理を可能にするオープンソースの</w:t>
      </w:r>
      <w:r>
        <w:rPr>
          <w:rFonts w:ascii="Microsoft YaHei" w:eastAsia="Microsoft YaHei" w:hAnsi="Microsoft YaHei" w:cs="Microsoft YaHei"/>
          <w:color w:val="333333"/>
          <w:sz w:val="22"/>
        </w:rPr>
        <w:t>DevOps</w:t>
      </w:r>
      <w:r>
        <w:rPr>
          <w:rFonts w:ascii="Microsoft YaHei" w:eastAsia="Microsoft YaHei" w:hAnsi="Microsoft YaHei" w:cs="Microsoft YaHei"/>
          <w:color w:val="333333"/>
          <w:sz w:val="22"/>
        </w:rPr>
        <w:t>プラットフォームを提供しています。</w:t>
      </w:r>
      <w:r>
        <w:rPr>
          <w:rFonts w:ascii="Microsoft YaHei" w:eastAsia="Microsoft YaHei" w:hAnsi="Microsoft YaHei" w:cs="Microsoft YaHei"/>
          <w:b/>
          <w:color w:val="333333"/>
          <w:sz w:val="22"/>
        </w:rPr>
        <w:t xml:space="preserve"> </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2014</w:t>
      </w:r>
      <w:r>
        <w:rPr>
          <w:rFonts w:ascii="Microsoft YaHei" w:eastAsia="Microsoft YaHei" w:hAnsi="Microsoft YaHei" w:cs="Microsoft YaHei"/>
          <w:color w:val="333333"/>
          <w:sz w:val="22"/>
        </w:rPr>
        <w:t>年に設立され、デラウェア州に拠点を置いています。元々は個人的なプロジェクトとしてスタートしたが、</w:t>
      </w:r>
      <w:r>
        <w:rPr>
          <w:rFonts w:ascii="Microsoft YaHei" w:eastAsia="Microsoft YaHei" w:hAnsi="Microsoft YaHei" w:cs="Microsoft YaHei"/>
          <w:color w:val="333333"/>
          <w:sz w:val="22"/>
        </w:rPr>
        <w:t>2001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の元</w:t>
      </w:r>
      <w:r>
        <w:rPr>
          <w:rFonts w:ascii="Microsoft YaHei" w:eastAsia="Microsoft YaHei" w:hAnsi="Microsoft YaHei" w:cs="Microsoft YaHei"/>
          <w:color w:val="333333"/>
          <w:sz w:val="22"/>
        </w:rPr>
        <w:t>CTO</w:t>
      </w:r>
      <w:r>
        <w:rPr>
          <w:rFonts w:ascii="Microsoft YaHei" w:eastAsia="Microsoft YaHei" w:hAnsi="Microsoft YaHei" w:cs="Microsoft YaHei"/>
          <w:color w:val="333333"/>
          <w:sz w:val="22"/>
        </w:rPr>
        <w:t>である</w:t>
      </w:r>
      <w:r>
        <w:rPr>
          <w:rFonts w:ascii="Microsoft YaHei" w:eastAsia="Microsoft YaHei" w:hAnsi="Microsoft YaHei" w:cs="Microsoft YaHei"/>
          <w:color w:val="333333"/>
          <w:sz w:val="22"/>
        </w:rPr>
        <w:t>Dmitriy</w:t>
      </w:r>
      <w:r>
        <w:rPr>
          <w:rFonts w:ascii="Microsoft YaHei" w:eastAsia="Microsoft YaHei" w:hAnsi="Microsoft YaHei" w:cs="Microsoft YaHei"/>
          <w:color w:val="333333"/>
          <w:sz w:val="22"/>
        </w:rPr>
        <w:t>によって設立された。</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目論見書によると、</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日時点で年換算の売上高が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万ドルを超えており、直近の</w:t>
      </w:r>
      <w:r>
        <w:rPr>
          <w:rFonts w:ascii="Microsoft YaHei" w:eastAsia="Microsoft YaHei" w:hAnsi="Microsoft YaHei" w:cs="Microsoft YaHei"/>
          <w:color w:val="333333"/>
          <w:sz w:val="22"/>
        </w:rPr>
        <w:t>QRR</w:t>
      </w:r>
      <w:r>
        <w:rPr>
          <w:rFonts w:ascii="Microsoft YaHei" w:eastAsia="Microsoft YaHei" w:hAnsi="Microsoft YaHei" w:cs="Microsoft YaHei"/>
          <w:color w:val="333333"/>
          <w:sz w:val="22"/>
        </w:rPr>
        <w:t>は前年比</w:t>
      </w:r>
      <w:r>
        <w:rPr>
          <w:rFonts w:ascii="Microsoft YaHei" w:eastAsia="Microsoft YaHei" w:hAnsi="Microsoft YaHei" w:cs="Microsoft YaHei"/>
          <w:color w:val="333333"/>
          <w:sz w:val="22"/>
        </w:rPr>
        <w:t>69</w:t>
      </w:r>
      <w:r>
        <w:rPr>
          <w:rFonts w:ascii="Microsoft YaHei" w:eastAsia="Microsoft YaHei" w:hAnsi="Microsoft YaHei" w:cs="Microsoft YaHei"/>
          <w:color w:val="333333"/>
          <w:sz w:val="22"/>
        </w:rPr>
        <w:t>％増の</w:t>
      </w:r>
      <w:r>
        <w:rPr>
          <w:rFonts w:ascii="Microsoft YaHei" w:eastAsia="Microsoft YaHei" w:hAnsi="Microsoft YaHei" w:cs="Microsoft YaHei"/>
          <w:color w:val="333333"/>
          <w:sz w:val="22"/>
        </w:rPr>
        <w:t>5,800</w:t>
      </w:r>
      <w:r>
        <w:rPr>
          <w:rFonts w:ascii="Microsoft YaHei" w:eastAsia="Microsoft YaHei" w:hAnsi="Microsoft YaHei" w:cs="Microsoft YaHei"/>
          <w:color w:val="333333"/>
          <w:sz w:val="22"/>
        </w:rPr>
        <w:t>万ドルとなっています。これには、ゴールドマン・サックス、シーメンス、エヌビディアなどが含まれ、オープンソース・コミュニティには</w:t>
      </w:r>
      <w:r>
        <w:rPr>
          <w:rFonts w:ascii="Microsoft YaHei" w:eastAsia="Microsoft YaHei" w:hAnsi="Microsoft YaHei" w:cs="Microsoft YaHei"/>
          <w:color w:val="333333"/>
          <w:sz w:val="22"/>
        </w:rPr>
        <w:t>2,600</w:t>
      </w:r>
      <w:r>
        <w:rPr>
          <w:rFonts w:ascii="Microsoft YaHei" w:eastAsia="Microsoft YaHei" w:hAnsi="Microsoft YaHei" w:cs="Microsoft YaHei"/>
          <w:color w:val="333333"/>
          <w:sz w:val="22"/>
        </w:rPr>
        <w:t>人以</w:t>
      </w:r>
      <w:r>
        <w:rPr>
          <w:rFonts w:ascii="Microsoft YaHei" w:eastAsia="Microsoft YaHei" w:hAnsi="Microsoft YaHei" w:cs="Microsoft YaHei"/>
          <w:color w:val="333333"/>
          <w:sz w:val="22"/>
        </w:rPr>
        <w:t>上のコード貢献者がいます。</w:t>
      </w:r>
    </w:p>
    <w:p w14:paraId="1813B0EC"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a"/>
        <w:tblW w:w="98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5"/>
        <w:gridCol w:w="4500"/>
      </w:tblGrid>
      <w:tr w:rsidR="004D63E1" w14:paraId="17B569E0" w14:textId="77777777">
        <w:trPr>
          <w:trHeight w:val="480"/>
        </w:trPr>
        <w:tc>
          <w:tcPr>
            <w:tcW w:w="5385" w:type="dxa"/>
            <w:tcBorders>
              <w:top w:val="nil"/>
              <w:left w:val="nil"/>
              <w:bottom w:val="nil"/>
              <w:right w:val="nil"/>
            </w:tcBorders>
          </w:tcPr>
          <w:p w14:paraId="46770C73"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37</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の履歴</w:t>
            </w:r>
          </w:p>
        </w:tc>
        <w:tc>
          <w:tcPr>
            <w:tcW w:w="4500" w:type="dxa"/>
            <w:tcBorders>
              <w:top w:val="nil"/>
              <w:left w:val="nil"/>
              <w:bottom w:val="nil"/>
              <w:right w:val="nil"/>
            </w:tcBorders>
          </w:tcPr>
          <w:p w14:paraId="602572E3"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の動作条件</w:t>
            </w:r>
          </w:p>
        </w:tc>
      </w:tr>
      <w:tr w:rsidR="004D63E1" w14:paraId="730AEFF6" w14:textId="77777777">
        <w:trPr>
          <w:trHeight w:val="2955"/>
        </w:trPr>
        <w:tc>
          <w:tcPr>
            <w:tcW w:w="5385" w:type="dxa"/>
            <w:tcBorders>
              <w:top w:val="nil"/>
              <w:left w:val="nil"/>
              <w:bottom w:val="nil"/>
              <w:right w:val="nil"/>
            </w:tcBorders>
            <w:vAlign w:val="center"/>
          </w:tcPr>
          <w:p w14:paraId="25AB7012"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BB1631D" wp14:editId="0F343B36">
                  <wp:extent cx="3419475" cy="2008112"/>
                  <wp:effectExtent l="0" t="0" r="0" b="0"/>
                  <wp:docPr id="2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3"/>
                          <a:srcRect/>
                          <a:stretch>
                            <a:fillRect/>
                          </a:stretch>
                        </pic:blipFill>
                        <pic:spPr>
                          <a:xfrm>
                            <a:off x="0" y="0"/>
                            <a:ext cx="3419475" cy="2008112"/>
                          </a:xfrm>
                          <a:prstGeom prst="rect">
                            <a:avLst/>
                          </a:prstGeom>
                          <a:ln/>
                        </pic:spPr>
                      </pic:pic>
                    </a:graphicData>
                  </a:graphic>
                </wp:inline>
              </w:drawing>
            </w:r>
          </w:p>
        </w:tc>
        <w:tc>
          <w:tcPr>
            <w:tcW w:w="4500" w:type="dxa"/>
            <w:tcBorders>
              <w:top w:val="nil"/>
              <w:left w:val="nil"/>
              <w:bottom w:val="nil"/>
              <w:right w:val="nil"/>
            </w:tcBorders>
            <w:vAlign w:val="center"/>
          </w:tcPr>
          <w:p w14:paraId="3CF73722"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1D03AD7" wp14:editId="0C6E3B1A">
                  <wp:extent cx="2152650" cy="1743075"/>
                  <wp:effectExtent l="0" t="0" r="0" b="0"/>
                  <wp:docPr id="23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4"/>
                          <a:srcRect/>
                          <a:stretch>
                            <a:fillRect/>
                          </a:stretch>
                        </pic:blipFill>
                        <pic:spPr>
                          <a:xfrm>
                            <a:off x="0" y="0"/>
                            <a:ext cx="2152650" cy="1743075"/>
                          </a:xfrm>
                          <a:prstGeom prst="rect">
                            <a:avLst/>
                          </a:prstGeom>
                          <a:ln/>
                        </pic:spPr>
                      </pic:pic>
                    </a:graphicData>
                  </a:graphic>
                </wp:inline>
              </w:drawing>
            </w:r>
          </w:p>
        </w:tc>
      </w:tr>
      <w:tr w:rsidR="004D63E1" w14:paraId="641F9CEE" w14:textId="77777777">
        <w:trPr>
          <w:trHeight w:val="480"/>
        </w:trPr>
        <w:tc>
          <w:tcPr>
            <w:tcW w:w="5385" w:type="dxa"/>
            <w:tcBorders>
              <w:top w:val="nil"/>
              <w:left w:val="nil"/>
              <w:bottom w:val="nil"/>
              <w:right w:val="nil"/>
            </w:tcBorders>
          </w:tcPr>
          <w:p w14:paraId="05A49DB1"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出所：会社発表、云启资本</w:t>
            </w:r>
          </w:p>
        </w:tc>
        <w:tc>
          <w:tcPr>
            <w:tcW w:w="4500" w:type="dxa"/>
            <w:tcBorders>
              <w:top w:val="nil"/>
              <w:left w:val="nil"/>
              <w:bottom w:val="nil"/>
              <w:right w:val="nil"/>
            </w:tcBorders>
          </w:tcPr>
          <w:p w14:paraId="17424361"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2BD4353F"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OpenCore</w:t>
      </w:r>
      <w:r>
        <w:rPr>
          <w:rFonts w:ascii="Microsoft YaHei" w:eastAsia="Microsoft YaHei" w:hAnsi="Microsoft YaHei" w:cs="Microsoft YaHei"/>
          <w:color w:val="333333"/>
          <w:sz w:val="22"/>
        </w:rPr>
        <w:t>というオープンソースのビジネスモデルに基づいています。</w:t>
      </w:r>
      <w:r>
        <w:rPr>
          <w:rFonts w:ascii="Microsoft YaHei" w:eastAsia="Microsoft YaHei" w:hAnsi="Microsoft YaHei" w:cs="Microsoft YaHei"/>
          <w:color w:val="333333"/>
          <w:sz w:val="22"/>
        </w:rPr>
        <w:t>サービスには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つのレベルがあり、コミュニティ・オープンソース・ユーザー、中小企業、大企業向けにそれぞれ無料パッケージと</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つの有料パッケージが用意されています。無料パッケージには、一般向けの「</w:t>
      </w:r>
      <w:r>
        <w:rPr>
          <w:rFonts w:ascii="Microsoft YaHei" w:eastAsia="Microsoft YaHei" w:hAnsi="Microsoft YaHei" w:cs="Microsoft YaHei"/>
          <w:color w:val="333333"/>
          <w:sz w:val="22"/>
        </w:rPr>
        <w:t>Create</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Verify</w:t>
      </w:r>
      <w:r>
        <w:rPr>
          <w:rFonts w:ascii="Microsoft YaHei" w:eastAsia="Microsoft YaHei" w:hAnsi="Microsoft YaHei" w:cs="Microsoft YaHei"/>
          <w:color w:val="333333"/>
          <w:sz w:val="22"/>
        </w:rPr>
        <w:t>」のモジュールが搭載されており、</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有料パッケージには、バージョン管理、運用分析、プロジェクト管理と高度なセキュリティテスト、ポートフォリオ管理、コンプライアンス計画などが追加されています。サブスクリプションモデルは、パブリッククラウド上に構築された</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サービスと、企業のローカル管理に</w:t>
      </w:r>
      <w:r>
        <w:rPr>
          <w:rFonts w:ascii="Microsoft YaHei" w:eastAsia="Microsoft YaHei" w:hAnsi="Microsoft YaHei" w:cs="Microsoft YaHei"/>
          <w:color w:val="333333"/>
          <w:sz w:val="22"/>
        </w:rPr>
        <w:t>分かれており、企業は必要に応じてプライベートクラウドやハイブリッドクラウド上に</w:t>
      </w:r>
      <w:r>
        <w:rPr>
          <w:rFonts w:ascii="Microsoft YaHei" w:eastAsia="Microsoft YaHei" w:hAnsi="Microsoft YaHei" w:cs="Microsoft YaHei"/>
          <w:color w:val="333333"/>
          <w:sz w:val="22"/>
        </w:rPr>
        <w:t>GitLab DevOps</w:t>
      </w:r>
      <w:r>
        <w:rPr>
          <w:rFonts w:ascii="Microsoft YaHei" w:eastAsia="Microsoft YaHei" w:hAnsi="Microsoft YaHei" w:cs="Microsoft YaHei"/>
          <w:color w:val="333333"/>
          <w:sz w:val="22"/>
        </w:rPr>
        <w:t>プラットフォームを構築することができ、</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は企業にローカル管理の完全なコントロールを与えることができます。</w:t>
      </w:r>
    </w:p>
    <w:p w14:paraId="070B831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b"/>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C32027D" w14:textId="77777777">
        <w:trPr>
          <w:trHeight w:val="450"/>
        </w:trPr>
        <w:tc>
          <w:tcPr>
            <w:tcW w:w="9450" w:type="dxa"/>
            <w:tcBorders>
              <w:top w:val="nil"/>
              <w:left w:val="nil"/>
              <w:bottom w:val="nil"/>
              <w:right w:val="nil"/>
            </w:tcBorders>
          </w:tcPr>
          <w:p w14:paraId="5FB19F1D"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w:t>
            </w:r>
            <w:r>
              <w:rPr>
                <w:rFonts w:ascii="Microsoft YaHei" w:eastAsia="Microsoft YaHei" w:hAnsi="Microsoft YaHei" w:cs="Microsoft YaHei"/>
                <w:color w:val="333333"/>
                <w:sz w:val="20"/>
                <w:szCs w:val="20"/>
              </w:rPr>
              <w:t>Open Core</w:t>
            </w:r>
            <w:r>
              <w:rPr>
                <w:rFonts w:ascii="Microsoft YaHei" w:eastAsia="Microsoft YaHei" w:hAnsi="Microsoft YaHei" w:cs="Microsoft YaHei"/>
                <w:color w:val="333333"/>
                <w:sz w:val="20"/>
                <w:szCs w:val="20"/>
              </w:rPr>
              <w:t>ビジネスモデル</w:t>
            </w:r>
          </w:p>
        </w:tc>
      </w:tr>
      <w:tr w:rsidR="004D63E1" w14:paraId="4FF8781D" w14:textId="77777777">
        <w:trPr>
          <w:trHeight w:val="2025"/>
        </w:trPr>
        <w:tc>
          <w:tcPr>
            <w:tcW w:w="9450" w:type="dxa"/>
            <w:tcBorders>
              <w:top w:val="nil"/>
              <w:left w:val="nil"/>
              <w:bottom w:val="nil"/>
              <w:right w:val="nil"/>
            </w:tcBorders>
          </w:tcPr>
          <w:p w14:paraId="65963EEA"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7BDE049F" wp14:editId="0F64401A">
                  <wp:extent cx="3857625" cy="1466850"/>
                  <wp:effectExtent l="0" t="0" r="0" b="0"/>
                  <wp:docPr id="2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5"/>
                          <a:srcRect/>
                          <a:stretch>
                            <a:fillRect/>
                          </a:stretch>
                        </pic:blipFill>
                        <pic:spPr>
                          <a:xfrm>
                            <a:off x="0" y="0"/>
                            <a:ext cx="3857625" cy="1466850"/>
                          </a:xfrm>
                          <a:prstGeom prst="rect">
                            <a:avLst/>
                          </a:prstGeom>
                          <a:ln/>
                        </pic:spPr>
                      </pic:pic>
                    </a:graphicData>
                  </a:graphic>
                </wp:inline>
              </w:drawing>
            </w:r>
          </w:p>
        </w:tc>
      </w:tr>
      <w:tr w:rsidR="004D63E1" w14:paraId="42CA7BA6" w14:textId="77777777">
        <w:trPr>
          <w:trHeight w:val="375"/>
        </w:trPr>
        <w:tc>
          <w:tcPr>
            <w:tcW w:w="9450" w:type="dxa"/>
            <w:tcBorders>
              <w:top w:val="nil"/>
              <w:left w:val="nil"/>
              <w:bottom w:val="nil"/>
              <w:right w:val="nil"/>
            </w:tcBorders>
          </w:tcPr>
          <w:p w14:paraId="0A24D9F6"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lastRenderedPageBreak/>
              <w:t>出所：会社発表、云启资本</w:t>
            </w:r>
          </w:p>
        </w:tc>
      </w:tr>
    </w:tbl>
    <w:p w14:paraId="6CF65B81" w14:textId="77777777" w:rsidR="004D63E1" w:rsidRDefault="001F21D8">
      <w:pPr>
        <w:pStyle w:val="3"/>
        <w:rPr>
          <w:rFonts w:ascii="Microsoft YaHei" w:eastAsia="Microsoft YaHei" w:hAnsi="Microsoft YaHei" w:cs="Microsoft YaHei"/>
        </w:rPr>
      </w:pPr>
      <w:bookmarkStart w:id="153" w:name="_heading=h.d2lsgtfc8it" w:colFirst="0" w:colLast="0"/>
      <w:bookmarkEnd w:id="153"/>
      <w:r>
        <w:rPr>
          <w:rFonts w:ascii="Microsoft YaHei" w:eastAsia="Microsoft YaHei" w:hAnsi="Microsoft YaHei" w:cs="Microsoft YaHei"/>
        </w:rPr>
        <w:t>5.3 Jina AI</w:t>
      </w:r>
    </w:p>
    <w:p w14:paraId="422159A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Jina</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先駆的な「ニューラル・サーチ」により、企業は実用的な非構造化データを用いて検索ソリューションを構築し、より効果的なビジネス上の意思決定を行うことができます。</w:t>
      </w:r>
      <w:r>
        <w:rPr>
          <w:rFonts w:ascii="Microsoft YaHei" w:eastAsia="Microsoft YaHei" w:hAnsi="Microsoft YaHei" w:cs="Microsoft YaHei"/>
          <w:color w:val="333333"/>
          <w:sz w:val="22"/>
        </w:rPr>
        <w:t>Jina</w:t>
      </w:r>
      <w:r>
        <w:rPr>
          <w:rFonts w:ascii="Microsoft YaHei" w:eastAsia="Microsoft YaHei" w:hAnsi="Microsoft YaHei" w:cs="Microsoft YaHei"/>
          <w:color w:val="333333"/>
          <w:sz w:val="22"/>
        </w:rPr>
        <w:t>は、生産可能なニューラルサーチシステムを構築するための労力を数ヶ月から数分に短縮し、迅速かつ軽量な開発サイクルを必要とするビジネス環境に最適です。主力製品の</w:t>
      </w:r>
      <w:r>
        <w:rPr>
          <w:rFonts w:ascii="Microsoft YaHei" w:eastAsia="Microsoft YaHei" w:hAnsi="Microsoft YaHei" w:cs="Microsoft YaHei"/>
          <w:color w:val="333333"/>
          <w:sz w:val="22"/>
        </w:rPr>
        <w:t>Jina</w:t>
      </w:r>
      <w:r>
        <w:rPr>
          <w:rFonts w:ascii="Microsoft YaHei" w:eastAsia="Microsoft YaHei" w:hAnsi="Microsoft YaHei" w:cs="Microsoft YaHei"/>
          <w:color w:val="333333"/>
          <w:sz w:val="22"/>
        </w:rPr>
        <w:t>に加えて、最近では、ニューラル検索システムを組織独自のニーズに合わせることができる</w:t>
      </w:r>
      <w:r>
        <w:rPr>
          <w:rFonts w:ascii="Microsoft YaHei" w:eastAsia="Microsoft YaHei" w:hAnsi="Microsoft YaHei" w:cs="Microsoft YaHei"/>
          <w:color w:val="333333"/>
          <w:sz w:val="22"/>
        </w:rPr>
        <w:t>Finetuner</w:t>
      </w:r>
      <w:r>
        <w:rPr>
          <w:rFonts w:ascii="Microsoft YaHei" w:eastAsia="Microsoft YaHei" w:hAnsi="Microsoft YaHei" w:cs="Microsoft YaHei"/>
          <w:color w:val="333333"/>
          <w:sz w:val="22"/>
        </w:rPr>
        <w:t>を発売しました。</w:t>
      </w:r>
    </w:p>
    <w:p w14:paraId="147923D4"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c"/>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294EBC0" w14:textId="77777777">
        <w:trPr>
          <w:trHeight w:val="450"/>
        </w:trPr>
        <w:tc>
          <w:tcPr>
            <w:tcW w:w="9450" w:type="dxa"/>
            <w:tcBorders>
              <w:top w:val="nil"/>
              <w:left w:val="nil"/>
              <w:bottom w:val="nil"/>
              <w:right w:val="nil"/>
            </w:tcBorders>
          </w:tcPr>
          <w:p w14:paraId="06602C6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Jina</w:t>
            </w:r>
            <w:r>
              <w:rPr>
                <w:rFonts w:ascii="Microsoft YaHei" w:eastAsia="Microsoft YaHei" w:hAnsi="Microsoft YaHei" w:cs="Microsoft YaHei"/>
                <w:color w:val="333333"/>
                <w:sz w:val="20"/>
                <w:szCs w:val="20"/>
              </w:rPr>
              <w:t>製品マトリックス</w:t>
            </w:r>
          </w:p>
        </w:tc>
      </w:tr>
      <w:tr w:rsidR="004D63E1" w14:paraId="20C9C0C0" w14:textId="77777777">
        <w:trPr>
          <w:trHeight w:val="2025"/>
        </w:trPr>
        <w:tc>
          <w:tcPr>
            <w:tcW w:w="9450" w:type="dxa"/>
            <w:tcBorders>
              <w:top w:val="nil"/>
              <w:left w:val="nil"/>
              <w:bottom w:val="nil"/>
              <w:right w:val="nil"/>
            </w:tcBorders>
          </w:tcPr>
          <w:p w14:paraId="1624E74A"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3FBCE22" wp14:editId="3E1FBA08">
                  <wp:extent cx="2933700" cy="1647825"/>
                  <wp:effectExtent l="0" t="0" r="0" b="0"/>
                  <wp:docPr id="2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2933700" cy="1647825"/>
                          </a:xfrm>
                          <a:prstGeom prst="rect">
                            <a:avLst/>
                          </a:prstGeom>
                          <a:ln/>
                        </pic:spPr>
                      </pic:pic>
                    </a:graphicData>
                  </a:graphic>
                </wp:inline>
              </w:drawing>
            </w:r>
          </w:p>
        </w:tc>
      </w:tr>
      <w:tr w:rsidR="004D63E1" w14:paraId="148BBD7E" w14:textId="77777777">
        <w:trPr>
          <w:trHeight w:val="375"/>
        </w:trPr>
        <w:tc>
          <w:tcPr>
            <w:tcW w:w="9450" w:type="dxa"/>
            <w:tcBorders>
              <w:top w:val="nil"/>
              <w:left w:val="nil"/>
              <w:bottom w:val="nil"/>
              <w:right w:val="nil"/>
            </w:tcBorders>
          </w:tcPr>
          <w:p w14:paraId="76F4486F"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Jina</w:t>
            </w:r>
            <w:r>
              <w:rPr>
                <w:rFonts w:ascii="Microsoft YaHei" w:eastAsia="Microsoft YaHei" w:hAnsi="Microsoft YaHei" w:cs="Microsoft YaHei"/>
                <w:color w:val="333333"/>
                <w:sz w:val="18"/>
                <w:szCs w:val="18"/>
              </w:rPr>
              <w:t>公式サイト</w:t>
            </w:r>
          </w:p>
        </w:tc>
      </w:tr>
    </w:tbl>
    <w:p w14:paraId="4FF1454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Jina AI</w:t>
      </w:r>
      <w:r>
        <w:rPr>
          <w:rFonts w:ascii="Microsoft YaHei" w:eastAsia="Microsoft YaHei" w:hAnsi="Microsoft YaHei" w:cs="Microsoft YaHei"/>
          <w:color w:val="333333"/>
          <w:sz w:val="22"/>
        </w:rPr>
        <w:t>は、コミュニティから積極的に受け入れられ、安定した資本の注入を受けています。</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月の創業以来、</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人を超える大規模な開発者コミュニティを形成しています。</w:t>
      </w:r>
      <w:r>
        <w:rPr>
          <w:rFonts w:ascii="Microsoft YaHei" w:eastAsia="Microsoft YaHei" w:hAnsi="Microsoft YaHei" w:cs="Microsoft YaHei"/>
          <w:color w:val="333333"/>
          <w:sz w:val="22"/>
        </w:rPr>
        <w:t xml:space="preserve"> Jina</w:t>
      </w:r>
      <w:r>
        <w:rPr>
          <w:rFonts w:ascii="Microsoft YaHei" w:eastAsia="Microsoft YaHei" w:hAnsi="Microsoft YaHei" w:cs="Microsoft YaHei"/>
          <w:color w:val="333333"/>
          <w:sz w:val="22"/>
        </w:rPr>
        <w:t>は、わずか</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年半で</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上に多くのユーザーを集め、</w:t>
      </w:r>
      <w:r>
        <w:rPr>
          <w:rFonts w:ascii="Microsoft YaHei" w:eastAsia="Microsoft YaHei" w:hAnsi="Microsoft YaHei" w:cs="Microsoft YaHei"/>
          <w:color w:val="333333"/>
          <w:sz w:val="22"/>
        </w:rPr>
        <w:t>9.4k</w:t>
      </w:r>
      <w:r>
        <w:rPr>
          <w:rFonts w:ascii="Microsoft YaHei" w:eastAsia="Microsoft YaHei" w:hAnsi="Microsoft YaHei" w:cs="Microsoft YaHei"/>
          <w:color w:val="333333"/>
          <w:sz w:val="22"/>
        </w:rPr>
        <w:t>以上の</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スター、</w:t>
      </w:r>
      <w:r>
        <w:rPr>
          <w:rFonts w:ascii="Microsoft YaHei" w:eastAsia="Microsoft YaHei" w:hAnsi="Microsoft YaHei" w:cs="Microsoft YaHei"/>
          <w:color w:val="333333"/>
          <w:sz w:val="22"/>
        </w:rPr>
        <w:t>1k</w:t>
      </w:r>
      <w:r>
        <w:rPr>
          <w:rFonts w:ascii="Microsoft YaHei" w:eastAsia="Microsoft YaHei" w:hAnsi="Microsoft YaHei" w:cs="Microsoft YaHei"/>
          <w:color w:val="333333"/>
          <w:sz w:val="22"/>
        </w:rPr>
        <w:t>以上のフォーク、</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万以上の総ダウンロード数を記録しています。</w:t>
      </w:r>
      <w:r>
        <w:rPr>
          <w:rFonts w:ascii="Microsoft YaHei" w:eastAsia="Microsoft YaHei" w:hAnsi="Microsoft YaHei" w:cs="Microsoft YaHei"/>
          <w:color w:val="333333"/>
          <w:sz w:val="22"/>
        </w:rPr>
        <w:t>Jina</w:t>
      </w:r>
      <w:r>
        <w:rPr>
          <w:rFonts w:ascii="Microsoft YaHei" w:eastAsia="Microsoft YaHei" w:hAnsi="Microsoft YaHei" w:cs="Microsoft YaHei"/>
          <w:color w:val="333333"/>
          <w:sz w:val="22"/>
        </w:rPr>
        <w:t>は、ゲーム制作会社の</w:t>
      </w:r>
      <w:r>
        <w:rPr>
          <w:rFonts w:ascii="Microsoft YaHei" w:eastAsia="Microsoft YaHei" w:hAnsi="Microsoft YaHei" w:cs="Microsoft YaHei"/>
          <w:color w:val="333333"/>
          <w:sz w:val="22"/>
        </w:rPr>
        <w:t>3D</w:t>
      </w:r>
      <w:r>
        <w:rPr>
          <w:rFonts w:ascii="Microsoft YaHei" w:eastAsia="Microsoft YaHei" w:hAnsi="Microsoft YaHei" w:cs="Microsoft YaHei"/>
          <w:color w:val="333333"/>
          <w:sz w:val="22"/>
        </w:rPr>
        <w:t>モデル、</w:t>
      </w:r>
      <w:r>
        <w:rPr>
          <w:rFonts w:ascii="Microsoft YaHei" w:eastAsia="Microsoft YaHei" w:hAnsi="Microsoft YaHei" w:cs="Microsoft YaHei"/>
          <w:color w:val="333333"/>
          <w:sz w:val="22"/>
        </w:rPr>
        <w:t>EC</w:t>
      </w:r>
      <w:r>
        <w:rPr>
          <w:rFonts w:ascii="Microsoft YaHei" w:eastAsia="Microsoft YaHei" w:hAnsi="Microsoft YaHei" w:cs="Microsoft YaHei"/>
          <w:color w:val="333333"/>
          <w:sz w:val="22"/>
        </w:rPr>
        <w:t>サイトの画像、意味混在を理解できる質疑応答チャットボットなど、ニューラル検索に対するさまざま</w:t>
      </w:r>
      <w:r>
        <w:rPr>
          <w:rFonts w:ascii="Microsoft YaHei" w:eastAsia="Microsoft YaHei" w:hAnsi="Microsoft YaHei" w:cs="Microsoft YaHei"/>
          <w:color w:val="333333"/>
          <w:sz w:val="22"/>
        </w:rPr>
        <w:t>な業界のニーズに対応するため、多様なユーザーシナリオを用意しています。また、</w:t>
      </w:r>
      <w:r>
        <w:rPr>
          <w:rFonts w:ascii="Microsoft YaHei" w:eastAsia="Microsoft YaHei" w:hAnsi="Microsoft YaHei" w:cs="Microsoft YaHei"/>
          <w:color w:val="333333"/>
          <w:sz w:val="22"/>
        </w:rPr>
        <w:t>Jina</w:t>
      </w:r>
      <w:r>
        <w:rPr>
          <w:rFonts w:ascii="Microsoft YaHei" w:eastAsia="Microsoft YaHei" w:hAnsi="Microsoft YaHei" w:cs="Microsoft YaHei"/>
          <w:color w:val="333333"/>
          <w:sz w:val="22"/>
        </w:rPr>
        <w:t>は、資本市場の多くの有力投資家に認められており、新たな投資家である</w:t>
      </w:r>
      <w:r>
        <w:rPr>
          <w:rFonts w:ascii="Microsoft YaHei" w:eastAsia="Microsoft YaHei" w:hAnsi="Microsoft YaHei" w:cs="Microsoft YaHei"/>
          <w:color w:val="333333"/>
          <w:sz w:val="22"/>
        </w:rPr>
        <w:t>Canaan Partners</w:t>
      </w:r>
      <w:r>
        <w:rPr>
          <w:rFonts w:ascii="Microsoft YaHei" w:eastAsia="Microsoft YaHei" w:hAnsi="Microsoft YaHei" w:cs="Microsoft YaHei"/>
          <w:color w:val="333333"/>
          <w:sz w:val="22"/>
        </w:rPr>
        <w:t>社と</w:t>
      </w:r>
      <w:r>
        <w:rPr>
          <w:rFonts w:ascii="Microsoft YaHei" w:eastAsia="Microsoft YaHei" w:hAnsi="Microsoft YaHei" w:cs="Microsoft YaHei"/>
          <w:color w:val="333333"/>
          <w:sz w:val="22"/>
        </w:rPr>
        <w:t>Manaan Partners</w:t>
      </w:r>
      <w:r>
        <w:rPr>
          <w:rFonts w:ascii="Microsoft YaHei" w:eastAsia="Microsoft YaHei" w:hAnsi="Microsoft YaHei" w:cs="Microsoft YaHei"/>
          <w:color w:val="333333"/>
          <w:sz w:val="22"/>
        </w:rPr>
        <w:t>社が主導した</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万米ドルの</w:t>
      </w:r>
      <w:r>
        <w:rPr>
          <w:rFonts w:ascii="Microsoft YaHei" w:eastAsia="Microsoft YaHei" w:hAnsi="Microsoft YaHei" w:cs="Microsoft YaHei"/>
          <w:color w:val="333333"/>
          <w:sz w:val="22"/>
        </w:rPr>
        <w:lastRenderedPageBreak/>
        <w:t>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ラウンドを含む、総額</w:t>
      </w:r>
      <w:r>
        <w:rPr>
          <w:rFonts w:ascii="Microsoft YaHei" w:eastAsia="Microsoft YaHei" w:hAnsi="Microsoft YaHei" w:cs="Microsoft YaHei"/>
          <w:color w:val="333333"/>
          <w:sz w:val="22"/>
        </w:rPr>
        <w:t>3,900</w:t>
      </w:r>
      <w:r>
        <w:rPr>
          <w:rFonts w:ascii="Microsoft YaHei" w:eastAsia="Microsoft YaHei" w:hAnsi="Microsoft YaHei" w:cs="Microsoft YaHei"/>
          <w:color w:val="333333"/>
          <w:sz w:val="22"/>
        </w:rPr>
        <w:t>万米ドルの資金調達を行っています。</w:t>
      </w:r>
      <w:r>
        <w:rPr>
          <w:rFonts w:ascii="Microsoft YaHei" w:eastAsia="Microsoft YaHei" w:hAnsi="Microsoft YaHei" w:cs="Microsoft YaHei"/>
          <w:color w:val="333333"/>
          <w:sz w:val="22"/>
        </w:rPr>
        <w:t>Canaan Partners</w:t>
      </w:r>
      <w:r>
        <w:rPr>
          <w:rFonts w:ascii="Microsoft YaHei" w:eastAsia="Microsoft YaHei" w:hAnsi="Microsoft YaHei" w:cs="Microsoft YaHei"/>
          <w:color w:val="333333"/>
          <w:sz w:val="22"/>
        </w:rPr>
        <w:t>社、</w:t>
      </w:r>
      <w:r>
        <w:rPr>
          <w:rFonts w:ascii="Microsoft YaHei" w:eastAsia="Microsoft YaHei" w:hAnsi="Microsoft YaHei" w:cs="Microsoft YaHei"/>
          <w:color w:val="333333"/>
          <w:sz w:val="22"/>
        </w:rPr>
        <w:t>Mango Capital</w:t>
      </w:r>
      <w:r>
        <w:rPr>
          <w:rFonts w:ascii="Microsoft YaHei" w:eastAsia="Microsoft YaHei" w:hAnsi="Microsoft YaHei" w:cs="Microsoft YaHei"/>
          <w:color w:val="333333"/>
          <w:sz w:val="22"/>
        </w:rPr>
        <w:t>社、そしてオリジナルの投資家である</w:t>
      </w:r>
      <w:r>
        <w:rPr>
          <w:rFonts w:ascii="Microsoft YaHei" w:eastAsia="Microsoft YaHei" w:hAnsi="Microsoft YaHei" w:cs="Microsoft YaHei"/>
          <w:color w:val="333333"/>
          <w:sz w:val="22"/>
        </w:rPr>
        <w:t>GGV</w:t>
      </w:r>
      <w:r>
        <w:rPr>
          <w:rFonts w:ascii="Microsoft YaHei" w:eastAsia="Microsoft YaHei" w:hAnsi="Microsoft YaHei" w:cs="Microsoft YaHei"/>
          <w:color w:val="333333"/>
          <w:sz w:val="22"/>
        </w:rPr>
        <w:t>社、</w:t>
      </w:r>
      <w:r>
        <w:rPr>
          <w:rFonts w:ascii="Microsoft YaHei" w:eastAsia="Microsoft YaHei" w:hAnsi="Microsoft YaHei" w:cs="Microsoft YaHei"/>
          <w:color w:val="333333"/>
          <w:sz w:val="22"/>
        </w:rPr>
        <w:t>SAP.iO</w:t>
      </w:r>
      <w:r>
        <w:rPr>
          <w:rFonts w:ascii="Microsoft YaHei" w:eastAsia="Microsoft YaHei" w:hAnsi="Microsoft YaHei" w:cs="Microsoft YaHei"/>
          <w:color w:val="333333"/>
          <w:sz w:val="22"/>
        </w:rPr>
        <w:t>社、云启资本社が続きます。</w:t>
      </w:r>
    </w:p>
    <w:p w14:paraId="75FC22C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d"/>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4B65D581" w14:textId="77777777">
        <w:trPr>
          <w:trHeight w:val="480"/>
        </w:trPr>
        <w:tc>
          <w:tcPr>
            <w:tcW w:w="5295" w:type="dxa"/>
            <w:tcBorders>
              <w:top w:val="nil"/>
              <w:left w:val="nil"/>
              <w:bottom w:val="nil"/>
              <w:right w:val="nil"/>
            </w:tcBorders>
          </w:tcPr>
          <w:p w14:paraId="64CE8ED8"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Jina GitHub</w:t>
            </w:r>
            <w:r>
              <w:rPr>
                <w:rFonts w:ascii="Microsoft YaHei" w:eastAsia="Microsoft YaHei" w:hAnsi="Microsoft YaHei" w:cs="Microsoft YaHei"/>
                <w:color w:val="333333"/>
                <w:sz w:val="20"/>
                <w:szCs w:val="20"/>
              </w:rPr>
              <w:t>の運用</w:t>
            </w:r>
          </w:p>
        </w:tc>
        <w:tc>
          <w:tcPr>
            <w:tcW w:w="4575" w:type="dxa"/>
            <w:tcBorders>
              <w:top w:val="nil"/>
              <w:left w:val="nil"/>
              <w:bottom w:val="nil"/>
              <w:right w:val="nil"/>
            </w:tcBorders>
          </w:tcPr>
          <w:p w14:paraId="634AE5F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Jina AI</w:t>
            </w:r>
            <w:r>
              <w:rPr>
                <w:rFonts w:ascii="Microsoft YaHei" w:eastAsia="Microsoft YaHei" w:hAnsi="Microsoft YaHei" w:cs="Microsoft YaHei"/>
                <w:color w:val="333333"/>
                <w:sz w:val="20"/>
                <w:szCs w:val="20"/>
              </w:rPr>
              <w:t>の資金調達履歴</w:t>
            </w:r>
          </w:p>
        </w:tc>
      </w:tr>
      <w:tr w:rsidR="004D63E1" w14:paraId="51525ECC" w14:textId="77777777">
        <w:trPr>
          <w:trHeight w:val="1965"/>
        </w:trPr>
        <w:tc>
          <w:tcPr>
            <w:tcW w:w="5295" w:type="dxa"/>
            <w:tcBorders>
              <w:top w:val="nil"/>
              <w:left w:val="nil"/>
              <w:bottom w:val="nil"/>
              <w:right w:val="nil"/>
            </w:tcBorders>
            <w:vAlign w:val="center"/>
          </w:tcPr>
          <w:p w14:paraId="1CBC915A"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23089EA" wp14:editId="7B27BB02">
                  <wp:extent cx="2152650" cy="1323975"/>
                  <wp:effectExtent l="0" t="0" r="0" b="0"/>
                  <wp:docPr id="2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7"/>
                          <a:srcRect/>
                          <a:stretch>
                            <a:fillRect/>
                          </a:stretch>
                        </pic:blipFill>
                        <pic:spPr>
                          <a:xfrm>
                            <a:off x="0" y="0"/>
                            <a:ext cx="2152650" cy="1323975"/>
                          </a:xfrm>
                          <a:prstGeom prst="rect">
                            <a:avLst/>
                          </a:prstGeom>
                          <a:ln/>
                        </pic:spPr>
                      </pic:pic>
                    </a:graphicData>
                  </a:graphic>
                </wp:inline>
              </w:drawing>
            </w:r>
          </w:p>
        </w:tc>
        <w:tc>
          <w:tcPr>
            <w:tcW w:w="4575" w:type="dxa"/>
            <w:tcBorders>
              <w:top w:val="nil"/>
              <w:left w:val="nil"/>
              <w:bottom w:val="nil"/>
              <w:right w:val="nil"/>
            </w:tcBorders>
            <w:vAlign w:val="center"/>
          </w:tcPr>
          <w:p w14:paraId="0920FB39"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E3E363C" wp14:editId="73B37509">
                  <wp:extent cx="2324100" cy="1295400"/>
                  <wp:effectExtent l="0" t="0" r="0" b="0"/>
                  <wp:docPr id="28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8"/>
                          <a:srcRect/>
                          <a:stretch>
                            <a:fillRect/>
                          </a:stretch>
                        </pic:blipFill>
                        <pic:spPr>
                          <a:xfrm>
                            <a:off x="0" y="0"/>
                            <a:ext cx="2324100" cy="1295400"/>
                          </a:xfrm>
                          <a:prstGeom prst="rect">
                            <a:avLst/>
                          </a:prstGeom>
                          <a:ln/>
                        </pic:spPr>
                      </pic:pic>
                    </a:graphicData>
                  </a:graphic>
                </wp:inline>
              </w:drawing>
            </w:r>
          </w:p>
        </w:tc>
      </w:tr>
      <w:tr w:rsidR="004D63E1" w14:paraId="0A96EE97" w14:textId="77777777">
        <w:trPr>
          <w:trHeight w:val="480"/>
        </w:trPr>
        <w:tc>
          <w:tcPr>
            <w:tcW w:w="5295" w:type="dxa"/>
            <w:tcBorders>
              <w:top w:val="nil"/>
              <w:left w:val="nil"/>
              <w:bottom w:val="nil"/>
              <w:right w:val="nil"/>
            </w:tcBorders>
          </w:tcPr>
          <w:p w14:paraId="600B8E93"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GitHub</w:t>
            </w:r>
            <w:r>
              <w:rPr>
                <w:rFonts w:ascii="Microsoft YaHei" w:eastAsia="Microsoft YaHei" w:hAnsi="Microsoft YaHei" w:cs="Microsoft YaHei"/>
                <w:color w:val="333333"/>
                <w:sz w:val="18"/>
                <w:szCs w:val="18"/>
              </w:rPr>
              <w:t>、云启资本</w:t>
            </w:r>
          </w:p>
        </w:tc>
        <w:tc>
          <w:tcPr>
            <w:tcW w:w="4575" w:type="dxa"/>
            <w:tcBorders>
              <w:top w:val="nil"/>
              <w:left w:val="nil"/>
              <w:bottom w:val="nil"/>
              <w:right w:val="nil"/>
            </w:tcBorders>
          </w:tcPr>
          <w:p w14:paraId="36698EC5"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w:t>
            </w:r>
            <w:r>
              <w:rPr>
                <w:rFonts w:ascii="Microsoft YaHei" w:eastAsia="Microsoft YaHei" w:hAnsi="Microsoft YaHei" w:cs="Microsoft YaHei"/>
                <w:color w:val="333333"/>
                <w:sz w:val="18"/>
                <w:szCs w:val="18"/>
              </w:rPr>
              <w:t>云启资本</w:t>
            </w:r>
          </w:p>
        </w:tc>
      </w:tr>
    </w:tbl>
    <w:p w14:paraId="5B4BD438" w14:textId="77777777" w:rsidR="004D63E1" w:rsidRDefault="001F21D8">
      <w:pPr>
        <w:pStyle w:val="3"/>
        <w:rPr>
          <w:rFonts w:ascii="Microsoft YaHei" w:eastAsia="Microsoft YaHei" w:hAnsi="Microsoft YaHei" w:cs="Microsoft YaHei"/>
          <w:color w:val="333333"/>
          <w:sz w:val="22"/>
          <w:szCs w:val="22"/>
        </w:rPr>
      </w:pPr>
      <w:bookmarkStart w:id="154" w:name="_heading=h.v3n12rfh40dg" w:colFirst="0" w:colLast="0"/>
      <w:bookmarkEnd w:id="154"/>
      <w:r>
        <w:rPr>
          <w:rFonts w:ascii="Microsoft YaHei" w:eastAsia="Microsoft YaHei" w:hAnsi="Microsoft YaHei" w:cs="Microsoft YaHei"/>
        </w:rPr>
        <w:t>5.4 Zilliz</w:t>
      </w:r>
    </w:p>
    <w:p w14:paraId="07195F7C"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で加速する</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データミドルウェアソリューション「</w:t>
      </w:r>
      <w:r>
        <w:rPr>
          <w:rFonts w:ascii="Microsoft YaHei" w:eastAsia="Microsoft YaHei" w:hAnsi="Microsoft YaHei" w:cs="Microsoft YaHei"/>
          <w:color w:val="333333"/>
          <w:sz w:val="22"/>
        </w:rPr>
        <w:t>Mega</w:t>
      </w:r>
      <w:r>
        <w:rPr>
          <w:rFonts w:ascii="Microsoft YaHei" w:eastAsia="Microsoft YaHei" w:hAnsi="Microsoft YaHei" w:cs="Microsoft YaHei"/>
          <w:color w:val="333333"/>
          <w:sz w:val="22"/>
        </w:rPr>
        <w:t>」を開発し、データ</w:t>
      </w:r>
      <w:r>
        <w:rPr>
          <w:rFonts w:ascii="Microsoft YaHei" w:eastAsia="Microsoft YaHei" w:hAnsi="Microsoft YaHei" w:cs="Microsoft YaHei"/>
          <w:color w:val="333333"/>
          <w:sz w:val="22"/>
        </w:rPr>
        <w:t>ETL</w:t>
      </w:r>
      <w:r>
        <w:rPr>
          <w:rFonts w:ascii="Microsoft YaHei" w:eastAsia="Microsoft YaHei" w:hAnsi="Microsoft YaHei" w:cs="Microsoft YaHei"/>
          <w:color w:val="333333"/>
          <w:sz w:val="22"/>
        </w:rPr>
        <w:t>システム「</w:t>
      </w:r>
      <w:r>
        <w:rPr>
          <w:rFonts w:ascii="Microsoft YaHei" w:eastAsia="Microsoft YaHei" w:hAnsi="Microsoft YaHei" w:cs="Microsoft YaHei"/>
          <w:color w:val="333333"/>
          <w:sz w:val="22"/>
        </w:rPr>
        <w:t>MegaETL</w:t>
      </w:r>
      <w:r>
        <w:rPr>
          <w:rFonts w:ascii="Microsoft YaHei" w:eastAsia="Microsoft YaHei" w:hAnsi="Microsoft YaHei" w:cs="Microsoft YaHei"/>
          <w:color w:val="333333"/>
          <w:sz w:val="22"/>
        </w:rPr>
        <w:t>」、データベースシステ</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メガワイズ、</w:t>
      </w:r>
      <w:r>
        <w:rPr>
          <w:rFonts w:ascii="Microsoft YaHei" w:eastAsia="Microsoft YaHei" w:hAnsi="Microsoft YaHei" w:cs="Microsoft YaHei"/>
          <w:color w:val="333333"/>
          <w:sz w:val="22"/>
        </w:rPr>
        <w:t>Hadoop</w:t>
      </w:r>
      <w:r>
        <w:rPr>
          <w:rFonts w:ascii="Microsoft YaHei" w:eastAsia="Microsoft YaHei" w:hAnsi="Microsoft YaHei" w:cs="Microsoft YaHei"/>
          <w:color w:val="333333"/>
          <w:sz w:val="22"/>
        </w:rPr>
        <w:t>エコシステム用モデル学習システム「</w:t>
      </w:r>
      <w:r>
        <w:rPr>
          <w:rFonts w:ascii="Microsoft YaHei" w:eastAsia="Microsoft YaHei" w:hAnsi="Microsoft YaHei" w:cs="Microsoft YaHei"/>
          <w:color w:val="333333"/>
          <w:sz w:val="22"/>
        </w:rPr>
        <w:t>MegaLearning</w:t>
      </w:r>
      <w:r>
        <w:rPr>
          <w:rFonts w:ascii="Microsoft YaHei" w:eastAsia="Microsoft YaHei" w:hAnsi="Microsoft YaHei" w:cs="Microsoft YaHei"/>
          <w:color w:val="333333"/>
          <w:sz w:val="22"/>
        </w:rPr>
        <w:t>」、特徴ベクトル検索システム「</w:t>
      </w: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さまざまな新興</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アプリケーションのためのデータ</w:t>
      </w:r>
      <w:r>
        <w:rPr>
          <w:rFonts w:ascii="Microsoft YaHei" w:eastAsia="Microsoft YaHei" w:hAnsi="Microsoft YaHei" w:cs="Microsoft YaHei"/>
          <w:color w:val="333333"/>
          <w:sz w:val="22"/>
        </w:rPr>
        <w:t>ETL</w:t>
      </w:r>
      <w:r>
        <w:rPr>
          <w:rFonts w:ascii="Microsoft YaHei" w:eastAsia="Microsoft YaHei" w:hAnsi="Microsoft YaHei" w:cs="Microsoft YaHei"/>
          <w:color w:val="333333"/>
          <w:sz w:val="22"/>
        </w:rPr>
        <w:t>の高速化、データウェアハウスの高速化、データ分析の高速化といった従来のシナリオや要件を満たし、世界で</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社以上の企業で利用されています。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金融、通信、セキュリティ、スマートシティ、</w:t>
      </w:r>
      <w:r>
        <w:rPr>
          <w:rFonts w:ascii="Microsoft YaHei" w:eastAsia="Microsoft YaHei" w:hAnsi="Microsoft YaHei" w:cs="Microsoft YaHei"/>
          <w:color w:val="333333"/>
          <w:sz w:val="22"/>
        </w:rPr>
        <w:t>e</w:t>
      </w:r>
      <w:r>
        <w:rPr>
          <w:rFonts w:ascii="Microsoft YaHei" w:eastAsia="Microsoft YaHei" w:hAnsi="Microsoft YaHei" w:cs="Microsoft YaHei"/>
          <w:color w:val="333333"/>
          <w:sz w:val="22"/>
        </w:rPr>
        <w:t>コ</w:t>
      </w:r>
      <w:r>
        <w:rPr>
          <w:rFonts w:ascii="Microsoft YaHei" w:eastAsia="Microsoft YaHei" w:hAnsi="Microsoft YaHei" w:cs="Microsoft YaHei"/>
          <w:color w:val="333333"/>
          <w:sz w:val="22"/>
        </w:rPr>
        <w:t>マースなどの業界をカバーし、世界で</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社以上の企業で利用されています。</w:t>
      </w:r>
    </w:p>
    <w:p w14:paraId="7370C42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e"/>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7FABBDCC" w14:textId="77777777">
        <w:trPr>
          <w:trHeight w:val="450"/>
        </w:trPr>
        <w:tc>
          <w:tcPr>
            <w:tcW w:w="9810" w:type="dxa"/>
            <w:tcBorders>
              <w:top w:val="nil"/>
              <w:left w:val="nil"/>
              <w:bottom w:val="nil"/>
              <w:right w:val="nil"/>
            </w:tcBorders>
          </w:tcPr>
          <w:p w14:paraId="4822F206"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43</w:t>
            </w:r>
            <w:r>
              <w:rPr>
                <w:rFonts w:ascii="Microsoft YaHei" w:eastAsia="Microsoft YaHei" w:hAnsi="Microsoft YaHei" w:cs="Microsoft YaHei"/>
                <w:color w:val="333333"/>
                <w:sz w:val="20"/>
                <w:szCs w:val="20"/>
              </w:rPr>
              <w:t>：世界の</w:t>
            </w:r>
            <w:r>
              <w:rPr>
                <w:rFonts w:ascii="Microsoft YaHei" w:eastAsia="Microsoft YaHei" w:hAnsi="Microsoft YaHei" w:cs="Microsoft YaHei"/>
                <w:color w:val="333333"/>
                <w:sz w:val="20"/>
                <w:szCs w:val="20"/>
              </w:rPr>
              <w:t>Zilliz</w:t>
            </w:r>
            <w:r>
              <w:rPr>
                <w:rFonts w:ascii="Microsoft YaHei" w:eastAsia="Microsoft YaHei" w:hAnsi="Microsoft YaHei" w:cs="Microsoft YaHei"/>
                <w:color w:val="333333"/>
                <w:sz w:val="20"/>
                <w:szCs w:val="20"/>
              </w:rPr>
              <w:t>ユーザー</w:t>
            </w:r>
          </w:p>
        </w:tc>
      </w:tr>
      <w:tr w:rsidR="004D63E1" w14:paraId="7B7AEF15" w14:textId="77777777">
        <w:trPr>
          <w:trHeight w:val="3030"/>
        </w:trPr>
        <w:tc>
          <w:tcPr>
            <w:tcW w:w="9810" w:type="dxa"/>
            <w:tcBorders>
              <w:top w:val="nil"/>
              <w:left w:val="nil"/>
              <w:bottom w:val="nil"/>
              <w:right w:val="nil"/>
            </w:tcBorders>
          </w:tcPr>
          <w:p w14:paraId="7A9D3158"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469DC0EC" wp14:editId="2CFEF1E1">
                  <wp:extent cx="5943600" cy="2095500"/>
                  <wp:effectExtent l="0" t="0" r="0" b="0"/>
                  <wp:docPr id="28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9"/>
                          <a:srcRect/>
                          <a:stretch>
                            <a:fillRect/>
                          </a:stretch>
                        </pic:blipFill>
                        <pic:spPr>
                          <a:xfrm>
                            <a:off x="0" y="0"/>
                            <a:ext cx="5943600" cy="2095500"/>
                          </a:xfrm>
                          <a:prstGeom prst="rect">
                            <a:avLst/>
                          </a:prstGeom>
                          <a:ln/>
                        </pic:spPr>
                      </pic:pic>
                    </a:graphicData>
                  </a:graphic>
                </wp:inline>
              </w:drawing>
            </w:r>
          </w:p>
        </w:tc>
      </w:tr>
      <w:tr w:rsidR="004D63E1" w14:paraId="5A6FECEC" w14:textId="77777777">
        <w:trPr>
          <w:trHeight w:val="375"/>
        </w:trPr>
        <w:tc>
          <w:tcPr>
            <w:tcW w:w="9810" w:type="dxa"/>
            <w:tcBorders>
              <w:top w:val="nil"/>
              <w:left w:val="nil"/>
              <w:bottom w:val="nil"/>
              <w:right w:val="nil"/>
            </w:tcBorders>
          </w:tcPr>
          <w:p w14:paraId="3632EB0C"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出所：会社発表、云启资本</w:t>
            </w:r>
          </w:p>
        </w:tc>
      </w:tr>
    </w:tbl>
    <w:p w14:paraId="12E0F11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の成功は、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ベースのビッグデータアクセラレーションが、企業におけるデータ分析ニーズの高まりに効果的なソリューションを提供することを象徴しています。</w:t>
      </w:r>
    </w:p>
    <w:p w14:paraId="5A8E445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のコアプロジェクトである</w:t>
      </w: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は、大量の特徴量のための世界初の</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加速ベクトルマッチングと検索エンジンです。</w:t>
      </w:r>
    </w:p>
    <w:p w14:paraId="1EE0ABE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アクセラレーション、ライブラリやテーブルの自動分割、マルチコピー対応により、極めて高速な特徴ベクトルのマッチングと多次元データ融合クエリ（特徴、タグ、画像、動画、テキスト、音声融合クエリ）を提供し、</w:t>
      </w:r>
      <w:r>
        <w:rPr>
          <w:rFonts w:ascii="Microsoft YaHei" w:eastAsia="Microsoft YaHei" w:hAnsi="Microsoft YaHei" w:cs="Microsoft YaHei"/>
          <w:color w:val="333333"/>
          <w:sz w:val="22"/>
        </w:rPr>
        <w:t>TensorFlow</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PyTorch</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MxNet</w:t>
      </w:r>
      <w:r>
        <w:rPr>
          <w:rFonts w:ascii="Microsoft YaHei" w:eastAsia="Microsoft YaHei" w:hAnsi="Microsoft YaHei" w:cs="Microsoft YaHei"/>
          <w:color w:val="333333"/>
          <w:sz w:val="22"/>
        </w:rPr>
        <w:t>などの</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モデルとのインターフェースができ、数百億の特徴ベクトルのセカンドクエリを可能にします。</w:t>
      </w:r>
      <w:r>
        <w:rPr>
          <w:rFonts w:ascii="Microsoft YaHei" w:eastAsia="Microsoft YaHei" w:hAnsi="Microsoft YaHei" w:cs="Microsoft YaHei"/>
          <w:color w:val="333333"/>
          <w:sz w:val="22"/>
        </w:rPr>
        <w:t xml:space="preserve"> Milvus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019</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でオープンソース化され、</w:t>
      </w:r>
      <w:r>
        <w:rPr>
          <w:rFonts w:ascii="Microsoft YaHei" w:eastAsia="Microsoft YaHei" w:hAnsi="Microsoft YaHei" w:cs="Microsoft YaHei"/>
          <w:color w:val="333333"/>
          <w:sz w:val="22"/>
        </w:rPr>
        <w:t>Star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Docker Pull</w:t>
      </w:r>
      <w:r>
        <w:rPr>
          <w:rFonts w:ascii="Microsoft YaHei" w:eastAsia="Microsoft YaHei" w:hAnsi="Microsoft YaHei" w:cs="Microsoft YaHei"/>
          <w:color w:val="333333"/>
          <w:sz w:val="22"/>
        </w:rPr>
        <w:t>数は急ピッチで増え続け、</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月には</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以上、開発者コミュニティは約</w:t>
      </w:r>
      <w:r>
        <w:rPr>
          <w:rFonts w:ascii="Microsoft YaHei" w:eastAsia="Microsoft YaHei" w:hAnsi="Microsoft YaHei" w:cs="Microsoft YaHei"/>
          <w:color w:val="333333"/>
          <w:sz w:val="22"/>
        </w:rPr>
        <w:t>300</w:t>
      </w:r>
      <w:r>
        <w:rPr>
          <w:rFonts w:ascii="Microsoft YaHei" w:eastAsia="Microsoft YaHei" w:hAnsi="Microsoft YaHei" w:cs="Microsoft YaHei"/>
          <w:color w:val="333333"/>
          <w:sz w:val="22"/>
        </w:rPr>
        <w:t>人の貢献者と</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万人以上のユーザーで構成されるようになりました。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資本市場において、</w:t>
      </w: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はシリーズ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4300</w:t>
      </w:r>
      <w:r>
        <w:rPr>
          <w:rFonts w:ascii="Microsoft YaHei" w:eastAsia="Microsoft YaHei" w:hAnsi="Microsoft YaHei" w:cs="Microsoft YaHei"/>
          <w:color w:val="333333"/>
          <w:sz w:val="22"/>
        </w:rPr>
        <w:t>万ドルを調達し、オープンソースインフラストラクチャソフトウェアの単一シリーズ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ラウンドとしては世界最大規模となり、投資機関が</w:t>
      </w:r>
      <w:r>
        <w:rPr>
          <w:rFonts w:ascii="Microsoft YaHei" w:eastAsia="Microsoft YaHei" w:hAnsi="Microsoft YaHei" w:cs="Microsoft YaHei"/>
          <w:color w:val="333333"/>
          <w:sz w:val="22"/>
        </w:rPr>
        <w:t>Zilliz</w:t>
      </w:r>
      <w:r>
        <w:rPr>
          <w:rFonts w:ascii="Microsoft YaHei" w:eastAsia="Microsoft YaHei" w:hAnsi="Microsoft YaHei" w:cs="Microsoft YaHei"/>
          <w:color w:val="333333"/>
          <w:sz w:val="22"/>
        </w:rPr>
        <w:t>の将来の成長性に強気の姿勢を示していることがわかります。</w:t>
      </w:r>
    </w:p>
    <w:p w14:paraId="2C2F7EC8" w14:textId="77777777" w:rsidR="004D63E1" w:rsidRDefault="004D63E1">
      <w:pPr>
        <w:spacing w:before="60" w:after="60" w:line="312" w:lineRule="auto"/>
        <w:rPr>
          <w:rFonts w:ascii="Microsoft YaHei" w:eastAsia="Microsoft YaHei" w:hAnsi="Microsoft YaHei" w:cs="Microsoft YaHei"/>
          <w:color w:val="333333"/>
          <w:sz w:val="22"/>
        </w:rPr>
      </w:pPr>
    </w:p>
    <w:p w14:paraId="351F8B89"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f"/>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1B647C82" w14:textId="77777777">
        <w:trPr>
          <w:trHeight w:val="450"/>
        </w:trPr>
        <w:tc>
          <w:tcPr>
            <w:tcW w:w="9435" w:type="dxa"/>
            <w:tcBorders>
              <w:top w:val="nil"/>
              <w:left w:val="nil"/>
              <w:bottom w:val="nil"/>
              <w:right w:val="nil"/>
            </w:tcBorders>
          </w:tcPr>
          <w:p w14:paraId="1638C82F"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44</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Zilliz</w:t>
            </w:r>
            <w:r>
              <w:rPr>
                <w:rFonts w:ascii="Microsoft YaHei" w:eastAsia="Microsoft YaHei" w:hAnsi="Microsoft YaHei" w:cs="Microsoft YaHei"/>
                <w:color w:val="333333"/>
                <w:sz w:val="20"/>
                <w:szCs w:val="20"/>
              </w:rPr>
              <w:t>の</w:t>
            </w:r>
            <w:r>
              <w:rPr>
                <w:rFonts w:ascii="Microsoft YaHei" w:eastAsia="Microsoft YaHei" w:hAnsi="Microsoft YaHei" w:cs="Microsoft YaHei"/>
                <w:color w:val="333333"/>
                <w:sz w:val="20"/>
                <w:szCs w:val="20"/>
              </w:rPr>
              <w:t>Git</w:t>
            </w:r>
            <w:r>
              <w:rPr>
                <w:rFonts w:ascii="Microsoft YaHei" w:eastAsia="Microsoft YaHei" w:hAnsi="Microsoft YaHei" w:cs="Microsoft YaHei"/>
                <w:color w:val="333333"/>
                <w:sz w:val="20"/>
                <w:szCs w:val="20"/>
              </w:rPr>
              <w:t>Hub</w:t>
            </w:r>
            <w:r>
              <w:rPr>
                <w:rFonts w:ascii="Microsoft YaHei" w:eastAsia="Microsoft YaHei" w:hAnsi="Microsoft YaHei" w:cs="Microsoft YaHei"/>
                <w:color w:val="333333"/>
                <w:sz w:val="20"/>
                <w:szCs w:val="20"/>
              </w:rPr>
              <w:t>コミュニティ運営</w:t>
            </w:r>
          </w:p>
        </w:tc>
      </w:tr>
      <w:tr w:rsidR="004D63E1" w14:paraId="72295C8B" w14:textId="77777777">
        <w:trPr>
          <w:trHeight w:val="3750"/>
        </w:trPr>
        <w:tc>
          <w:tcPr>
            <w:tcW w:w="9435" w:type="dxa"/>
            <w:tcBorders>
              <w:top w:val="nil"/>
              <w:left w:val="nil"/>
              <w:bottom w:val="nil"/>
              <w:right w:val="nil"/>
            </w:tcBorders>
          </w:tcPr>
          <w:p w14:paraId="79093B00"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B921DE7" wp14:editId="3F92069A">
                  <wp:extent cx="5324475" cy="2705100"/>
                  <wp:effectExtent l="0" t="0" r="0" b="0"/>
                  <wp:docPr id="26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0"/>
                          <a:srcRect/>
                          <a:stretch>
                            <a:fillRect/>
                          </a:stretch>
                        </pic:blipFill>
                        <pic:spPr>
                          <a:xfrm>
                            <a:off x="0" y="0"/>
                            <a:ext cx="5324475" cy="2705100"/>
                          </a:xfrm>
                          <a:prstGeom prst="rect">
                            <a:avLst/>
                          </a:prstGeom>
                          <a:ln/>
                        </pic:spPr>
                      </pic:pic>
                    </a:graphicData>
                  </a:graphic>
                </wp:inline>
              </w:drawing>
            </w:r>
          </w:p>
        </w:tc>
      </w:tr>
      <w:tr w:rsidR="004D63E1" w14:paraId="48CB01BE" w14:textId="77777777">
        <w:trPr>
          <w:trHeight w:val="375"/>
        </w:trPr>
        <w:tc>
          <w:tcPr>
            <w:tcW w:w="9435" w:type="dxa"/>
            <w:tcBorders>
              <w:top w:val="nil"/>
              <w:left w:val="nil"/>
              <w:bottom w:val="nil"/>
              <w:right w:val="nil"/>
            </w:tcBorders>
          </w:tcPr>
          <w:p w14:paraId="37D02FEA"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GitHub</w:t>
            </w:r>
            <w:r>
              <w:rPr>
                <w:rFonts w:ascii="Microsoft YaHei" w:eastAsia="Microsoft YaHei" w:hAnsi="Microsoft YaHei" w:cs="Microsoft YaHei"/>
                <w:color w:val="333333"/>
                <w:sz w:val="18"/>
                <w:szCs w:val="18"/>
              </w:rPr>
              <w:t>、云启资本</w:t>
            </w:r>
          </w:p>
        </w:tc>
      </w:tr>
    </w:tbl>
    <w:p w14:paraId="2F0EB8C8" w14:textId="77777777" w:rsidR="004D63E1" w:rsidRDefault="001F21D8">
      <w:pPr>
        <w:pStyle w:val="3"/>
        <w:rPr>
          <w:rFonts w:ascii="Microsoft YaHei" w:eastAsia="Microsoft YaHei" w:hAnsi="Microsoft YaHei" w:cs="Microsoft YaHei"/>
        </w:rPr>
      </w:pPr>
      <w:bookmarkStart w:id="155" w:name="_heading=h.sq62pxd5fgw1" w:colFirst="0" w:colLast="0"/>
      <w:bookmarkEnd w:id="155"/>
      <w:r>
        <w:rPr>
          <w:rFonts w:ascii="Microsoft YaHei" w:eastAsia="Microsoft YaHei" w:hAnsi="Microsoft YaHei" w:cs="Microsoft YaHei"/>
        </w:rPr>
        <w:t>5.5 EMQ</w:t>
      </w:r>
      <w:r>
        <w:rPr>
          <w:rFonts w:ascii="Microsoft YaHei" w:eastAsia="Microsoft YaHei" w:hAnsi="Microsoft YaHei" w:cs="Microsoft YaHei"/>
        </w:rPr>
        <w:t>映云科技</w:t>
      </w:r>
    </w:p>
    <w:p w14:paraId="62D39391"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は、オープンソースの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データインフラストラクチャソフトウェアプロバイダーです。</w:t>
      </w:r>
      <w:r>
        <w:rPr>
          <w:rFonts w:ascii="Microsoft YaHei" w:eastAsia="Microsoft YaHei" w:hAnsi="Microsoft YaHei" w:cs="Microsoft YaHei"/>
          <w:color w:val="333333"/>
          <w:sz w:val="22"/>
        </w:rPr>
        <w:t>2013</w:t>
      </w:r>
      <w:r>
        <w:rPr>
          <w:rFonts w:ascii="Microsoft YaHei" w:eastAsia="Microsoft YaHei" w:hAnsi="Microsoft YaHei" w:cs="Microsoft YaHei"/>
          <w:color w:val="333333"/>
          <w:sz w:val="22"/>
        </w:rPr>
        <w:t>年に立ち上げられ、</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年に杭州で設立された</w:t>
      </w: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5G</w:t>
      </w:r>
      <w:r>
        <w:rPr>
          <w:rFonts w:ascii="Microsoft YaHei" w:eastAsia="Microsoft YaHei" w:hAnsi="Microsoft YaHei" w:cs="Microsoft YaHei"/>
          <w:color w:val="333333"/>
          <w:sz w:val="22"/>
        </w:rPr>
        <w:t>時代のリアルタイム</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モバイルデータの配信、ストリーム処理、分析に対する企業のニーズを満たすために、クラウド側をカバーするオープンソースの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メッセージングミドルウェアとストリーミングデータベース製品を提供することに専念しています。世界各地に</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以上の開発チームがあります。</w:t>
      </w: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は、国内では北京、上海、深圳、南京、昆明にオフィスを構え、海外ではストックホルムに研究開発本部を置き、スウェーデン、ドイツ、北米、日本に支社やサービスチームを置</w:t>
      </w:r>
      <w:r>
        <w:rPr>
          <w:rFonts w:ascii="Microsoft YaHei" w:eastAsia="Microsoft YaHei" w:hAnsi="Microsoft YaHei" w:cs="Microsoft YaHei"/>
          <w:color w:val="333333"/>
          <w:sz w:val="22"/>
        </w:rPr>
        <w:t>いています。</w:t>
      </w:r>
    </w:p>
    <w:p w14:paraId="69D10361" w14:textId="77777777" w:rsidR="004D63E1" w:rsidRDefault="004D63E1">
      <w:pPr>
        <w:spacing w:before="60" w:after="60" w:line="312" w:lineRule="auto"/>
        <w:jc w:val="center"/>
        <w:rPr>
          <w:rFonts w:ascii="Microsoft YaHei" w:eastAsia="Microsoft YaHei" w:hAnsi="Microsoft YaHei" w:cs="Microsoft YaHei"/>
          <w:color w:val="333333"/>
          <w:sz w:val="20"/>
          <w:szCs w:val="20"/>
        </w:rPr>
      </w:pPr>
    </w:p>
    <w:tbl>
      <w:tblPr>
        <w:tblStyle w:val="afff0"/>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2AF7EA09" w14:textId="77777777">
        <w:trPr>
          <w:trHeight w:val="450"/>
        </w:trPr>
        <w:tc>
          <w:tcPr>
            <w:tcW w:w="9435" w:type="dxa"/>
            <w:tcBorders>
              <w:top w:val="nil"/>
              <w:left w:val="nil"/>
              <w:bottom w:val="nil"/>
              <w:right w:val="nil"/>
            </w:tcBorders>
          </w:tcPr>
          <w:p w14:paraId="127B9B0D"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45</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EMQ</w:t>
            </w:r>
            <w:r>
              <w:rPr>
                <w:rFonts w:ascii="Microsoft YaHei" w:eastAsia="Microsoft YaHei" w:hAnsi="Microsoft YaHei" w:cs="Microsoft YaHei"/>
                <w:color w:val="333333"/>
                <w:sz w:val="20"/>
                <w:szCs w:val="20"/>
              </w:rPr>
              <w:t>の会社概要</w:t>
            </w:r>
          </w:p>
        </w:tc>
      </w:tr>
      <w:tr w:rsidR="004D63E1" w14:paraId="639C1735" w14:textId="77777777">
        <w:trPr>
          <w:trHeight w:val="1860"/>
        </w:trPr>
        <w:tc>
          <w:tcPr>
            <w:tcW w:w="9435" w:type="dxa"/>
            <w:tcBorders>
              <w:top w:val="nil"/>
              <w:left w:val="nil"/>
              <w:bottom w:val="nil"/>
              <w:right w:val="nil"/>
            </w:tcBorders>
          </w:tcPr>
          <w:p w14:paraId="03DA2A79"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60141A0F" wp14:editId="7E38A2AA">
                  <wp:extent cx="4105275" cy="1743075"/>
                  <wp:effectExtent l="0" t="0" r="0" b="0"/>
                  <wp:docPr id="26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1"/>
                          <a:srcRect/>
                          <a:stretch>
                            <a:fillRect/>
                          </a:stretch>
                        </pic:blipFill>
                        <pic:spPr>
                          <a:xfrm>
                            <a:off x="0" y="0"/>
                            <a:ext cx="4105275" cy="1743075"/>
                          </a:xfrm>
                          <a:prstGeom prst="rect">
                            <a:avLst/>
                          </a:prstGeom>
                          <a:ln/>
                        </pic:spPr>
                      </pic:pic>
                    </a:graphicData>
                  </a:graphic>
                </wp:inline>
              </w:drawing>
            </w:r>
          </w:p>
        </w:tc>
      </w:tr>
      <w:tr w:rsidR="004D63E1" w14:paraId="24ADA85B" w14:textId="77777777">
        <w:trPr>
          <w:trHeight w:val="375"/>
        </w:trPr>
        <w:tc>
          <w:tcPr>
            <w:tcW w:w="9435" w:type="dxa"/>
            <w:tcBorders>
              <w:top w:val="nil"/>
              <w:left w:val="nil"/>
              <w:bottom w:val="nil"/>
              <w:right w:val="nil"/>
            </w:tcBorders>
          </w:tcPr>
          <w:p w14:paraId="76332F62"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EMQ</w:t>
            </w:r>
            <w:r>
              <w:rPr>
                <w:rFonts w:ascii="Microsoft YaHei" w:eastAsia="Microsoft YaHei" w:hAnsi="Microsoft YaHei" w:cs="Microsoft YaHei"/>
                <w:color w:val="333333"/>
                <w:sz w:val="18"/>
                <w:szCs w:val="18"/>
              </w:rPr>
              <w:t>公式サイト</w:t>
            </w:r>
          </w:p>
        </w:tc>
      </w:tr>
    </w:tbl>
    <w:p w14:paraId="35207850"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は、オープンソースの</w:t>
      </w:r>
      <w:r>
        <w:rPr>
          <w:rFonts w:ascii="Microsoft YaHei" w:eastAsia="Microsoft YaHei" w:hAnsi="Microsoft YaHei" w:cs="Microsoft YaHei"/>
          <w:color w:val="333333"/>
          <w:sz w:val="22"/>
        </w:rPr>
        <w:t>MQTT</w:t>
      </w:r>
      <w:r>
        <w:rPr>
          <w:rFonts w:ascii="Microsoft YaHei" w:eastAsia="Microsoft YaHei" w:hAnsi="Microsoft YaHei" w:cs="Microsoft YaHei"/>
          <w:color w:val="333333"/>
          <w:sz w:val="22"/>
        </w:rPr>
        <w:t>メッセージングサーバーのグローバルリーダーであり、</w:t>
      </w:r>
      <w:r>
        <w:rPr>
          <w:rFonts w:ascii="Microsoft YaHei" w:eastAsia="Microsoft YaHei" w:hAnsi="Microsoft YaHei" w:cs="Microsoft YaHei"/>
          <w:color w:val="333333"/>
          <w:sz w:val="22"/>
        </w:rPr>
        <w:t>世界中に約</w:t>
      </w:r>
      <w:r>
        <w:rPr>
          <w:rFonts w:ascii="Microsoft YaHei" w:eastAsia="Microsoft YaHei" w:hAnsi="Microsoft YaHei" w:cs="Microsoft YaHei"/>
          <w:color w:val="333333"/>
          <w:sz w:val="22"/>
        </w:rPr>
        <w:t>10,000</w:t>
      </w:r>
      <w:r>
        <w:rPr>
          <w:rFonts w:ascii="Microsoft YaHei" w:eastAsia="Microsoft YaHei" w:hAnsi="Microsoft YaHei" w:cs="Microsoft YaHei"/>
          <w:color w:val="333333"/>
          <w:sz w:val="22"/>
        </w:rPr>
        <w:t>人のオープンソースユーザー、約</w:t>
      </w:r>
      <w:r>
        <w:rPr>
          <w:rFonts w:ascii="Microsoft YaHei" w:eastAsia="Microsoft YaHei" w:hAnsi="Microsoft YaHei" w:cs="Microsoft YaHei"/>
          <w:color w:val="333333"/>
          <w:sz w:val="22"/>
        </w:rPr>
        <w:t>400</w:t>
      </w:r>
      <w:r>
        <w:rPr>
          <w:rFonts w:ascii="Microsoft YaHei" w:eastAsia="Microsoft YaHei" w:hAnsi="Microsoft YaHei" w:cs="Microsoft YaHei"/>
          <w:color w:val="333333"/>
          <w:sz w:val="22"/>
        </w:rPr>
        <w:t>社の企業顧客、</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社以上の</w:t>
      </w:r>
      <w:r>
        <w:rPr>
          <w:rFonts w:ascii="Microsoft YaHei" w:eastAsia="Microsoft YaHei" w:hAnsi="Microsoft YaHei" w:cs="Microsoft YaHei"/>
          <w:color w:val="333333"/>
          <w:sz w:val="22"/>
        </w:rPr>
        <w:t>Fortune 500</w:t>
      </w:r>
      <w:r>
        <w:rPr>
          <w:rFonts w:ascii="Microsoft YaHei" w:eastAsia="Microsoft YaHei" w:hAnsi="Microsoft YaHei" w:cs="Microsoft YaHei"/>
          <w:color w:val="333333"/>
          <w:sz w:val="22"/>
        </w:rPr>
        <w:t>パートナーを抱えています。</w:t>
      </w:r>
      <w:r>
        <w:rPr>
          <w:rFonts w:ascii="Microsoft YaHei" w:eastAsia="Microsoft YaHei" w:hAnsi="Microsoft YaHei" w:cs="Microsoft YaHei"/>
          <w:color w:val="333333"/>
          <w:sz w:val="22"/>
        </w:rPr>
        <w:t>HPE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Vmware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Ericsson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Verifone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Telstra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Nokia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Telecom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Mobile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SAIC Volkswagen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UnionPay</w:t>
      </w:r>
      <w:r>
        <w:rPr>
          <w:rFonts w:ascii="Microsoft YaHei" w:eastAsia="Microsoft YaHei" w:hAnsi="Microsoft YaHei" w:cs="Microsoft YaHei"/>
          <w:color w:val="333333"/>
          <w:sz w:val="22"/>
        </w:rPr>
        <w:t>、国家电网、</w:t>
      </w:r>
      <w:r>
        <w:rPr>
          <w:rFonts w:ascii="Microsoft YaHei" w:eastAsia="Microsoft YaHei" w:hAnsi="Microsoft YaHei" w:cs="Microsoft YaHei"/>
          <w:color w:val="333333"/>
          <w:sz w:val="22"/>
        </w:rPr>
        <w:t>TSMC</w:t>
      </w:r>
      <w:r>
        <w:rPr>
          <w:rFonts w:ascii="Microsoft YaHei" w:eastAsia="Microsoft YaHei" w:hAnsi="Microsoft YaHei" w:cs="Microsoft YaHei"/>
          <w:color w:val="333333"/>
          <w:sz w:val="22"/>
        </w:rPr>
        <w:t>をはじめとする国内外の大企業が、テレマティクスからインダストリアル・インターネット、キャリアから金融決済、エネルギーから車のネットワーキングから産</w:t>
      </w:r>
      <w:r>
        <w:rPr>
          <w:rFonts w:ascii="Microsoft YaHei" w:eastAsia="Microsoft YaHei" w:hAnsi="Microsoft YaHei" w:cs="Microsoft YaHei"/>
          <w:color w:val="333333"/>
          <w:sz w:val="22"/>
        </w:rPr>
        <w:t>業用インターネットまで、オペレーターから金融決済まで、エネルギーからスマートシティまで、ワンストップの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プラットフォームとアプリケーションを構築してきました。</w:t>
      </w:r>
    </w:p>
    <w:p w14:paraId="39B452F4" w14:textId="77777777" w:rsidR="004D63E1" w:rsidRDefault="004D63E1">
      <w:pPr>
        <w:spacing w:before="60" w:after="60" w:line="312" w:lineRule="auto"/>
        <w:jc w:val="center"/>
        <w:rPr>
          <w:rFonts w:ascii="Microsoft YaHei" w:eastAsia="Microsoft YaHei" w:hAnsi="Microsoft YaHei" w:cs="Microsoft YaHei"/>
          <w:color w:val="333333"/>
          <w:sz w:val="22"/>
        </w:rPr>
      </w:pPr>
    </w:p>
    <w:tbl>
      <w:tblPr>
        <w:tblStyle w:val="afff1"/>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6F20E206" w14:textId="77777777">
        <w:trPr>
          <w:trHeight w:val="450"/>
        </w:trPr>
        <w:tc>
          <w:tcPr>
            <w:tcW w:w="9435" w:type="dxa"/>
            <w:tcBorders>
              <w:top w:val="nil"/>
              <w:left w:val="nil"/>
              <w:bottom w:val="nil"/>
              <w:right w:val="nil"/>
            </w:tcBorders>
          </w:tcPr>
          <w:p w14:paraId="55DF35D4"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46</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EMQ</w:t>
            </w:r>
            <w:r>
              <w:rPr>
                <w:rFonts w:ascii="Microsoft YaHei" w:eastAsia="Microsoft YaHei" w:hAnsi="Microsoft YaHei" w:cs="Microsoft YaHei"/>
                <w:color w:val="333333"/>
                <w:sz w:val="20"/>
                <w:szCs w:val="20"/>
              </w:rPr>
              <w:t>のオペレーション</w:t>
            </w:r>
          </w:p>
        </w:tc>
      </w:tr>
      <w:tr w:rsidR="004D63E1" w14:paraId="2547FDBB" w14:textId="77777777">
        <w:trPr>
          <w:trHeight w:val="2355"/>
        </w:trPr>
        <w:tc>
          <w:tcPr>
            <w:tcW w:w="9435" w:type="dxa"/>
            <w:tcBorders>
              <w:top w:val="nil"/>
              <w:left w:val="nil"/>
              <w:bottom w:val="nil"/>
              <w:right w:val="nil"/>
            </w:tcBorders>
          </w:tcPr>
          <w:p w14:paraId="5B8C027B"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DC53F34" wp14:editId="73169A02">
                  <wp:extent cx="5295900" cy="2124075"/>
                  <wp:effectExtent l="0" t="0" r="0" b="0"/>
                  <wp:docPr id="27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2"/>
                          <a:srcRect/>
                          <a:stretch>
                            <a:fillRect/>
                          </a:stretch>
                        </pic:blipFill>
                        <pic:spPr>
                          <a:xfrm>
                            <a:off x="0" y="0"/>
                            <a:ext cx="5295900" cy="2124075"/>
                          </a:xfrm>
                          <a:prstGeom prst="rect">
                            <a:avLst/>
                          </a:prstGeom>
                          <a:ln/>
                        </pic:spPr>
                      </pic:pic>
                    </a:graphicData>
                  </a:graphic>
                </wp:inline>
              </w:drawing>
            </w:r>
          </w:p>
        </w:tc>
      </w:tr>
      <w:tr w:rsidR="004D63E1" w14:paraId="339AFD15" w14:textId="77777777">
        <w:trPr>
          <w:trHeight w:val="375"/>
        </w:trPr>
        <w:tc>
          <w:tcPr>
            <w:tcW w:w="9435" w:type="dxa"/>
            <w:tcBorders>
              <w:top w:val="nil"/>
              <w:left w:val="nil"/>
              <w:bottom w:val="nil"/>
              <w:right w:val="nil"/>
            </w:tcBorders>
          </w:tcPr>
          <w:p w14:paraId="55DDA8A1"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EMQ</w:t>
            </w:r>
            <w:r>
              <w:rPr>
                <w:rFonts w:ascii="Microsoft YaHei" w:eastAsia="Microsoft YaHei" w:hAnsi="Microsoft YaHei" w:cs="Microsoft YaHei"/>
                <w:color w:val="333333"/>
                <w:sz w:val="18"/>
                <w:szCs w:val="18"/>
              </w:rPr>
              <w:t>公式サイト</w:t>
            </w:r>
          </w:p>
        </w:tc>
      </w:tr>
    </w:tbl>
    <w:p w14:paraId="5BEBEB3D" w14:textId="77777777" w:rsidR="004D63E1" w:rsidRDefault="001F21D8">
      <w:pPr>
        <w:pStyle w:val="3"/>
        <w:rPr>
          <w:rFonts w:ascii="Microsoft YaHei" w:eastAsia="Microsoft YaHei" w:hAnsi="Microsoft YaHei" w:cs="Microsoft YaHei"/>
        </w:rPr>
      </w:pPr>
      <w:bookmarkStart w:id="156" w:name="_heading=h.6zuaauawtaql" w:colFirst="0" w:colLast="0"/>
      <w:bookmarkEnd w:id="156"/>
      <w:r>
        <w:rPr>
          <w:rFonts w:ascii="Microsoft YaHei" w:eastAsia="Microsoft YaHei" w:hAnsi="Microsoft YaHei" w:cs="Microsoft YaHei"/>
        </w:rPr>
        <w:lastRenderedPageBreak/>
        <w:t>5.6 AppFlowy</w:t>
      </w:r>
    </w:p>
    <w:p w14:paraId="04AC707C"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AppFlowy</w:t>
      </w:r>
      <w:r>
        <w:rPr>
          <w:rFonts w:ascii="Microsoft YaHei" w:eastAsia="Microsoft YaHei" w:hAnsi="Microsoft YaHei" w:cs="Microsoft YaHei"/>
          <w:color w:val="333333"/>
          <w:sz w:val="22"/>
        </w:rPr>
        <w:t>は、データセキュリティやモバイル対応などの点で、</w:t>
      </w:r>
      <w:r>
        <w:rPr>
          <w:rFonts w:ascii="Microsoft YaHei" w:eastAsia="Microsoft YaHei" w:hAnsi="Microsoft YaHei" w:cs="Microsoft YaHei"/>
          <w:color w:val="333333"/>
          <w:sz w:val="22"/>
        </w:rPr>
        <w:t>Notion</w:t>
      </w:r>
      <w:r>
        <w:rPr>
          <w:rFonts w:ascii="Microsoft YaHei" w:eastAsia="Microsoft YaHei" w:hAnsi="Microsoft YaHei" w:cs="Microsoft YaHei"/>
          <w:color w:val="333333"/>
          <w:sz w:val="22"/>
        </w:rPr>
        <w:t>に代わるオープンソースを目指しています。</w:t>
      </w:r>
      <w:r>
        <w:rPr>
          <w:rFonts w:ascii="Microsoft YaHei" w:eastAsia="Microsoft YaHei" w:hAnsi="Microsoft YaHei" w:cs="Microsoft YaHei"/>
          <w:color w:val="333333"/>
          <w:sz w:val="22"/>
        </w:rPr>
        <w:t>特にチームユーザーにとっては、</w:t>
      </w:r>
      <w:r>
        <w:rPr>
          <w:rFonts w:ascii="Microsoft YaHei" w:eastAsia="Microsoft YaHei" w:hAnsi="Microsoft YaHei" w:cs="Microsoft YaHei"/>
          <w:color w:val="333333"/>
          <w:sz w:val="22"/>
        </w:rPr>
        <w:t>AppFlowy</w:t>
      </w:r>
      <w:r>
        <w:rPr>
          <w:rFonts w:ascii="Microsoft YaHei" w:eastAsia="Microsoft YaHei" w:hAnsi="Microsoft YaHei" w:cs="Microsoft YaHei"/>
          <w:color w:val="333333"/>
          <w:sz w:val="22"/>
        </w:rPr>
        <w:t>はベンダーロックインの問題もなく、いつでもどこでもホストすることができます。</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つ目は、カスタマイズや拡張機能がユーザーに提供されていることです。企業やチームのユーザーは、オープンなコアコードベースを利用して、</w:t>
      </w:r>
      <w:r>
        <w:rPr>
          <w:rFonts w:ascii="Microsoft YaHei" w:eastAsia="Microsoft YaHei" w:hAnsi="Microsoft YaHei" w:cs="Microsoft YaHei"/>
          <w:color w:val="333333"/>
          <w:sz w:val="22"/>
        </w:rPr>
        <w:t>AppFlowy</w:t>
      </w:r>
      <w:r>
        <w:rPr>
          <w:rFonts w:ascii="Microsoft YaHei" w:eastAsia="Microsoft YaHei" w:hAnsi="Microsoft YaHei" w:cs="Microsoft YaHei"/>
          <w:color w:val="333333"/>
          <w:sz w:val="22"/>
        </w:rPr>
        <w:t>をカスタマイズして設計・変更することができます。コーディングの経験がない個人のユーザーは、テンプレート、プラグイン、テーマなど、コミュニティが提供するツールキットを利用することができます。繰り返しになりますが、</w:t>
      </w:r>
      <w:r>
        <w:rPr>
          <w:rFonts w:ascii="Microsoft YaHei" w:eastAsia="Microsoft YaHei" w:hAnsi="Microsoft YaHei" w:cs="Microsoft YaHei"/>
          <w:color w:val="333333"/>
          <w:sz w:val="22"/>
        </w:rPr>
        <w:t>AppFlowy</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Flutter</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をベースに作られているため、複数のプラットフォームやデバイスでの使用が十分にサポートされています。</w:t>
      </w:r>
    </w:p>
    <w:p w14:paraId="6663F90C"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2"/>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16B48152" w14:textId="77777777">
        <w:trPr>
          <w:trHeight w:val="450"/>
        </w:trPr>
        <w:tc>
          <w:tcPr>
            <w:tcW w:w="9810" w:type="dxa"/>
            <w:tcBorders>
              <w:top w:val="nil"/>
              <w:left w:val="nil"/>
              <w:bottom w:val="nil"/>
              <w:right w:val="nil"/>
            </w:tcBorders>
          </w:tcPr>
          <w:p w14:paraId="24561D73"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47</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AppFlowy</w:t>
            </w:r>
            <w:r>
              <w:rPr>
                <w:rFonts w:ascii="Microsoft YaHei" w:eastAsia="Microsoft YaHei" w:hAnsi="Microsoft YaHei" w:cs="Microsoft YaHei"/>
                <w:color w:val="333333"/>
                <w:sz w:val="20"/>
                <w:szCs w:val="20"/>
              </w:rPr>
              <w:t>のロードマップ</w:t>
            </w:r>
          </w:p>
        </w:tc>
      </w:tr>
      <w:tr w:rsidR="004D63E1" w14:paraId="031601AF" w14:textId="77777777">
        <w:trPr>
          <w:trHeight w:val="2355"/>
        </w:trPr>
        <w:tc>
          <w:tcPr>
            <w:tcW w:w="9810" w:type="dxa"/>
            <w:tcBorders>
              <w:top w:val="nil"/>
              <w:left w:val="nil"/>
              <w:bottom w:val="nil"/>
              <w:right w:val="nil"/>
            </w:tcBorders>
          </w:tcPr>
          <w:p w14:paraId="25D1F7A3"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51F430D" wp14:editId="5B5C1B2B">
                  <wp:extent cx="5943600" cy="2876550"/>
                  <wp:effectExtent l="0" t="0" r="0" b="0"/>
                  <wp:docPr id="26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3"/>
                          <a:srcRect/>
                          <a:stretch>
                            <a:fillRect/>
                          </a:stretch>
                        </pic:blipFill>
                        <pic:spPr>
                          <a:xfrm>
                            <a:off x="0" y="0"/>
                            <a:ext cx="5943600" cy="2876550"/>
                          </a:xfrm>
                          <a:prstGeom prst="rect">
                            <a:avLst/>
                          </a:prstGeom>
                          <a:ln/>
                        </pic:spPr>
                      </pic:pic>
                    </a:graphicData>
                  </a:graphic>
                </wp:inline>
              </w:drawing>
            </w:r>
          </w:p>
        </w:tc>
      </w:tr>
      <w:tr w:rsidR="004D63E1" w14:paraId="28B26E6B" w14:textId="77777777">
        <w:trPr>
          <w:trHeight w:val="375"/>
        </w:trPr>
        <w:tc>
          <w:tcPr>
            <w:tcW w:w="9810" w:type="dxa"/>
            <w:tcBorders>
              <w:top w:val="nil"/>
              <w:left w:val="nil"/>
              <w:bottom w:val="nil"/>
              <w:right w:val="nil"/>
            </w:tcBorders>
          </w:tcPr>
          <w:p w14:paraId="7E4B4567"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AppFlowy</w:t>
            </w:r>
            <w:r>
              <w:rPr>
                <w:rFonts w:ascii="Microsoft YaHei" w:eastAsia="Microsoft YaHei" w:hAnsi="Microsoft YaHei" w:cs="Microsoft YaHei"/>
                <w:color w:val="333333"/>
                <w:sz w:val="18"/>
                <w:szCs w:val="18"/>
              </w:rPr>
              <w:t>公式サイト</w:t>
            </w:r>
          </w:p>
        </w:tc>
      </w:tr>
    </w:tbl>
    <w:p w14:paraId="6042BBF0"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AppFlowy</w:t>
      </w:r>
      <w:r>
        <w:rPr>
          <w:rFonts w:ascii="Microsoft YaHei" w:eastAsia="Microsoft YaHei" w:hAnsi="Microsoft YaHei" w:cs="Microsoft YaHei"/>
          <w:color w:val="333333"/>
          <w:sz w:val="22"/>
        </w:rPr>
        <w:t>は発売以来、多くの注目を集めています。</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に掲載されてからわずか</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週間で</w:t>
      </w:r>
      <w:r>
        <w:rPr>
          <w:rFonts w:ascii="Microsoft YaHei" w:eastAsia="Microsoft YaHei" w:hAnsi="Microsoft YaHei" w:cs="Microsoft YaHei"/>
          <w:color w:val="333333"/>
          <w:sz w:val="22"/>
        </w:rPr>
        <w:t>8k</w:t>
      </w:r>
      <w:r>
        <w:rPr>
          <w:rFonts w:ascii="Microsoft YaHei" w:eastAsia="Microsoft YaHei" w:hAnsi="Microsoft YaHei" w:cs="Microsoft YaHei"/>
          <w:color w:val="333333"/>
          <w:sz w:val="22"/>
        </w:rPr>
        <w:t>近い</w:t>
      </w:r>
      <w:r>
        <w:rPr>
          <w:rFonts w:ascii="Microsoft YaHei" w:eastAsia="Microsoft YaHei" w:hAnsi="Microsoft YaHei" w:cs="Microsoft YaHei"/>
          <w:color w:val="333333"/>
          <w:sz w:val="22"/>
        </w:rPr>
        <w:t>Stars</w:t>
      </w:r>
      <w:r>
        <w:rPr>
          <w:rFonts w:ascii="Microsoft YaHei" w:eastAsia="Microsoft YaHei" w:hAnsi="Microsoft YaHei" w:cs="Microsoft YaHei"/>
          <w:color w:val="333333"/>
          <w:sz w:val="22"/>
        </w:rPr>
        <w:t>を獲得し、</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日現在、</w:t>
      </w:r>
      <w:r>
        <w:rPr>
          <w:rFonts w:ascii="Microsoft YaHei" w:eastAsia="Microsoft YaHei" w:hAnsi="Microsoft YaHei" w:cs="Microsoft YaHei"/>
          <w:color w:val="333333"/>
          <w:sz w:val="22"/>
        </w:rPr>
        <w:t>AppFlowy</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13.8k+ GitHub Stars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619 Forks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29 contributors</w:t>
      </w:r>
      <w:r>
        <w:rPr>
          <w:rFonts w:ascii="Microsoft YaHei" w:eastAsia="Microsoft YaHei" w:hAnsi="Microsoft YaHei" w:cs="Microsoft YaHei"/>
          <w:color w:val="333333"/>
          <w:sz w:val="22"/>
        </w:rPr>
        <w:t>を擁しています。</w:t>
      </w:r>
    </w:p>
    <w:p w14:paraId="7B30C172"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3"/>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2C984776" w14:textId="77777777">
        <w:trPr>
          <w:trHeight w:val="480"/>
        </w:trPr>
        <w:tc>
          <w:tcPr>
            <w:tcW w:w="5295" w:type="dxa"/>
            <w:tcBorders>
              <w:top w:val="nil"/>
              <w:left w:val="nil"/>
              <w:bottom w:val="nil"/>
              <w:right w:val="nil"/>
            </w:tcBorders>
          </w:tcPr>
          <w:p w14:paraId="187A3BC3"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AppFlowy</w:t>
            </w:r>
            <w:r>
              <w:rPr>
                <w:rFonts w:ascii="Microsoft YaHei" w:eastAsia="Microsoft YaHei" w:hAnsi="Microsoft YaHei" w:cs="Microsoft YaHei"/>
                <w:color w:val="333333"/>
                <w:sz w:val="20"/>
                <w:szCs w:val="20"/>
              </w:rPr>
              <w:t>の発売から</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週間以内の</w:t>
            </w:r>
            <w:r>
              <w:rPr>
                <w:rFonts w:ascii="Microsoft YaHei" w:eastAsia="Microsoft YaHei" w:hAnsi="Microsoft YaHei" w:cs="Microsoft YaHei"/>
                <w:color w:val="333333"/>
                <w:sz w:val="20"/>
                <w:szCs w:val="20"/>
              </w:rPr>
              <w:t>Github</w:t>
            </w:r>
            <w:r>
              <w:rPr>
                <w:rFonts w:ascii="Microsoft YaHei" w:eastAsia="Microsoft YaHei" w:hAnsi="Microsoft YaHei" w:cs="Microsoft YaHei"/>
                <w:color w:val="333333"/>
                <w:sz w:val="20"/>
                <w:szCs w:val="20"/>
              </w:rPr>
              <w:t>運用状況</w:t>
            </w:r>
          </w:p>
        </w:tc>
        <w:tc>
          <w:tcPr>
            <w:tcW w:w="4575" w:type="dxa"/>
            <w:tcBorders>
              <w:top w:val="nil"/>
              <w:left w:val="nil"/>
              <w:bottom w:val="nil"/>
              <w:right w:val="nil"/>
            </w:tcBorders>
          </w:tcPr>
          <w:p w14:paraId="2453595F"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AppFlowy</w:t>
            </w:r>
            <w:r>
              <w:rPr>
                <w:rFonts w:ascii="Microsoft YaHei" w:eastAsia="Microsoft YaHei" w:hAnsi="Microsoft YaHei" w:cs="Microsoft YaHei"/>
                <w:color w:val="333333"/>
                <w:sz w:val="20"/>
                <w:szCs w:val="20"/>
              </w:rPr>
              <w:t>の最新の</w:t>
            </w:r>
            <w:r>
              <w:rPr>
                <w:rFonts w:ascii="Microsoft YaHei" w:eastAsia="Microsoft YaHei" w:hAnsi="Microsoft YaHei" w:cs="Microsoft YaHei"/>
                <w:color w:val="333333"/>
                <w:sz w:val="20"/>
                <w:szCs w:val="20"/>
              </w:rPr>
              <w:t>GitHub</w:t>
            </w:r>
            <w:r>
              <w:rPr>
                <w:rFonts w:ascii="Microsoft YaHei" w:eastAsia="Microsoft YaHei" w:hAnsi="Microsoft YaHei" w:cs="Microsoft YaHei"/>
                <w:color w:val="333333"/>
                <w:sz w:val="20"/>
                <w:szCs w:val="20"/>
              </w:rPr>
              <w:t>運用状況</w:t>
            </w:r>
          </w:p>
        </w:tc>
      </w:tr>
      <w:tr w:rsidR="004D63E1" w14:paraId="5069933B" w14:textId="77777777">
        <w:trPr>
          <w:trHeight w:val="1965"/>
        </w:trPr>
        <w:tc>
          <w:tcPr>
            <w:tcW w:w="5295" w:type="dxa"/>
            <w:tcBorders>
              <w:top w:val="nil"/>
              <w:left w:val="nil"/>
              <w:bottom w:val="nil"/>
              <w:right w:val="nil"/>
            </w:tcBorders>
          </w:tcPr>
          <w:p w14:paraId="68FA4B50"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778B2B77" wp14:editId="310F752F">
                  <wp:extent cx="2847975" cy="1971675"/>
                  <wp:effectExtent l="0" t="0" r="0" b="0"/>
                  <wp:docPr id="25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4"/>
                          <a:srcRect/>
                          <a:stretch>
                            <a:fillRect/>
                          </a:stretch>
                        </pic:blipFill>
                        <pic:spPr>
                          <a:xfrm>
                            <a:off x="0" y="0"/>
                            <a:ext cx="2847975" cy="1971675"/>
                          </a:xfrm>
                          <a:prstGeom prst="rect">
                            <a:avLst/>
                          </a:prstGeom>
                          <a:ln/>
                        </pic:spPr>
                      </pic:pic>
                    </a:graphicData>
                  </a:graphic>
                </wp:inline>
              </w:drawing>
            </w:r>
          </w:p>
        </w:tc>
        <w:tc>
          <w:tcPr>
            <w:tcW w:w="4575" w:type="dxa"/>
            <w:tcBorders>
              <w:top w:val="nil"/>
              <w:left w:val="nil"/>
              <w:bottom w:val="nil"/>
              <w:right w:val="nil"/>
            </w:tcBorders>
            <w:vAlign w:val="center"/>
          </w:tcPr>
          <w:p w14:paraId="652826E9"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90F56C7" wp14:editId="1C80EDCE">
                  <wp:extent cx="2905125" cy="1214437"/>
                  <wp:effectExtent l="0" t="0" r="0" b="0"/>
                  <wp:docPr id="2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2905125" cy="1214437"/>
                          </a:xfrm>
                          <a:prstGeom prst="rect">
                            <a:avLst/>
                          </a:prstGeom>
                          <a:ln/>
                        </pic:spPr>
                      </pic:pic>
                    </a:graphicData>
                  </a:graphic>
                </wp:inline>
              </w:drawing>
            </w:r>
          </w:p>
        </w:tc>
      </w:tr>
      <w:tr w:rsidR="004D63E1" w14:paraId="0FDD1A21" w14:textId="77777777">
        <w:trPr>
          <w:trHeight w:val="480"/>
        </w:trPr>
        <w:tc>
          <w:tcPr>
            <w:tcW w:w="5295" w:type="dxa"/>
            <w:tcBorders>
              <w:top w:val="nil"/>
              <w:left w:val="nil"/>
              <w:bottom w:val="nil"/>
              <w:right w:val="nil"/>
            </w:tcBorders>
          </w:tcPr>
          <w:p w14:paraId="7D422F6C"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AppFlowy, GitHub</w:t>
            </w:r>
          </w:p>
        </w:tc>
        <w:tc>
          <w:tcPr>
            <w:tcW w:w="4575" w:type="dxa"/>
            <w:tcBorders>
              <w:top w:val="nil"/>
              <w:left w:val="nil"/>
              <w:bottom w:val="nil"/>
              <w:right w:val="nil"/>
            </w:tcBorders>
          </w:tcPr>
          <w:p w14:paraId="6F223F23"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GitHub</w:t>
            </w:r>
            <w:r>
              <w:rPr>
                <w:rFonts w:ascii="Microsoft YaHei" w:eastAsia="Microsoft YaHei" w:hAnsi="Microsoft YaHei" w:cs="Microsoft YaHei"/>
                <w:color w:val="333333"/>
                <w:sz w:val="18"/>
                <w:szCs w:val="18"/>
              </w:rPr>
              <w:t>、云启资本</w:t>
            </w:r>
          </w:p>
        </w:tc>
      </w:tr>
    </w:tbl>
    <w:p w14:paraId="30401392" w14:textId="77777777" w:rsidR="004D63E1" w:rsidRDefault="001F21D8">
      <w:pPr>
        <w:pStyle w:val="3"/>
        <w:rPr>
          <w:rFonts w:ascii="Microsoft YaHei" w:eastAsia="Microsoft YaHei" w:hAnsi="Microsoft YaHei" w:cs="Microsoft YaHei"/>
        </w:rPr>
      </w:pPr>
      <w:bookmarkStart w:id="157" w:name="_heading=h.74xu16i3kh8g" w:colFirst="0" w:colLast="0"/>
      <w:bookmarkEnd w:id="157"/>
      <w:r>
        <w:rPr>
          <w:rFonts w:ascii="Microsoft YaHei" w:eastAsia="Microsoft YaHei" w:hAnsi="Microsoft YaHei" w:cs="Microsoft YaHei"/>
        </w:rPr>
        <w:t>5.7 Confluent</w:t>
      </w:r>
    </w:p>
    <w:p w14:paraId="253B88A1"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114</w:t>
      </w:r>
      <w:r>
        <w:rPr>
          <w:rFonts w:ascii="Microsoft YaHei" w:eastAsia="Microsoft YaHei" w:hAnsi="Microsoft YaHei" w:cs="Microsoft YaHei"/>
          <w:color w:val="333333"/>
          <w:sz w:val="22"/>
        </w:rPr>
        <w:t>億ドルの評価額で</w:t>
      </w:r>
      <w:r>
        <w:rPr>
          <w:rFonts w:ascii="Microsoft YaHei" w:eastAsia="Microsoft YaHei" w:hAnsi="Microsoft YaHei" w:cs="Microsoft YaHei"/>
          <w:color w:val="333333"/>
          <w:sz w:val="22"/>
        </w:rPr>
        <w:t>NASDAQ IPO</w:t>
      </w:r>
      <w:r>
        <w:rPr>
          <w:rFonts w:ascii="Microsoft YaHei" w:eastAsia="Microsoft YaHei" w:hAnsi="Microsoft YaHei" w:cs="Microsoft YaHei"/>
          <w:color w:val="333333"/>
          <w:sz w:val="22"/>
        </w:rPr>
        <w:t>に上場した。</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の核である</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Apache Kafka</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Jay Kreps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Jun Rao</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Neha Narkhede</w:t>
      </w:r>
      <w:r>
        <w:rPr>
          <w:rFonts w:ascii="Microsoft YaHei" w:eastAsia="Microsoft YaHei" w:hAnsi="Microsoft YaHei" w:cs="Microsoft YaHei"/>
          <w:color w:val="333333"/>
          <w:sz w:val="22"/>
        </w:rPr>
        <w:t>によって</w:t>
      </w:r>
      <w:r>
        <w:rPr>
          <w:rFonts w:ascii="Microsoft YaHei" w:eastAsia="Microsoft YaHei" w:hAnsi="Microsoft YaHei" w:cs="Microsoft YaHei"/>
          <w:color w:val="333333"/>
          <w:sz w:val="22"/>
        </w:rPr>
        <w:t>LinkedIn</w:t>
      </w:r>
      <w:r>
        <w:rPr>
          <w:rFonts w:ascii="Microsoft YaHei" w:eastAsia="Microsoft YaHei" w:hAnsi="Microsoft YaHei" w:cs="Microsoft YaHei"/>
          <w:color w:val="333333"/>
          <w:sz w:val="22"/>
        </w:rPr>
        <w:t>内で設立され、</w:t>
      </w:r>
      <w:r>
        <w:rPr>
          <w:rFonts w:ascii="Microsoft YaHei" w:eastAsia="Microsoft YaHei" w:hAnsi="Microsoft YaHei" w:cs="Microsoft YaHei"/>
          <w:color w:val="333333"/>
          <w:sz w:val="22"/>
        </w:rPr>
        <w:t>2014</w:t>
      </w:r>
      <w:r>
        <w:rPr>
          <w:rFonts w:ascii="Microsoft YaHei" w:eastAsia="Microsoft YaHei" w:hAnsi="Microsoft YaHei" w:cs="Microsoft YaHei"/>
          <w:color w:val="333333"/>
          <w:sz w:val="22"/>
        </w:rPr>
        <w:t>年に創業者</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人が独立して会社を設立しました。</w:t>
      </w:r>
      <w:r>
        <w:rPr>
          <w:rFonts w:ascii="Microsoft YaHei" w:eastAsia="Microsoft YaHei" w:hAnsi="Microsoft YaHei" w:cs="Microsoft YaHei"/>
          <w:color w:val="333333"/>
          <w:sz w:val="22"/>
        </w:rPr>
        <w:t xml:space="preserve"> Apache Kafka by Confluent</w:t>
      </w:r>
      <w:r>
        <w:rPr>
          <w:rFonts w:ascii="Microsoft YaHei" w:eastAsia="Microsoft YaHei" w:hAnsi="Microsoft YaHei" w:cs="Microsoft YaHei"/>
          <w:color w:val="333333"/>
          <w:sz w:val="22"/>
        </w:rPr>
        <w:t>は、技術システム間で情報を転送するための高スループットの分散公開・購読メッセージングシステムで、世界中から</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万人以上のコミュニティメンバーが参</w:t>
      </w:r>
      <w:r>
        <w:rPr>
          <w:rFonts w:ascii="Microsoft YaHei" w:eastAsia="Microsoft YaHei" w:hAnsi="Microsoft YaHei" w:cs="Microsoft YaHei"/>
          <w:color w:val="333333"/>
          <w:sz w:val="22"/>
        </w:rPr>
        <w:t>加し、およそ</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万人が利用しています。</w:t>
      </w:r>
      <w:r>
        <w:rPr>
          <w:rFonts w:ascii="Microsoft YaHei" w:eastAsia="Microsoft YaHei" w:hAnsi="Microsoft YaHei" w:cs="Microsoft YaHei"/>
          <w:color w:val="333333"/>
          <w:sz w:val="22"/>
        </w:rPr>
        <w:t xml:space="preserve"> Kafka</w:t>
      </w:r>
      <w:r>
        <w:rPr>
          <w:rFonts w:ascii="Microsoft YaHei" w:eastAsia="Microsoft YaHei" w:hAnsi="Microsoft YaHei" w:cs="Microsoft YaHei"/>
          <w:color w:val="333333"/>
          <w:sz w:val="22"/>
        </w:rPr>
        <w:t>は、シティグループ、ヒューマナ、インテル、ウォルマートなど、フォーチュン</w:t>
      </w:r>
      <w:r>
        <w:rPr>
          <w:rFonts w:ascii="Microsoft YaHei" w:eastAsia="Microsoft YaHei" w:hAnsi="Microsoft YaHei" w:cs="Microsoft YaHei"/>
          <w:color w:val="333333"/>
          <w:sz w:val="22"/>
        </w:rPr>
        <w:t>500</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70</w:t>
      </w:r>
      <w:r>
        <w:rPr>
          <w:rFonts w:ascii="Microsoft YaHei" w:eastAsia="Microsoft YaHei" w:hAnsi="Microsoft YaHei" w:cs="Microsoft YaHei"/>
          <w:color w:val="333333"/>
          <w:sz w:val="22"/>
        </w:rPr>
        <w:t>％以上で使用されています。</w:t>
      </w:r>
    </w:p>
    <w:p w14:paraId="77F551F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4"/>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47CC98AA" w14:textId="77777777">
        <w:trPr>
          <w:trHeight w:val="450"/>
        </w:trPr>
        <w:tc>
          <w:tcPr>
            <w:tcW w:w="9435" w:type="dxa"/>
            <w:tcBorders>
              <w:top w:val="nil"/>
              <w:left w:val="nil"/>
              <w:bottom w:val="nil"/>
              <w:right w:val="nil"/>
            </w:tcBorders>
          </w:tcPr>
          <w:p w14:paraId="19575E62"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w:t>
            </w:r>
            <w:r>
              <w:rPr>
                <w:rFonts w:ascii="Microsoft YaHei" w:eastAsia="Microsoft YaHei" w:hAnsi="Microsoft YaHei" w:cs="Microsoft YaHei"/>
                <w:color w:val="333333"/>
                <w:sz w:val="20"/>
                <w:szCs w:val="20"/>
              </w:rPr>
              <w:t>の法人ユーザーの業種別内訳</w:t>
            </w:r>
          </w:p>
        </w:tc>
      </w:tr>
      <w:tr w:rsidR="004D63E1" w14:paraId="79C1FAD5" w14:textId="77777777">
        <w:trPr>
          <w:trHeight w:val="3090"/>
        </w:trPr>
        <w:tc>
          <w:tcPr>
            <w:tcW w:w="9435" w:type="dxa"/>
            <w:tcBorders>
              <w:top w:val="nil"/>
              <w:left w:val="nil"/>
              <w:bottom w:val="nil"/>
              <w:right w:val="nil"/>
            </w:tcBorders>
          </w:tcPr>
          <w:p w14:paraId="0F097B0A"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192FC5B0" wp14:editId="58BFC036">
                  <wp:extent cx="5048250" cy="2543175"/>
                  <wp:effectExtent l="0" t="0" r="0" b="0"/>
                  <wp:docPr id="26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6"/>
                          <a:srcRect/>
                          <a:stretch>
                            <a:fillRect/>
                          </a:stretch>
                        </pic:blipFill>
                        <pic:spPr>
                          <a:xfrm>
                            <a:off x="0" y="0"/>
                            <a:ext cx="5048250" cy="2543175"/>
                          </a:xfrm>
                          <a:prstGeom prst="rect">
                            <a:avLst/>
                          </a:prstGeom>
                          <a:ln/>
                        </pic:spPr>
                      </pic:pic>
                    </a:graphicData>
                  </a:graphic>
                </wp:inline>
              </w:drawing>
            </w:r>
          </w:p>
        </w:tc>
      </w:tr>
      <w:tr w:rsidR="004D63E1" w14:paraId="78A640C6" w14:textId="77777777">
        <w:trPr>
          <w:trHeight w:val="375"/>
        </w:trPr>
        <w:tc>
          <w:tcPr>
            <w:tcW w:w="9435" w:type="dxa"/>
            <w:tcBorders>
              <w:top w:val="nil"/>
              <w:left w:val="nil"/>
              <w:bottom w:val="nil"/>
              <w:right w:val="nil"/>
            </w:tcBorders>
          </w:tcPr>
          <w:p w14:paraId="21C0B32B"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Confluent</w:t>
            </w:r>
            <w:r>
              <w:rPr>
                <w:rFonts w:ascii="Microsoft YaHei" w:eastAsia="Microsoft YaHei" w:hAnsi="Microsoft YaHei" w:cs="Microsoft YaHei"/>
                <w:color w:val="333333"/>
                <w:sz w:val="18"/>
                <w:szCs w:val="18"/>
              </w:rPr>
              <w:t>公式サイト</w:t>
            </w:r>
          </w:p>
        </w:tc>
      </w:tr>
    </w:tbl>
    <w:p w14:paraId="1D0FE910"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が提供するクラウドサービスは、営業利益の主要な源泉となっています。</w:t>
      </w:r>
      <w:r>
        <w:rPr>
          <w:rFonts w:ascii="Microsoft YaHei" w:eastAsia="Microsoft YaHei" w:hAnsi="Microsoft YaHei" w:cs="Microsoft YaHei"/>
          <w:color w:val="333333"/>
          <w:sz w:val="22"/>
        </w:rPr>
        <w:t>過去</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年間、</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の売上高は年平均</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％で成長しており、</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年度に</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％だったクラウドサービスが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年には売上高の</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％を占めるようになり、年平均成長率は</w:t>
      </w:r>
      <w:r>
        <w:rPr>
          <w:rFonts w:ascii="Microsoft YaHei" w:eastAsia="Microsoft YaHei" w:hAnsi="Microsoft YaHei" w:cs="Microsoft YaHei"/>
          <w:color w:val="333333"/>
          <w:sz w:val="22"/>
        </w:rPr>
        <w:t>221</w:t>
      </w:r>
      <w:r>
        <w:rPr>
          <w:rFonts w:ascii="Microsoft YaHei" w:eastAsia="Microsoft YaHei" w:hAnsi="Microsoft YaHei" w:cs="Microsoft YaHei"/>
          <w:color w:val="333333"/>
          <w:sz w:val="22"/>
        </w:rPr>
        <w:t>％と、総売上高の伸びを上回っており、</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がクラウド市場に注力していること、</w:t>
      </w:r>
      <w:r>
        <w:rPr>
          <w:rFonts w:ascii="Microsoft YaHei" w:eastAsia="Microsoft YaHei" w:hAnsi="Microsoft YaHei" w:cs="Microsoft YaHei"/>
          <w:color w:val="333333"/>
          <w:sz w:val="22"/>
        </w:rPr>
        <w:t>Confluent Cloud</w:t>
      </w:r>
      <w:r>
        <w:rPr>
          <w:rFonts w:ascii="Microsoft YaHei" w:eastAsia="Microsoft YaHei" w:hAnsi="Microsoft YaHei" w:cs="Microsoft YaHei"/>
          <w:color w:val="333333"/>
          <w:sz w:val="22"/>
        </w:rPr>
        <w:t>を開発する次のステップを示しています。</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つのパブリッククラウドを通じて</w:t>
      </w:r>
      <w:r>
        <w:rPr>
          <w:rFonts w:ascii="Microsoft YaHei" w:eastAsia="Microsoft YaHei" w:hAnsi="Microsoft YaHei" w:cs="Microsoft YaHei"/>
          <w:color w:val="333333"/>
          <w:sz w:val="22"/>
        </w:rPr>
        <w:t>Confluent Cloud</w:t>
      </w:r>
      <w:r>
        <w:rPr>
          <w:rFonts w:ascii="Microsoft YaHei" w:eastAsia="Microsoft YaHei" w:hAnsi="Microsoft YaHei" w:cs="Microsoft YaHei"/>
          <w:color w:val="333333"/>
          <w:sz w:val="22"/>
        </w:rPr>
        <w:t>を提供しています。</w:t>
      </w:r>
    </w:p>
    <w:p w14:paraId="066CCB7B"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f5"/>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7E6BE6BB" w14:textId="77777777">
        <w:trPr>
          <w:trHeight w:val="480"/>
        </w:trPr>
        <w:tc>
          <w:tcPr>
            <w:tcW w:w="5295" w:type="dxa"/>
            <w:tcBorders>
              <w:top w:val="nil"/>
              <w:left w:val="nil"/>
              <w:bottom w:val="nil"/>
              <w:right w:val="nil"/>
            </w:tcBorders>
          </w:tcPr>
          <w:p w14:paraId="16C6D7CC"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 F</w:t>
            </w:r>
            <w:r>
              <w:rPr>
                <w:rFonts w:ascii="Microsoft YaHei" w:eastAsia="Microsoft YaHei" w:hAnsi="Microsoft YaHei" w:cs="Microsoft YaHei"/>
                <w:color w:val="333333"/>
                <w:sz w:val="20"/>
                <w:szCs w:val="20"/>
              </w:rPr>
              <w:t xml:space="preserve">Y18-FY20 </w:t>
            </w:r>
            <w:r>
              <w:rPr>
                <w:rFonts w:ascii="Microsoft YaHei" w:eastAsia="Microsoft YaHei" w:hAnsi="Microsoft YaHei" w:cs="Microsoft YaHei"/>
                <w:color w:val="333333"/>
                <w:sz w:val="20"/>
                <w:szCs w:val="20"/>
              </w:rPr>
              <w:t>クラウドサービスの年間売上高</w:t>
            </w:r>
          </w:p>
        </w:tc>
        <w:tc>
          <w:tcPr>
            <w:tcW w:w="4575" w:type="dxa"/>
            <w:tcBorders>
              <w:top w:val="nil"/>
              <w:left w:val="nil"/>
              <w:bottom w:val="nil"/>
              <w:right w:val="nil"/>
            </w:tcBorders>
          </w:tcPr>
          <w:p w14:paraId="655163BB"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 FY18</w:t>
            </w:r>
            <w:r>
              <w:rPr>
                <w:rFonts w:ascii="Microsoft YaHei" w:eastAsia="Microsoft YaHei" w:hAnsi="Microsoft YaHei" w:cs="Microsoft YaHei"/>
                <w:color w:val="333333"/>
                <w:sz w:val="20"/>
                <w:szCs w:val="20"/>
              </w:rPr>
              <w:t>から</w:t>
            </w:r>
            <w:r>
              <w:rPr>
                <w:rFonts w:ascii="Microsoft YaHei" w:eastAsia="Microsoft YaHei" w:hAnsi="Microsoft YaHei" w:cs="Microsoft YaHei"/>
                <w:color w:val="333333"/>
                <w:sz w:val="20"/>
                <w:szCs w:val="20"/>
              </w:rPr>
              <w:t>FY20</w:t>
            </w:r>
            <w:r>
              <w:rPr>
                <w:rFonts w:ascii="Microsoft YaHei" w:eastAsia="Microsoft YaHei" w:hAnsi="Microsoft YaHei" w:cs="Microsoft YaHei"/>
                <w:color w:val="333333"/>
                <w:sz w:val="20"/>
                <w:szCs w:val="20"/>
              </w:rPr>
              <w:t>の年間総収入</w:t>
            </w:r>
          </w:p>
        </w:tc>
      </w:tr>
      <w:tr w:rsidR="004D63E1" w14:paraId="19C6B888" w14:textId="77777777">
        <w:trPr>
          <w:trHeight w:val="3030"/>
        </w:trPr>
        <w:tc>
          <w:tcPr>
            <w:tcW w:w="5295" w:type="dxa"/>
            <w:tcBorders>
              <w:top w:val="nil"/>
              <w:left w:val="nil"/>
              <w:bottom w:val="nil"/>
              <w:right w:val="nil"/>
            </w:tcBorders>
          </w:tcPr>
          <w:p w14:paraId="0C7F800F"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F3DB833" wp14:editId="0DD05B8A">
                  <wp:extent cx="2476500" cy="2924175"/>
                  <wp:effectExtent l="0" t="0" r="0" b="0"/>
                  <wp:docPr id="25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7"/>
                          <a:srcRect/>
                          <a:stretch>
                            <a:fillRect/>
                          </a:stretch>
                        </pic:blipFill>
                        <pic:spPr>
                          <a:xfrm>
                            <a:off x="0" y="0"/>
                            <a:ext cx="2476500" cy="2924175"/>
                          </a:xfrm>
                          <a:prstGeom prst="rect">
                            <a:avLst/>
                          </a:prstGeom>
                          <a:ln/>
                        </pic:spPr>
                      </pic:pic>
                    </a:graphicData>
                  </a:graphic>
                </wp:inline>
              </w:drawing>
            </w:r>
          </w:p>
        </w:tc>
        <w:tc>
          <w:tcPr>
            <w:tcW w:w="4575" w:type="dxa"/>
            <w:tcBorders>
              <w:top w:val="nil"/>
              <w:left w:val="nil"/>
              <w:bottom w:val="nil"/>
              <w:right w:val="nil"/>
            </w:tcBorders>
          </w:tcPr>
          <w:p w14:paraId="12607720"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D547CE6" wp14:editId="7D484D21">
                  <wp:extent cx="1666875" cy="2924175"/>
                  <wp:effectExtent l="0" t="0" r="0" b="0"/>
                  <wp:docPr id="21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8"/>
                          <a:srcRect/>
                          <a:stretch>
                            <a:fillRect/>
                          </a:stretch>
                        </pic:blipFill>
                        <pic:spPr>
                          <a:xfrm>
                            <a:off x="0" y="0"/>
                            <a:ext cx="1666875" cy="2924175"/>
                          </a:xfrm>
                          <a:prstGeom prst="rect">
                            <a:avLst/>
                          </a:prstGeom>
                          <a:ln/>
                        </pic:spPr>
                      </pic:pic>
                    </a:graphicData>
                  </a:graphic>
                </wp:inline>
              </w:drawing>
            </w:r>
          </w:p>
        </w:tc>
      </w:tr>
      <w:tr w:rsidR="004D63E1" w14:paraId="6E9E99D9" w14:textId="77777777">
        <w:trPr>
          <w:trHeight w:val="480"/>
        </w:trPr>
        <w:tc>
          <w:tcPr>
            <w:tcW w:w="5295" w:type="dxa"/>
            <w:tcBorders>
              <w:top w:val="nil"/>
              <w:left w:val="nil"/>
              <w:bottom w:val="nil"/>
              <w:right w:val="nil"/>
            </w:tcBorders>
          </w:tcPr>
          <w:p w14:paraId="77A1EBD4"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c>
          <w:tcPr>
            <w:tcW w:w="4575" w:type="dxa"/>
            <w:tcBorders>
              <w:top w:val="nil"/>
              <w:left w:val="nil"/>
              <w:bottom w:val="nil"/>
              <w:right w:val="nil"/>
            </w:tcBorders>
          </w:tcPr>
          <w:p w14:paraId="19E12D96"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5581092D"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5249DA30" w14:textId="77777777" w:rsidR="004D63E1" w:rsidRDefault="001F21D8">
      <w:pPr>
        <w:pStyle w:val="3"/>
        <w:rPr>
          <w:rFonts w:ascii="Microsoft YaHei" w:eastAsia="Microsoft YaHei" w:hAnsi="Microsoft YaHei" w:cs="Microsoft YaHei"/>
        </w:rPr>
      </w:pPr>
      <w:bookmarkStart w:id="158" w:name="_heading=h.shpqplx2gila" w:colFirst="0" w:colLast="0"/>
      <w:bookmarkEnd w:id="158"/>
      <w:r>
        <w:rPr>
          <w:rFonts w:ascii="Microsoft YaHei" w:eastAsia="Microsoft YaHei" w:hAnsi="Microsoft YaHei" w:cs="Microsoft YaHei"/>
        </w:rPr>
        <w:t>5.8 MongoDB</w:t>
      </w:r>
    </w:p>
    <w:p w14:paraId="76445148"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は、世界をリードする</w:t>
      </w:r>
      <w:r>
        <w:rPr>
          <w:rFonts w:ascii="Microsoft YaHei" w:eastAsia="Microsoft YaHei" w:hAnsi="Microsoft YaHei" w:cs="Microsoft YaHei"/>
          <w:color w:val="333333"/>
          <w:sz w:val="22"/>
        </w:rPr>
        <w:t>NoSQL</w:t>
      </w:r>
      <w:r>
        <w:rPr>
          <w:rFonts w:ascii="Microsoft YaHei" w:eastAsia="Microsoft YaHei" w:hAnsi="Microsoft YaHei" w:cs="Microsoft YaHei"/>
          <w:color w:val="333333"/>
          <w:sz w:val="22"/>
        </w:rPr>
        <w:t>データベースプラットフォームです。</w:t>
      </w:r>
      <w:r>
        <w:rPr>
          <w:rFonts w:ascii="Microsoft YaHei" w:eastAsia="Microsoft YaHei" w:hAnsi="Microsoft YaHei" w:cs="Microsoft YaHei"/>
          <w:color w:val="333333"/>
          <w:sz w:val="22"/>
        </w:rPr>
        <w:t>現在の製品には、クラウドデータベース製品の「</w:t>
      </w:r>
      <w:r>
        <w:rPr>
          <w:rFonts w:ascii="Microsoft YaHei" w:eastAsia="Microsoft YaHei" w:hAnsi="Microsoft YaHei" w:cs="Microsoft YaHei"/>
          <w:color w:val="333333"/>
          <w:sz w:val="22"/>
        </w:rPr>
        <w:t>MongoDB Enterprise Advanced</w:t>
      </w:r>
      <w:r>
        <w:rPr>
          <w:rFonts w:ascii="Microsoft YaHei" w:eastAsia="Microsoft YaHei" w:hAnsi="Microsoft YaHei" w:cs="Microsoft YaHei"/>
          <w:color w:val="333333"/>
          <w:sz w:val="22"/>
        </w:rPr>
        <w:t>」、オープンソースデータベース製品の「</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Community Server</w:t>
      </w:r>
      <w:r>
        <w:rPr>
          <w:rFonts w:ascii="Microsoft YaHei" w:eastAsia="Microsoft YaHei" w:hAnsi="Microsoft YaHei" w:cs="Microsoft YaHei"/>
          <w:color w:val="333333"/>
          <w:sz w:val="22"/>
        </w:rPr>
        <w:t>」、モバイルデータベース・同期化プラットフォームの「</w:t>
      </w:r>
      <w:r>
        <w:rPr>
          <w:rFonts w:ascii="Microsoft YaHei" w:eastAsia="Microsoft YaHei" w:hAnsi="Microsoft YaHei" w:cs="Microsoft YaHei"/>
          <w:color w:val="333333"/>
          <w:sz w:val="22"/>
        </w:rPr>
        <w:t>MongoDB Realm</w:t>
      </w:r>
      <w:r>
        <w:rPr>
          <w:rFonts w:ascii="Microsoft YaHei" w:eastAsia="Microsoft YaHei" w:hAnsi="Microsoft YaHei" w:cs="Microsoft YaHei"/>
          <w:color w:val="333333"/>
          <w:sz w:val="22"/>
        </w:rPr>
        <w:t>」などがあります。同社では、製品ごとに異なる価格設定を行っており、</w:t>
      </w:r>
      <w:r>
        <w:rPr>
          <w:rFonts w:ascii="Microsoft YaHei" w:eastAsia="Microsoft YaHei" w:hAnsi="Microsoft YaHei" w:cs="Microsoft YaHei"/>
          <w:color w:val="333333"/>
          <w:sz w:val="22"/>
        </w:rPr>
        <w:t>Enterprise Edition</w:t>
      </w:r>
      <w:r>
        <w:rPr>
          <w:rFonts w:ascii="Microsoft YaHei" w:eastAsia="Microsoft YaHei" w:hAnsi="Microsoft YaHei" w:cs="Microsoft YaHei"/>
          <w:color w:val="333333"/>
          <w:sz w:val="22"/>
        </w:rPr>
        <w:t>はサーバーノードごとのサブスクリプション、クラウド製品は従量制となっています。例えば、クラウドデータベース製品の「</w:t>
      </w:r>
      <w:r>
        <w:rPr>
          <w:rFonts w:ascii="Microsoft YaHei" w:eastAsia="Microsoft YaHei" w:hAnsi="Microsoft YaHei" w:cs="Microsoft YaHei"/>
          <w:color w:val="333333"/>
          <w:sz w:val="22"/>
        </w:rPr>
        <w:t>MongoDB A</w:t>
      </w:r>
      <w:r>
        <w:rPr>
          <w:rFonts w:ascii="Microsoft YaHei" w:eastAsia="Microsoft YaHei" w:hAnsi="Microsoft YaHei" w:cs="Microsoft YaHei"/>
          <w:color w:val="333333"/>
          <w:sz w:val="22"/>
        </w:rPr>
        <w:t>tlas</w:t>
      </w:r>
      <w:r>
        <w:rPr>
          <w:rFonts w:ascii="Microsoft YaHei" w:eastAsia="Microsoft YaHei" w:hAnsi="Microsoft YaHei" w:cs="Microsoft YaHei"/>
          <w:color w:val="333333"/>
          <w:sz w:val="22"/>
        </w:rPr>
        <w:t>」は、小規模なチーム向けには、メモリやコンピューティングパワーを共有する共有クラスターを提供し、ストレージスペースの違いにより時間単位で課金されます。プロフェッショナルな開発チーム向けには、専用クラスターを提供し、</w:t>
      </w:r>
      <w:r>
        <w:rPr>
          <w:rFonts w:ascii="Microsoft YaHei" w:eastAsia="Microsoft YaHei" w:hAnsi="Microsoft YaHei" w:cs="Microsoft YaHei"/>
          <w:color w:val="333333"/>
          <w:sz w:val="22"/>
        </w:rPr>
        <w:t>RAM</w:t>
      </w:r>
      <w:r>
        <w:rPr>
          <w:rFonts w:ascii="Microsoft YaHei" w:eastAsia="Microsoft YaHei" w:hAnsi="Microsoft YaHei" w:cs="Microsoft YaHei"/>
          <w:color w:val="333333"/>
          <w:sz w:val="22"/>
        </w:rPr>
        <w:t>やコンピューティングパワー、ストレージスペースの違いにより時間単位で課金されます。</w:t>
      </w:r>
    </w:p>
    <w:p w14:paraId="35EF1BF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10F8581"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6"/>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6F18F013" w14:textId="77777777">
        <w:trPr>
          <w:trHeight w:val="450"/>
        </w:trPr>
        <w:tc>
          <w:tcPr>
            <w:tcW w:w="9435" w:type="dxa"/>
            <w:tcBorders>
              <w:top w:val="nil"/>
              <w:left w:val="nil"/>
              <w:bottom w:val="nil"/>
              <w:right w:val="nil"/>
            </w:tcBorders>
          </w:tcPr>
          <w:p w14:paraId="3B816BFF"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53</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Atlas Dedicated Cluster</w:t>
            </w:r>
            <w:r>
              <w:rPr>
                <w:rFonts w:ascii="Microsoft YaHei" w:eastAsia="Microsoft YaHei" w:hAnsi="Microsoft YaHei" w:cs="Microsoft YaHei"/>
                <w:color w:val="333333"/>
                <w:sz w:val="20"/>
                <w:szCs w:val="20"/>
              </w:rPr>
              <w:t>バージョンの価格ルール</w:t>
            </w:r>
          </w:p>
        </w:tc>
      </w:tr>
      <w:tr w:rsidR="004D63E1" w14:paraId="796EF4EF" w14:textId="77777777">
        <w:trPr>
          <w:trHeight w:val="3765"/>
        </w:trPr>
        <w:tc>
          <w:tcPr>
            <w:tcW w:w="9435" w:type="dxa"/>
            <w:tcBorders>
              <w:top w:val="nil"/>
              <w:left w:val="nil"/>
              <w:bottom w:val="nil"/>
              <w:right w:val="nil"/>
            </w:tcBorders>
          </w:tcPr>
          <w:p w14:paraId="2ABEEBF6"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59C3F96D" wp14:editId="4E44AFFA">
                  <wp:extent cx="3476625" cy="1637155"/>
                  <wp:effectExtent l="0" t="0" r="0" b="0"/>
                  <wp:docPr id="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9"/>
                          <a:srcRect/>
                          <a:stretch>
                            <a:fillRect/>
                          </a:stretch>
                        </pic:blipFill>
                        <pic:spPr>
                          <a:xfrm>
                            <a:off x="0" y="0"/>
                            <a:ext cx="3476625" cy="1637155"/>
                          </a:xfrm>
                          <a:prstGeom prst="rect">
                            <a:avLst/>
                          </a:prstGeom>
                          <a:ln/>
                        </pic:spPr>
                      </pic:pic>
                    </a:graphicData>
                  </a:graphic>
                </wp:inline>
              </w:drawing>
            </w:r>
          </w:p>
        </w:tc>
      </w:tr>
      <w:tr w:rsidR="004D63E1" w14:paraId="09DD7630" w14:textId="77777777">
        <w:trPr>
          <w:trHeight w:val="375"/>
        </w:trPr>
        <w:tc>
          <w:tcPr>
            <w:tcW w:w="9435" w:type="dxa"/>
            <w:tcBorders>
              <w:top w:val="nil"/>
              <w:left w:val="nil"/>
              <w:bottom w:val="nil"/>
              <w:right w:val="nil"/>
            </w:tcBorders>
          </w:tcPr>
          <w:p w14:paraId="30B77A59"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MongoDB</w:t>
            </w:r>
            <w:r>
              <w:rPr>
                <w:rFonts w:ascii="Microsoft YaHei" w:eastAsia="Microsoft YaHei" w:hAnsi="Microsoft YaHei" w:cs="Microsoft YaHei"/>
                <w:color w:val="333333"/>
                <w:sz w:val="18"/>
                <w:szCs w:val="18"/>
              </w:rPr>
              <w:t>公式サイト</w:t>
            </w:r>
          </w:p>
        </w:tc>
      </w:tr>
    </w:tbl>
    <w:p w14:paraId="100BB85A"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のクラウド事業は急速に成長しています。</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がホスティングするマルチクラウド製品で、</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のフリーティア製品は、北米、欧州、アジア太平洋地域の主要な</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つのクラウド事業者（</w:t>
      </w:r>
      <w:r>
        <w:rPr>
          <w:rFonts w:ascii="Microsoft YaHei" w:eastAsia="Microsoft YaHei" w:hAnsi="Microsoft YaHei" w:cs="Microsoft YaHei"/>
          <w:color w:val="333333"/>
          <w:sz w:val="22"/>
        </w:rPr>
        <w:t>Amazon Web Services</w:t>
      </w:r>
      <w:r>
        <w:rPr>
          <w:rFonts w:ascii="Microsoft YaHei" w:eastAsia="Microsoft YaHei" w:hAnsi="Microsoft YaHei" w:cs="Microsoft YaHei"/>
          <w:color w:val="333333"/>
          <w:sz w:val="22"/>
        </w:rPr>
        <w:t>（以下、</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 Cloud Platform</w:t>
      </w:r>
      <w:r>
        <w:rPr>
          <w:rFonts w:ascii="Microsoft YaHei" w:eastAsia="Microsoft YaHei" w:hAnsi="Microsoft YaHei" w:cs="Microsoft YaHei"/>
          <w:color w:val="333333"/>
          <w:sz w:val="22"/>
        </w:rPr>
        <w:t>（以下、</w:t>
      </w:r>
      <w:r>
        <w:rPr>
          <w:rFonts w:ascii="Microsoft YaHei" w:eastAsia="Microsoft YaHei" w:hAnsi="Microsoft YaHei" w:cs="Microsoft YaHei"/>
          <w:color w:val="333333"/>
          <w:sz w:val="22"/>
        </w:rPr>
        <w:t>GCP</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Azure</w:t>
      </w:r>
      <w:r>
        <w:rPr>
          <w:rFonts w:ascii="Microsoft YaHei" w:eastAsia="Microsoft YaHei" w:hAnsi="Microsoft YaHei" w:cs="Microsoft YaHei"/>
          <w:color w:val="333333"/>
          <w:sz w:val="22"/>
        </w:rPr>
        <w:t>））すべてで利用可能です。</w:t>
      </w:r>
      <w:r>
        <w:rPr>
          <w:rFonts w:ascii="Microsoft YaHei" w:eastAsia="Microsoft YaHei" w:hAnsi="Microsoft YaHei" w:cs="Microsoft YaHei"/>
          <w:color w:val="333333"/>
          <w:sz w:val="22"/>
        </w:rPr>
        <w:t>"GCP"</w:t>
      </w:r>
      <w:r>
        <w:rPr>
          <w:rFonts w:ascii="Microsoft YaHei" w:eastAsia="Microsoft YaHei" w:hAnsi="Microsoft YaHei" w:cs="Microsoft YaHei"/>
          <w:color w:val="333333"/>
          <w:sz w:val="22"/>
        </w:rPr>
        <w:t>）やマイクロソフト（</w:t>
      </w:r>
      <w:r>
        <w:rPr>
          <w:rFonts w:ascii="Microsoft YaHei" w:eastAsia="Microsoft YaHei" w:hAnsi="Microsoft YaHei" w:cs="Microsoft YaHei"/>
          <w:color w:val="333333"/>
          <w:sz w:val="22"/>
        </w:rPr>
        <w:t>"Azure"</w:t>
      </w:r>
      <w:r>
        <w:rPr>
          <w:rFonts w:ascii="Microsoft YaHei" w:eastAsia="Microsoft YaHei" w:hAnsi="Microsoft YaHei" w:cs="Microsoft YaHei"/>
          <w:color w:val="333333"/>
          <w:sz w:val="22"/>
        </w:rPr>
        <w:t>）のように、世界的なデータ量の爆発的な増加、特に非構造化データの増加、ロ</w:t>
      </w:r>
      <w:r>
        <w:rPr>
          <w:rFonts w:ascii="Microsoft YaHei" w:eastAsia="Microsoft YaHei" w:hAnsi="Microsoft YaHei" w:cs="Microsoft YaHei"/>
          <w:color w:val="333333"/>
          <w:sz w:val="22"/>
        </w:rPr>
        <w:t>ーカルデータベースのクラウドへの継続的な移行などの恩恵を受けて、</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の収益は急速なペースで成長し続けています。</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年度に</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をリリースして以来、</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が貢献する収益の割合は、同年の</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四半期の</w:t>
      </w:r>
      <w:r>
        <w:rPr>
          <w:rFonts w:ascii="Microsoft YaHei" w:eastAsia="Microsoft YaHei" w:hAnsi="Microsoft YaHei" w:cs="Microsoft YaHei"/>
          <w:color w:val="333333"/>
          <w:sz w:val="22"/>
        </w:rPr>
        <w:t>44</w:t>
      </w:r>
      <w:r>
        <w:rPr>
          <w:rFonts w:ascii="Microsoft YaHei" w:eastAsia="Microsoft YaHei" w:hAnsi="Microsoft YaHei" w:cs="Microsoft YaHei"/>
          <w:color w:val="333333"/>
          <w:sz w:val="22"/>
        </w:rPr>
        <w:t>％へと急速に増加しており、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年度の</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製品の収益は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7,200</w:t>
      </w:r>
      <w:r>
        <w:rPr>
          <w:rFonts w:ascii="Microsoft YaHei" w:eastAsia="Microsoft YaHei" w:hAnsi="Microsoft YaHei" w:cs="Microsoft YaHei"/>
          <w:color w:val="333333"/>
          <w:sz w:val="22"/>
        </w:rPr>
        <w:t>万ドルで、前年比</w:t>
      </w:r>
      <w:r>
        <w:rPr>
          <w:rFonts w:ascii="Microsoft YaHei" w:eastAsia="Microsoft YaHei" w:hAnsi="Microsoft YaHei" w:cs="Microsoft YaHei"/>
          <w:color w:val="333333"/>
          <w:sz w:val="22"/>
        </w:rPr>
        <w:t>46</w:t>
      </w:r>
      <w:r>
        <w:rPr>
          <w:rFonts w:ascii="Microsoft YaHei" w:eastAsia="Microsoft YaHei" w:hAnsi="Microsoft YaHei" w:cs="Microsoft YaHei"/>
          <w:color w:val="333333"/>
          <w:sz w:val="22"/>
        </w:rPr>
        <w:t>％の増加となっています。</w:t>
      </w:r>
    </w:p>
    <w:p w14:paraId="2CAC0EE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7"/>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2484AD95" w14:textId="77777777">
        <w:trPr>
          <w:trHeight w:val="450"/>
        </w:trPr>
        <w:tc>
          <w:tcPr>
            <w:tcW w:w="9435" w:type="dxa"/>
            <w:tcBorders>
              <w:top w:val="nil"/>
              <w:left w:val="nil"/>
              <w:bottom w:val="nil"/>
              <w:right w:val="nil"/>
            </w:tcBorders>
          </w:tcPr>
          <w:p w14:paraId="5FC50604" w14:textId="77777777" w:rsidR="004D63E1" w:rsidRDefault="001F21D8">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54</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MongoDB Atlas</w:t>
            </w:r>
            <w:r>
              <w:rPr>
                <w:rFonts w:ascii="Microsoft YaHei" w:eastAsia="Microsoft YaHei" w:hAnsi="Microsoft YaHei" w:cs="Microsoft YaHei"/>
                <w:color w:val="333333"/>
                <w:sz w:val="20"/>
                <w:szCs w:val="20"/>
              </w:rPr>
              <w:t>の運用</w:t>
            </w:r>
          </w:p>
        </w:tc>
      </w:tr>
      <w:tr w:rsidR="004D63E1" w14:paraId="601C65D4" w14:textId="77777777">
        <w:trPr>
          <w:trHeight w:val="2535"/>
        </w:trPr>
        <w:tc>
          <w:tcPr>
            <w:tcW w:w="9435" w:type="dxa"/>
            <w:tcBorders>
              <w:top w:val="nil"/>
              <w:left w:val="nil"/>
              <w:bottom w:val="nil"/>
              <w:right w:val="nil"/>
            </w:tcBorders>
          </w:tcPr>
          <w:p w14:paraId="1103F6B6" w14:textId="77777777" w:rsidR="004D63E1" w:rsidRDefault="001F21D8">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3C1FDA72" wp14:editId="2D0C0BFA">
                  <wp:extent cx="3657600" cy="2743200"/>
                  <wp:effectExtent l="0" t="0" r="0" b="0"/>
                  <wp:docPr id="2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3657600" cy="2743200"/>
                          </a:xfrm>
                          <a:prstGeom prst="rect">
                            <a:avLst/>
                          </a:prstGeom>
                          <a:ln/>
                        </pic:spPr>
                      </pic:pic>
                    </a:graphicData>
                  </a:graphic>
                </wp:inline>
              </w:drawing>
            </w:r>
          </w:p>
        </w:tc>
      </w:tr>
      <w:tr w:rsidR="004D63E1" w14:paraId="636B2271" w14:textId="77777777">
        <w:trPr>
          <w:trHeight w:val="375"/>
        </w:trPr>
        <w:tc>
          <w:tcPr>
            <w:tcW w:w="9435" w:type="dxa"/>
            <w:tcBorders>
              <w:top w:val="nil"/>
              <w:left w:val="nil"/>
              <w:bottom w:val="nil"/>
              <w:right w:val="nil"/>
            </w:tcBorders>
          </w:tcPr>
          <w:p w14:paraId="3C7B5B52" w14:textId="77777777" w:rsidR="004D63E1" w:rsidRDefault="001F21D8">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20153819" w14:textId="77777777" w:rsidR="004D63E1" w:rsidRDefault="001F21D8">
      <w:pPr>
        <w:pStyle w:val="2"/>
        <w:rPr>
          <w:rFonts w:ascii="Microsoft YaHei" w:eastAsia="Microsoft YaHei" w:hAnsi="Microsoft YaHei" w:cs="Microsoft YaHei"/>
        </w:rPr>
      </w:pPr>
      <w:bookmarkStart w:id="159" w:name="_heading=h.9eu15xxvhuc" w:colFirst="0" w:colLast="0"/>
      <w:bookmarkEnd w:id="159"/>
      <w:r>
        <w:br w:type="page"/>
      </w:r>
    </w:p>
    <w:p w14:paraId="6915D1E6" w14:textId="77777777" w:rsidR="004D63E1" w:rsidRDefault="001F21D8">
      <w:pPr>
        <w:pStyle w:val="2"/>
        <w:rPr>
          <w:rFonts w:ascii="Microsoft YaHei" w:eastAsia="Microsoft YaHei" w:hAnsi="Microsoft YaHei" w:cs="Microsoft YaHei"/>
        </w:rPr>
      </w:pPr>
      <w:bookmarkStart w:id="160" w:name="_heading=h.8simf6m5nqxn" w:colFirst="0" w:colLast="0"/>
      <w:bookmarkEnd w:id="160"/>
      <w:r>
        <w:rPr>
          <w:rFonts w:ascii="Microsoft YaHei" w:eastAsia="Microsoft YaHei" w:hAnsi="Microsoft YaHei" w:cs="Microsoft YaHei"/>
        </w:rPr>
        <w:lastRenderedPageBreak/>
        <w:t>付録</w:t>
      </w:r>
      <w:r>
        <w:rPr>
          <w:rFonts w:ascii="Microsoft YaHei" w:eastAsia="Microsoft YaHei" w:hAnsi="Microsoft YaHei" w:cs="Microsoft YaHei"/>
        </w:rPr>
        <w:t xml:space="preserve">1 </w:t>
      </w:r>
      <w:r>
        <w:rPr>
          <w:rFonts w:ascii="Microsoft YaHei" w:eastAsia="Microsoft YaHei" w:hAnsi="Microsoft YaHei" w:cs="Microsoft YaHei"/>
        </w:rPr>
        <w:t>オープンソース・ハードウェアとオープンソース・ソフトウェアの比較</w:t>
      </w:r>
    </w:p>
    <w:p w14:paraId="052254F3" w14:textId="77777777" w:rsidR="004D63E1" w:rsidRDefault="004D63E1">
      <w:pPr>
        <w:spacing w:before="60" w:after="60" w:line="312" w:lineRule="auto"/>
        <w:rPr>
          <w:rFonts w:ascii="Microsoft YaHei" w:eastAsia="Microsoft YaHei" w:hAnsi="Microsoft YaHei" w:cs="Microsoft YaHei"/>
          <w:color w:val="333333"/>
          <w:sz w:val="22"/>
        </w:rPr>
      </w:pPr>
    </w:p>
    <w:p w14:paraId="1121B370"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オープンソースハードウェア（</w:t>
      </w:r>
      <w:r>
        <w:rPr>
          <w:rFonts w:ascii="Microsoft YaHei" w:eastAsia="Microsoft YaHei" w:hAnsi="Microsoft YaHei" w:cs="Microsoft YaHei"/>
          <w:color w:val="333333"/>
          <w:sz w:val="22"/>
        </w:rPr>
        <w:t>Open Source Hardware</w:t>
      </w:r>
      <w:r>
        <w:rPr>
          <w:rFonts w:ascii="Microsoft YaHei" w:eastAsia="Microsoft YaHei" w:hAnsi="Microsoft YaHei" w:cs="Microsoft YaHei"/>
          <w:color w:val="333333"/>
          <w:sz w:val="22"/>
        </w:rPr>
        <w:t>）とは、回路図や部品表など、一般に公開されているハードウェアの設計のことである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と開発ボードのレイアウトデータがあります。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また、ハードウェア設計のソースコードも特定のフォーマットで公開され、他の人が簡単に修正できるようになっています。</w:t>
      </w:r>
    </w:p>
    <w:p w14:paraId="54ED9C43"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例えばオープンソースチップ（</w:t>
      </w:r>
      <w:r>
        <w:rPr>
          <w:rFonts w:ascii="Microsoft YaHei" w:eastAsia="Microsoft YaHei" w:hAnsi="Microsoft YaHei" w:cs="Microsoft YaHei"/>
          <w:color w:val="333333"/>
          <w:sz w:val="22"/>
        </w:rPr>
        <w:t>CPU</w:t>
      </w:r>
      <w:r>
        <w:rPr>
          <w:rFonts w:ascii="Microsoft YaHei" w:eastAsia="Microsoft YaHei" w:hAnsi="Microsoft YaHei" w:cs="Microsoft YaHei"/>
          <w:color w:val="333333"/>
          <w:sz w:val="22"/>
        </w:rPr>
        <w:t>プロセッサ）は、通常</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つのレベルでオープンソース化されている。第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に、命令セット（</w:t>
      </w:r>
      <w:r>
        <w:rPr>
          <w:rFonts w:ascii="Microsoft YaHei" w:eastAsia="Microsoft YaHei" w:hAnsi="Microsoft YaHei" w:cs="Microsoft YaHei"/>
          <w:color w:val="333333"/>
          <w:sz w:val="22"/>
        </w:rPr>
        <w:t>ISA</w:t>
      </w:r>
      <w:r>
        <w:rPr>
          <w:rFonts w:ascii="Microsoft YaHei" w:eastAsia="Microsoft YaHei" w:hAnsi="Microsoft YaHei" w:cs="Microsoft YaHei"/>
          <w:color w:val="333333"/>
          <w:sz w:val="22"/>
        </w:rPr>
        <w:t>）がオー</w:t>
      </w:r>
      <w:r>
        <w:rPr>
          <w:rFonts w:ascii="Microsoft YaHei" w:eastAsia="Microsoft YaHei" w:hAnsi="Microsoft YaHei" w:cs="Microsoft YaHei"/>
          <w:color w:val="333333"/>
          <w:sz w:val="22"/>
        </w:rPr>
        <w:t>プンソース化されており、例えば、</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命令セット仕様がオープンソース化されている。</w:t>
      </w:r>
    </w:p>
    <w:p w14:paraId="3A90A89B"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にマイクロアーキテクチャの設計のオープンソース化、第</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に</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のソースコードのオープンソース化。例えば、</w:t>
      </w:r>
      <w:r>
        <w:rPr>
          <w:rFonts w:ascii="Microsoft YaHei" w:eastAsia="Microsoft YaHei" w:hAnsi="Microsoft YaHei" w:cs="Microsoft YaHei"/>
          <w:color w:val="333333"/>
          <w:sz w:val="22"/>
        </w:rPr>
        <w:t>Berkeley</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Rocket Chip</w:t>
      </w:r>
      <w:r>
        <w:rPr>
          <w:rFonts w:ascii="Microsoft YaHei" w:eastAsia="Microsoft YaHei" w:hAnsi="Microsoft YaHei" w:cs="Microsoft YaHei"/>
          <w:color w:val="333333"/>
          <w:sz w:val="22"/>
        </w:rPr>
        <w:t>、ケンブリッジ大学の</w:t>
      </w:r>
      <w:r>
        <w:rPr>
          <w:rFonts w:ascii="Microsoft YaHei" w:eastAsia="Microsoft YaHei" w:hAnsi="Microsoft YaHei" w:cs="Microsoft YaHei"/>
          <w:color w:val="333333"/>
          <w:sz w:val="22"/>
        </w:rPr>
        <w:t>lowRISC</w:t>
      </w:r>
      <w:r>
        <w:rPr>
          <w:rFonts w:ascii="Microsoft YaHei" w:eastAsia="Microsoft YaHei" w:hAnsi="Microsoft YaHei" w:cs="Microsoft YaHei"/>
          <w:color w:val="333333"/>
          <w:sz w:val="22"/>
        </w:rPr>
        <w:t>、芯来蜂鸟</w:t>
      </w:r>
      <w:r>
        <w:rPr>
          <w:rFonts w:ascii="Microsoft YaHei" w:eastAsia="Microsoft YaHei" w:hAnsi="Microsoft YaHei" w:cs="Microsoft YaHei"/>
          <w:color w:val="333333"/>
          <w:sz w:val="22"/>
        </w:rPr>
        <w:t xml:space="preserve"> E203</w:t>
      </w:r>
      <w:r>
        <w:rPr>
          <w:rFonts w:ascii="Microsoft YaHei" w:eastAsia="Microsoft YaHei" w:hAnsi="Microsoft YaHei" w:cs="Microsoft YaHei"/>
          <w:color w:val="333333"/>
          <w:sz w:val="22"/>
        </w:rPr>
        <w:t>は、いずれも</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レベルのソースコードをオープンソースにしている。</w:t>
      </w:r>
    </w:p>
    <w:p w14:paraId="5AA11C39" w14:textId="77777777" w:rsidR="004D63E1" w:rsidRDefault="004D63E1">
      <w:pPr>
        <w:spacing w:before="60" w:after="60" w:line="312" w:lineRule="auto"/>
        <w:rPr>
          <w:rFonts w:ascii="Microsoft YaHei" w:eastAsia="Microsoft YaHei" w:hAnsi="Microsoft YaHei" w:cs="Microsoft YaHei"/>
          <w:color w:val="333333"/>
          <w:sz w:val="22"/>
        </w:rPr>
      </w:pPr>
    </w:p>
    <w:p w14:paraId="71C48F58" w14:textId="77777777" w:rsidR="004D63E1" w:rsidRDefault="001F21D8">
      <w:pPr>
        <w:pStyle w:val="3"/>
        <w:rPr>
          <w:rFonts w:ascii="Microsoft YaHei" w:eastAsia="Microsoft YaHei" w:hAnsi="Microsoft YaHei" w:cs="Microsoft YaHei"/>
          <w:color w:val="4CC2EE"/>
        </w:rPr>
      </w:pPr>
      <w:bookmarkStart w:id="161" w:name="_heading=h.6b4zn1bbj2re" w:colFirst="0" w:colLast="0"/>
      <w:bookmarkEnd w:id="16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1CBC1E9A" w14:textId="77777777" w:rsidR="004D63E1" w:rsidRDefault="001F21D8">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オープンソースハードウェア、特に</w:t>
      </w:r>
      <w:r>
        <w:rPr>
          <w:rFonts w:ascii="Microsoft YaHei" w:eastAsia="Microsoft YaHei" w:hAnsi="Microsoft YaHei" w:cs="Microsoft YaHei"/>
          <w:color w:val="9D9D9D"/>
          <w:sz w:val="22"/>
        </w:rPr>
        <w:t>RISC-V</w:t>
      </w:r>
      <w:r>
        <w:rPr>
          <w:rFonts w:ascii="Microsoft YaHei" w:eastAsia="Microsoft YaHei" w:hAnsi="Microsoft YaHei" w:cs="Microsoft YaHei"/>
          <w:color w:val="9D9D9D"/>
          <w:sz w:val="22"/>
        </w:rPr>
        <w:t>の未来は無限です。</w:t>
      </w:r>
    </w:p>
    <w:p w14:paraId="77EEC8B1" w14:textId="77777777" w:rsidR="004D63E1" w:rsidRDefault="004D63E1">
      <w:pPr>
        <w:spacing w:before="60" w:after="60" w:line="312" w:lineRule="auto"/>
        <w:rPr>
          <w:rFonts w:ascii="Microsoft YaHei" w:eastAsia="Microsoft YaHei" w:hAnsi="Microsoft YaHei" w:cs="Microsoft YaHei"/>
          <w:b/>
          <w:color w:val="333333"/>
          <w:sz w:val="22"/>
        </w:rPr>
      </w:pPr>
    </w:p>
    <w:p w14:paraId="1E962AD5"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オープンソースハードウェアの場合、オープ</w:t>
      </w:r>
      <w:r>
        <w:rPr>
          <w:rFonts w:ascii="Microsoft YaHei" w:eastAsia="Microsoft YaHei" w:hAnsi="Microsoft YaHei" w:cs="Microsoft YaHei"/>
          <w:color w:val="333333"/>
          <w:sz w:val="22"/>
        </w:rPr>
        <w:t>ンソースソフトウェアの概念に本当に匹敵するのは、ハードウェアのオープンソースの第</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層、すなわちオープン</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レベルのソースコードである。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しかし、ハードウェアのコードとソフトウェアのコードには大きな違いがあり、ハードウェアの</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コードから</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までの開発工程はまだ長く、フロー検証を行わない</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は実用的なリファレンスとは言えません。</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そのため、ソフトウェアとハードウェアの開発サイクルの違いや、反復コストの違いを考慮すると、ハードウェアの</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レベルのソースコードがオープンソース化された後に活用でき</w:t>
      </w:r>
      <w:r>
        <w:rPr>
          <w:rFonts w:ascii="Microsoft YaHei" w:eastAsia="Microsoft YaHei" w:hAnsi="Microsoft YaHei" w:cs="Microsoft YaHei"/>
          <w:color w:val="333333"/>
          <w:sz w:val="22"/>
        </w:rPr>
        <w:t>る開発レバレッジはより限定的で、現在市</w:t>
      </w:r>
      <w:r>
        <w:rPr>
          <w:rFonts w:ascii="Microsoft YaHei" w:eastAsia="Microsoft YaHei" w:hAnsi="Microsoft YaHei" w:cs="Microsoft YaHei"/>
          <w:color w:val="333333"/>
          <w:sz w:val="22"/>
        </w:rPr>
        <w:lastRenderedPageBreak/>
        <w:t>場に出ているのはごく一部の学術的またはコミュニティが推進する製品のみとなっています。</w:t>
      </w:r>
    </w:p>
    <w:p w14:paraId="01F60307" w14:textId="77777777" w:rsidR="004D63E1" w:rsidRDefault="001F21D8">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月に開催された第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回滴水湖</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産業フォーラムでは、</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割以上の専門家ゲストが「</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チップはまだオープンソース化すべきではない」と投票しました。</w:t>
      </w:r>
    </w:p>
    <w:p w14:paraId="55DEC842" w14:textId="77777777" w:rsidR="004D63E1" w:rsidRDefault="004D63E1">
      <w:pPr>
        <w:spacing w:before="60" w:after="60" w:line="312" w:lineRule="auto"/>
        <w:rPr>
          <w:rFonts w:ascii="Microsoft YaHei" w:eastAsia="Microsoft YaHei" w:hAnsi="Microsoft YaHei" w:cs="Microsoft YaHei"/>
          <w:color w:val="333333"/>
          <w:sz w:val="22"/>
        </w:rPr>
      </w:pPr>
    </w:p>
    <w:p w14:paraId="5EB565F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7015AB57" w14:textId="77777777" w:rsidR="004D63E1" w:rsidRDefault="001F21D8">
      <w:pPr>
        <w:pStyle w:val="2"/>
        <w:rPr>
          <w:rFonts w:ascii="Microsoft YaHei" w:eastAsia="Microsoft YaHei" w:hAnsi="Microsoft YaHei" w:cs="Microsoft YaHei"/>
        </w:rPr>
      </w:pPr>
      <w:bookmarkStart w:id="162" w:name="_heading=h.pz996qt0ensr" w:colFirst="0" w:colLast="0"/>
      <w:bookmarkEnd w:id="162"/>
      <w:r>
        <w:rPr>
          <w:rFonts w:ascii="Microsoft YaHei" w:eastAsia="Microsoft YaHei" w:hAnsi="Microsoft YaHei" w:cs="Microsoft YaHei"/>
        </w:rPr>
        <w:t>付録</w:t>
      </w:r>
      <w:r>
        <w:rPr>
          <w:rFonts w:ascii="Microsoft YaHei" w:eastAsia="Microsoft YaHei" w:hAnsi="Microsoft YaHei" w:cs="Microsoft YaHei"/>
        </w:rPr>
        <w:t>2 US</w:t>
      </w:r>
      <w:r>
        <w:rPr>
          <w:rFonts w:ascii="Microsoft YaHei" w:eastAsia="Microsoft YaHei" w:hAnsi="Microsoft YaHei" w:cs="Microsoft YaHei"/>
        </w:rPr>
        <w:t>オープンソースキャピタルマーケット</w:t>
      </w:r>
    </w:p>
    <w:p w14:paraId="0A5B170E" w14:textId="77777777" w:rsidR="004D63E1" w:rsidRDefault="001F21D8">
      <w:pPr>
        <w:spacing w:before="60" w:after="60" w:line="312" w:lineRule="auto"/>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42343104" wp14:editId="67492CF5">
            <wp:extent cx="5723116" cy="2911092"/>
            <wp:effectExtent l="0" t="0" r="0" b="0"/>
            <wp:docPr id="207" name="image61.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1.png" descr="テーブル&#10;&#10;自動的に生成された説明"/>
                    <pic:cNvPicPr preferRelativeResize="0"/>
                  </pic:nvPicPr>
                  <pic:blipFill>
                    <a:blip r:embed="rId141"/>
                    <a:srcRect/>
                    <a:stretch>
                      <a:fillRect/>
                    </a:stretch>
                  </pic:blipFill>
                  <pic:spPr>
                    <a:xfrm>
                      <a:off x="0" y="0"/>
                      <a:ext cx="5723116" cy="2911092"/>
                    </a:xfrm>
                    <a:prstGeom prst="rect">
                      <a:avLst/>
                    </a:prstGeom>
                    <a:ln/>
                  </pic:spPr>
                </pic:pic>
              </a:graphicData>
            </a:graphic>
          </wp:inline>
        </w:drawing>
      </w:r>
      <w:r>
        <w:t xml:space="preserve"> </w:t>
      </w:r>
      <w:r>
        <w:rPr>
          <w:rFonts w:ascii="Microsoft YaHei" w:eastAsia="Microsoft YaHei" w:hAnsi="Microsoft YaHei" w:cs="Microsoft YaHei"/>
          <w:noProof/>
          <w:color w:val="333333"/>
          <w:sz w:val="20"/>
          <w:szCs w:val="20"/>
        </w:rPr>
        <w:lastRenderedPageBreak/>
        <w:drawing>
          <wp:inline distT="0" distB="0" distL="0" distR="0" wp14:anchorId="7D4EB048" wp14:editId="4ECDAEF8">
            <wp:extent cx="5760720" cy="7124065"/>
            <wp:effectExtent l="0" t="0" r="0" b="0"/>
            <wp:docPr id="206" name="image58.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8.png" descr="テーブル&#10;&#10;自動的に生成された説明"/>
                    <pic:cNvPicPr preferRelativeResize="0"/>
                  </pic:nvPicPr>
                  <pic:blipFill>
                    <a:blip r:embed="rId142"/>
                    <a:srcRect/>
                    <a:stretch>
                      <a:fillRect/>
                    </a:stretch>
                  </pic:blipFill>
                  <pic:spPr>
                    <a:xfrm>
                      <a:off x="0" y="0"/>
                      <a:ext cx="5760720" cy="7124065"/>
                    </a:xfrm>
                    <a:prstGeom prst="rect">
                      <a:avLst/>
                    </a:prstGeom>
                    <a:ln/>
                  </pic:spPr>
                </pic:pic>
              </a:graphicData>
            </a:graphic>
          </wp:inline>
        </w:drawing>
      </w:r>
    </w:p>
    <w:p w14:paraId="63901DAB" w14:textId="77777777" w:rsidR="004D63E1" w:rsidRDefault="001F21D8">
      <w:pPr>
        <w:pStyle w:val="2"/>
        <w:rPr>
          <w:rFonts w:ascii="Microsoft YaHei" w:eastAsia="Microsoft YaHei" w:hAnsi="Microsoft YaHei" w:cs="Microsoft YaHei"/>
        </w:rPr>
      </w:pPr>
      <w:bookmarkStart w:id="163" w:name="_heading=h.w0bb7tn4xbv5" w:colFirst="0" w:colLast="0"/>
      <w:bookmarkEnd w:id="163"/>
      <w:r>
        <w:rPr>
          <w:rFonts w:ascii="Microsoft YaHei" w:eastAsia="Microsoft YaHei" w:hAnsi="Microsoft YaHei" w:cs="Microsoft YaHei"/>
        </w:rPr>
        <w:lastRenderedPageBreak/>
        <w:t>付録</w:t>
      </w:r>
      <w:r>
        <w:rPr>
          <w:rFonts w:ascii="Microsoft YaHei" w:eastAsia="Microsoft YaHei" w:hAnsi="Microsoft YaHei" w:cs="Microsoft YaHei"/>
        </w:rPr>
        <w:t>3 Y</w:t>
      </w:r>
      <w:r>
        <w:rPr>
          <w:rFonts w:ascii="Microsoft YaHei" w:eastAsia="Microsoft YaHei" w:hAnsi="Microsoft YaHei" w:cs="Microsoft YaHei"/>
        </w:rPr>
        <w:t>コンビネータオープンソースプロジェクトの概要</w:t>
      </w:r>
    </w:p>
    <w:p w14:paraId="2ACF220F" w14:textId="77777777" w:rsidR="004D63E1" w:rsidRDefault="001F21D8">
      <w:pPr>
        <w:spacing w:before="60" w:after="60" w:line="312" w:lineRule="auto"/>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43BE40D4" wp14:editId="74C9CB98">
            <wp:extent cx="5760720" cy="6900545"/>
            <wp:effectExtent l="0" t="0" r="0" b="0"/>
            <wp:docPr id="211" name="image6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5.png" descr="テーブル&#10;&#10;自動的に生成された説明"/>
                    <pic:cNvPicPr preferRelativeResize="0"/>
                  </pic:nvPicPr>
                  <pic:blipFill>
                    <a:blip r:embed="rId143"/>
                    <a:srcRect/>
                    <a:stretch>
                      <a:fillRect/>
                    </a:stretch>
                  </pic:blipFill>
                  <pic:spPr>
                    <a:xfrm>
                      <a:off x="0" y="0"/>
                      <a:ext cx="5760720" cy="6900545"/>
                    </a:xfrm>
                    <a:prstGeom prst="rect">
                      <a:avLst/>
                    </a:prstGeom>
                    <a:ln/>
                  </pic:spPr>
                </pic:pic>
              </a:graphicData>
            </a:graphic>
          </wp:inline>
        </w:drawing>
      </w:r>
      <w:r>
        <w:t xml:space="preserve"> </w:t>
      </w:r>
      <w:r>
        <w:rPr>
          <w:rFonts w:ascii="Microsoft YaHei" w:eastAsia="Microsoft YaHei" w:hAnsi="Microsoft YaHei" w:cs="Microsoft YaHei"/>
          <w:noProof/>
          <w:color w:val="333333"/>
          <w:sz w:val="20"/>
          <w:szCs w:val="20"/>
        </w:rPr>
        <w:lastRenderedPageBreak/>
        <w:drawing>
          <wp:inline distT="0" distB="0" distL="0" distR="0" wp14:anchorId="7C948A77" wp14:editId="6990E7FF">
            <wp:extent cx="5760720" cy="6386830"/>
            <wp:effectExtent l="0" t="0" r="0" b="0"/>
            <wp:docPr id="209" name="image76.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6.png" descr="テーブル&#10;&#10;自動的に生成された説明"/>
                    <pic:cNvPicPr preferRelativeResize="0"/>
                  </pic:nvPicPr>
                  <pic:blipFill>
                    <a:blip r:embed="rId144"/>
                    <a:srcRect/>
                    <a:stretch>
                      <a:fillRect/>
                    </a:stretch>
                  </pic:blipFill>
                  <pic:spPr>
                    <a:xfrm>
                      <a:off x="0" y="0"/>
                      <a:ext cx="5760720" cy="6386830"/>
                    </a:xfrm>
                    <a:prstGeom prst="rect">
                      <a:avLst/>
                    </a:prstGeom>
                    <a:ln/>
                  </pic:spPr>
                </pic:pic>
              </a:graphicData>
            </a:graphic>
          </wp:inline>
        </w:drawing>
      </w:r>
    </w:p>
    <w:p w14:paraId="675A535E" w14:textId="77777777" w:rsidR="004D63E1" w:rsidRDefault="004D63E1">
      <w:pPr>
        <w:pBdr>
          <w:bottom w:val="single" w:sz="12" w:space="1" w:color="000000"/>
          <w:between w:val="single" w:sz="12" w:space="1" w:color="000000"/>
        </w:pBdr>
        <w:spacing w:before="60" w:after="60" w:line="312" w:lineRule="auto"/>
        <w:rPr>
          <w:rFonts w:ascii="Microsoft YaHei" w:eastAsia="Microsoft YaHei" w:hAnsi="Microsoft YaHei" w:cs="Microsoft YaHei"/>
          <w:color w:val="333333"/>
          <w:sz w:val="22"/>
        </w:rPr>
      </w:pPr>
    </w:p>
    <w:p w14:paraId="0F3D26A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007E8E" w14:textId="77777777" w:rsidR="004D63E1" w:rsidRDefault="001F21D8">
      <w:pPr>
        <w:pStyle w:val="1"/>
        <w:rPr>
          <w:rFonts w:ascii="Microsoft YaHei" w:eastAsia="Microsoft YaHei" w:hAnsi="Microsoft YaHei" w:cs="Microsoft YaHei"/>
        </w:rPr>
      </w:pPr>
      <w:bookmarkStart w:id="164" w:name="_heading=h.noh04vmtdw88" w:colFirst="0" w:colLast="0"/>
      <w:bookmarkEnd w:id="164"/>
      <w:r>
        <w:br w:type="page"/>
      </w:r>
    </w:p>
    <w:p w14:paraId="0603D5AC" w14:textId="77777777" w:rsidR="004D63E1" w:rsidRDefault="001F21D8">
      <w:pPr>
        <w:pStyle w:val="1"/>
        <w:rPr>
          <w:rFonts w:ascii="Microsoft YaHei" w:eastAsia="Microsoft YaHei" w:hAnsi="Microsoft YaHei" w:cs="Microsoft YaHei"/>
        </w:rPr>
      </w:pPr>
      <w:bookmarkStart w:id="165" w:name="_heading=h.grl4m3l88niq" w:colFirst="0" w:colLast="0"/>
      <w:bookmarkEnd w:id="165"/>
      <w:r>
        <w:rPr>
          <w:rFonts w:ascii="Microsoft YaHei" w:eastAsia="Microsoft YaHei" w:hAnsi="Microsoft YaHei" w:cs="Microsoft YaHei"/>
        </w:rPr>
        <w:lastRenderedPageBreak/>
        <w:t>2021</w:t>
      </w:r>
      <w:r>
        <w:rPr>
          <w:rFonts w:ascii="Microsoft YaHei" w:eastAsia="Microsoft YaHei" w:hAnsi="Microsoft YaHei" w:cs="Microsoft YaHei"/>
        </w:rPr>
        <w:t>年オープンソースのマイルストーン</w:t>
      </w:r>
    </w:p>
    <w:p w14:paraId="5C28D0EB" w14:textId="77777777" w:rsidR="004D63E1" w:rsidRDefault="001F21D8">
      <w:pPr>
        <w:pStyle w:val="2"/>
        <w:rPr>
          <w:rFonts w:ascii="Microsoft YaHei" w:eastAsia="Microsoft YaHei" w:hAnsi="Microsoft YaHei" w:cs="Microsoft YaHei"/>
        </w:rPr>
      </w:pPr>
      <w:bookmarkStart w:id="166" w:name="_heading=h.wjj4ddorx5j0" w:colFirst="0" w:colLast="0"/>
      <w:bookmarkEnd w:id="166"/>
      <w:r>
        <w:rPr>
          <w:rFonts w:ascii="Microsoft YaHei" w:eastAsia="Microsoft YaHei" w:hAnsi="Microsoft YaHei" w:cs="Microsoft YaHei"/>
        </w:rPr>
        <w:t>概要</w:t>
      </w:r>
    </w:p>
    <w:p w14:paraId="24E3B25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整理：蔡芳芳</w:t>
      </w:r>
    </w:p>
    <w:p w14:paraId="4E3EA8AC" w14:textId="77777777" w:rsidR="004D63E1" w:rsidRDefault="001F21D8">
      <w:pPr>
        <w:pStyle w:val="3"/>
        <w:numPr>
          <w:ilvl w:val="0"/>
          <w:numId w:val="12"/>
        </w:numPr>
        <w:ind w:left="616" w:hanging="616"/>
        <w:rPr>
          <w:rFonts w:ascii="Microsoft YaHei" w:eastAsia="Microsoft YaHei" w:hAnsi="Microsoft YaHei" w:cs="Microsoft YaHei"/>
        </w:rPr>
      </w:pPr>
      <w:bookmarkStart w:id="167" w:name="_heading=h.oi9nd15fp8e" w:colFirst="0" w:colLast="0"/>
      <w:bookmarkEnd w:id="167"/>
      <w:r>
        <w:rPr>
          <w:rFonts w:ascii="Microsoft YaHei" w:eastAsia="Microsoft YaHei" w:hAnsi="Microsoft YaHei" w:cs="Microsoft YaHei"/>
        </w:rPr>
        <w:t>各国のオープンソース政策は、オープンソースの世界の将来に大きな影響を与えるだろう</w:t>
      </w:r>
    </w:p>
    <w:p w14:paraId="54D9B73C"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F575017"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多くの国がオープンソースを国家レベルの戦略レベルに引き上げる政策を発表し、情報技術の革新とソフトウェア産業の発展のためのオープンソースモデルの重要性を確認し、オープンソースの生態を重要な課題として繁栄させるために、国内の工業・情報技術開発部は、ソフトウェアと情報技術サービスの発展のための「第</w:t>
      </w:r>
      <w:r>
        <w:rPr>
          <w:rFonts w:ascii="Microsoft YaHei" w:eastAsia="Microsoft YaHei" w:hAnsi="Microsoft YaHei" w:cs="Microsoft YaHei"/>
          <w:color w:val="494949"/>
          <w:sz w:val="22"/>
        </w:rPr>
        <w:t>14</w:t>
      </w:r>
      <w:r>
        <w:rPr>
          <w:rFonts w:ascii="Microsoft YaHei" w:eastAsia="Microsoft YaHei" w:hAnsi="Microsoft YaHei" w:cs="Microsoft YaHei"/>
          <w:color w:val="494949"/>
          <w:sz w:val="22"/>
        </w:rPr>
        <w:t>次</w:t>
      </w:r>
      <w:r>
        <w:rPr>
          <w:rFonts w:ascii="Microsoft YaHei" w:eastAsia="Microsoft YaHei" w:hAnsi="Microsoft YaHei" w:cs="Microsoft YaHei"/>
          <w:color w:val="494949"/>
          <w:sz w:val="22"/>
        </w:rPr>
        <w:t>5</w:t>
      </w:r>
      <w:r>
        <w:rPr>
          <w:rFonts w:ascii="Microsoft YaHei" w:eastAsia="Microsoft YaHei" w:hAnsi="Microsoft YaHei" w:cs="Microsoft YaHei"/>
          <w:color w:val="494949"/>
          <w:sz w:val="22"/>
        </w:rPr>
        <w:t>ヵ年計画」を発表しました。これは典型的な例です。</w:t>
      </w:r>
    </w:p>
    <w:p w14:paraId="13A84D49"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AA9B593" w14:textId="77777777" w:rsidR="004D63E1" w:rsidRDefault="001F21D8">
      <w:pPr>
        <w:pStyle w:val="3"/>
        <w:numPr>
          <w:ilvl w:val="0"/>
          <w:numId w:val="12"/>
        </w:numPr>
        <w:ind w:left="616" w:hanging="616"/>
        <w:rPr>
          <w:rFonts w:ascii="Microsoft YaHei" w:eastAsia="Microsoft YaHei" w:hAnsi="Microsoft YaHei" w:cs="Microsoft YaHei"/>
        </w:rPr>
      </w:pPr>
      <w:bookmarkStart w:id="168" w:name="_heading=h.2artp5ccuq9t" w:colFirst="0" w:colLast="0"/>
      <w:bookmarkEnd w:id="168"/>
      <w:r>
        <w:rPr>
          <w:rFonts w:ascii="Microsoft YaHei" w:eastAsia="Microsoft YaHei" w:hAnsi="Microsoft YaHei" w:cs="Microsoft YaHei"/>
        </w:rPr>
        <w:t>オープンソース・リーガルコンプライアンスの動向：認知度は高ま</w:t>
      </w:r>
      <w:r>
        <w:rPr>
          <w:rFonts w:ascii="Microsoft YaHei" w:eastAsia="Microsoft YaHei" w:hAnsi="Microsoft YaHei" w:cs="Microsoft YaHei"/>
        </w:rPr>
        <w:t>るが道のりは長い</w:t>
      </w:r>
    </w:p>
    <w:p w14:paraId="1BA789E4"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561C03B"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さまざまな業界でオープンソースコードの使用が増え、一部のオープンソースプロジェクトが「ビッグビジネス」となり、オープンソースの法律やコンプライアンスの問題をめぐる議論が前面に出てきました。</w:t>
      </w:r>
      <w:r>
        <w:rPr>
          <w:rFonts w:ascii="Microsoft YaHei" w:eastAsia="Microsoft YaHei" w:hAnsi="Microsoft YaHei" w:cs="Microsoft YaHei"/>
          <w:color w:val="494949"/>
          <w:sz w:val="22"/>
        </w:rPr>
        <w:t>GPL 3.0</w:t>
      </w:r>
      <w:r>
        <w:rPr>
          <w:rFonts w:ascii="Microsoft YaHei" w:eastAsia="Microsoft YaHei" w:hAnsi="Microsoft YaHei" w:cs="Microsoft YaHei"/>
          <w:color w:val="494949"/>
          <w:sz w:val="22"/>
        </w:rPr>
        <w:t>合意の法的有効性を明らかにした中国初のケースや、</w:t>
      </w:r>
      <w:r>
        <w:rPr>
          <w:rFonts w:ascii="Microsoft YaHei" w:eastAsia="Microsoft YaHei" w:hAnsi="Microsoft YaHei" w:cs="Microsoft YaHei"/>
          <w:color w:val="494949"/>
          <w:sz w:val="22"/>
        </w:rPr>
        <w:t>Oracle</w:t>
      </w:r>
      <w:r>
        <w:rPr>
          <w:rFonts w:ascii="Microsoft YaHei" w:eastAsia="Microsoft YaHei" w:hAnsi="Microsoft YaHei" w:cs="Microsoft YaHei"/>
          <w:color w:val="494949"/>
          <w:sz w:val="22"/>
        </w:rPr>
        <w:t>対</w:t>
      </w:r>
      <w:r>
        <w:rPr>
          <w:rFonts w:ascii="Microsoft YaHei" w:eastAsia="Microsoft YaHei" w:hAnsi="Microsoft YaHei" w:cs="Microsoft YaHei"/>
          <w:color w:val="494949"/>
          <w:sz w:val="22"/>
        </w:rPr>
        <w:t>Google</w:t>
      </w:r>
      <w:r>
        <w:rPr>
          <w:rFonts w:ascii="Microsoft YaHei" w:eastAsia="Microsoft YaHei" w:hAnsi="Microsoft YaHei" w:cs="Microsoft YaHei"/>
          <w:color w:val="494949"/>
          <w:sz w:val="22"/>
        </w:rPr>
        <w:t>の著作権侵害訴訟の和解は、ソフトウェア業界がオープンソースの法的問題やコンプライアンス問題をより意識するようになっていることを示しています。</w:t>
      </w:r>
    </w:p>
    <w:p w14:paraId="12184717" w14:textId="77777777" w:rsidR="004D63E1" w:rsidRDefault="004D63E1">
      <w:pPr>
        <w:pStyle w:val="4"/>
        <w:rPr>
          <w:rFonts w:ascii="Microsoft YaHei" w:eastAsia="Microsoft YaHei" w:hAnsi="Microsoft YaHei" w:cs="Microsoft YaHei"/>
        </w:rPr>
      </w:pPr>
    </w:p>
    <w:p w14:paraId="486C04E9" w14:textId="77777777" w:rsidR="004D63E1" w:rsidRDefault="001F21D8">
      <w:pPr>
        <w:pStyle w:val="3"/>
        <w:numPr>
          <w:ilvl w:val="0"/>
          <w:numId w:val="12"/>
        </w:numPr>
        <w:ind w:left="616" w:hanging="616"/>
        <w:rPr>
          <w:rFonts w:ascii="Microsoft YaHei" w:eastAsia="Microsoft YaHei" w:hAnsi="Microsoft YaHei" w:cs="Microsoft YaHei"/>
        </w:rPr>
      </w:pPr>
      <w:bookmarkStart w:id="169" w:name="_heading=h.c4qxwb6qpp1a" w:colFirst="0" w:colLast="0"/>
      <w:bookmarkEnd w:id="169"/>
      <w:r>
        <w:rPr>
          <w:rFonts w:ascii="Microsoft YaHei" w:eastAsia="Microsoft YaHei" w:hAnsi="Microsoft YaHei" w:cs="Microsoft YaHei"/>
        </w:rPr>
        <w:t>オープンソースガバナンスの可視化</w:t>
      </w:r>
    </w:p>
    <w:p w14:paraId="73054A63"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2D03BFD0" w14:textId="77777777" w:rsidR="004D63E1" w:rsidRDefault="001F21D8">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Linux Foundation</w:t>
      </w:r>
      <w:r>
        <w:rPr>
          <w:rFonts w:ascii="Microsoft YaHei" w:eastAsia="Microsoft YaHei" w:hAnsi="Microsoft YaHei" w:cs="Microsoft YaHei"/>
          <w:color w:val="494949"/>
          <w:sz w:val="22"/>
        </w:rPr>
        <w:t>は、</w:t>
      </w:r>
      <w:r>
        <w:rPr>
          <w:rFonts w:ascii="Microsoft YaHei" w:eastAsia="Microsoft YaHei" w:hAnsi="Microsoft YaHei" w:cs="Microsoft YaHei"/>
          <w:color w:val="494949"/>
          <w:sz w:val="22"/>
        </w:rPr>
        <w:t>OpenChain</w:t>
      </w:r>
      <w:r>
        <w:rPr>
          <w:rFonts w:ascii="Microsoft YaHei" w:eastAsia="Microsoft YaHei" w:hAnsi="Microsoft YaHei" w:cs="Microsoft YaHei"/>
          <w:color w:val="494949"/>
          <w:sz w:val="22"/>
        </w:rPr>
        <w:t>コミュニティを国内外で積極的に推進しており、中国情報通信技術学院や多くの国内企業が注目したり、参加したりしています。また、企業がどのようにオープンソースを行うか、プロジェクトのオープンソースプロセス、オープンソース</w:t>
      </w:r>
      <w:r>
        <w:rPr>
          <w:rFonts w:ascii="Microsoft YaHei" w:eastAsia="Microsoft YaHei" w:hAnsi="Microsoft YaHei" w:cs="Microsoft YaHei"/>
          <w:color w:val="494949"/>
          <w:sz w:val="22"/>
        </w:rPr>
        <w:lastRenderedPageBreak/>
        <w:t>プロジェクトの評価基準なども業界の注目を集めています。</w:t>
      </w:r>
      <w:r>
        <w:rPr>
          <w:rFonts w:ascii="Microsoft YaHei" w:eastAsia="Microsoft YaHei" w:hAnsi="Microsoft YaHei" w:cs="Microsoft YaHei"/>
          <w:color w:val="494949"/>
          <w:sz w:val="22"/>
        </w:rPr>
        <w:t>Linux Foundation</w:t>
      </w:r>
      <w:r>
        <w:rPr>
          <w:rFonts w:ascii="Microsoft YaHei" w:eastAsia="Microsoft YaHei" w:hAnsi="Microsoft YaHei" w:cs="Microsoft YaHei"/>
          <w:color w:val="494949"/>
          <w:sz w:val="22"/>
        </w:rPr>
        <w:t>が推進する、オープンソースプロジェクトやコミュニティの健全性を測るオープンソースプロジェクト「</w:t>
      </w:r>
      <w:r>
        <w:rPr>
          <w:rFonts w:ascii="Microsoft YaHei" w:eastAsia="Microsoft YaHei" w:hAnsi="Microsoft YaHei" w:cs="Microsoft YaHei"/>
          <w:color w:val="494949"/>
          <w:sz w:val="22"/>
        </w:rPr>
        <w:t>CHAOSS</w:t>
      </w:r>
      <w:r>
        <w:rPr>
          <w:rFonts w:ascii="Microsoft YaHei" w:eastAsia="Microsoft YaHei" w:hAnsi="Microsoft YaHei" w:cs="Microsoft YaHei"/>
          <w:color w:val="494949"/>
          <w:sz w:val="22"/>
        </w:rPr>
        <w:t>」が注目されている。</w:t>
      </w:r>
    </w:p>
    <w:p w14:paraId="03E24E2E" w14:textId="77777777" w:rsidR="004D63E1" w:rsidRDefault="004D63E1">
      <w:pPr>
        <w:jc w:val="left"/>
        <w:rPr>
          <w:rFonts w:ascii="Microsoft YaHei" w:eastAsia="Microsoft YaHei" w:hAnsi="Microsoft YaHei" w:cs="Microsoft YaHei"/>
          <w:color w:val="494949"/>
          <w:sz w:val="22"/>
        </w:rPr>
      </w:pPr>
    </w:p>
    <w:p w14:paraId="1BDDF65B"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2D40CB04" w14:textId="77777777" w:rsidR="004D63E1" w:rsidRDefault="001F21D8">
      <w:pPr>
        <w:pStyle w:val="3"/>
        <w:numPr>
          <w:ilvl w:val="0"/>
          <w:numId w:val="12"/>
        </w:numPr>
        <w:ind w:left="616" w:hanging="616"/>
        <w:rPr>
          <w:rFonts w:ascii="Microsoft YaHei" w:eastAsia="Microsoft YaHei" w:hAnsi="Microsoft YaHei" w:cs="Microsoft YaHei"/>
        </w:rPr>
      </w:pPr>
      <w:bookmarkStart w:id="170" w:name="_heading=h.ua8omwakz5nq" w:colFirst="0" w:colLast="0"/>
      <w:bookmarkEnd w:id="170"/>
      <w:r>
        <w:rPr>
          <w:rFonts w:ascii="Microsoft YaHei" w:eastAsia="Microsoft YaHei" w:hAnsi="Microsoft YaHei" w:cs="Microsoft YaHei"/>
        </w:rPr>
        <w:t>国際財団の右往左往ゲーム：</w:t>
      </w:r>
      <w:r>
        <w:rPr>
          <w:rFonts w:ascii="Microsoft YaHei" w:eastAsia="Microsoft YaHei" w:hAnsi="Microsoft YaHei" w:cs="Microsoft YaHei"/>
        </w:rPr>
        <w:t>RMS</w:t>
      </w:r>
      <w:r>
        <w:rPr>
          <w:rFonts w:ascii="Microsoft YaHei" w:eastAsia="Microsoft YaHei" w:hAnsi="Microsoft YaHei" w:cs="Microsoft YaHei"/>
        </w:rPr>
        <w:t>のフリーソフトウェア財団への復帰と</w:t>
      </w:r>
      <w:r>
        <w:rPr>
          <w:rFonts w:ascii="Microsoft YaHei" w:eastAsia="Microsoft YaHei" w:hAnsi="Microsoft YaHei" w:cs="Microsoft YaHei"/>
        </w:rPr>
        <w:t>Rust</w:t>
      </w:r>
      <w:r>
        <w:rPr>
          <w:rFonts w:ascii="Microsoft YaHei" w:eastAsia="Microsoft YaHei" w:hAnsi="Microsoft YaHei" w:cs="Microsoft YaHei"/>
        </w:rPr>
        <w:t>コミュニティの論争</w:t>
      </w:r>
    </w:p>
    <w:p w14:paraId="29B916A5"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CA688A4"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年には、フリーソフトウェアの父と呼ばれるリチャード・</w:t>
      </w:r>
      <w:r>
        <w:rPr>
          <w:rFonts w:ascii="Microsoft YaHei" w:eastAsia="Microsoft YaHei" w:hAnsi="Microsoft YaHei" w:cs="Microsoft YaHei"/>
          <w:color w:val="494949"/>
          <w:sz w:val="22"/>
        </w:rPr>
        <w:t>M</w:t>
      </w:r>
      <w:r>
        <w:rPr>
          <w:rFonts w:ascii="Microsoft YaHei" w:eastAsia="Microsoft YaHei" w:hAnsi="Microsoft YaHei" w:cs="Microsoft YaHei"/>
          <w:color w:val="494949"/>
          <w:sz w:val="22"/>
        </w:rPr>
        <w:t>・ストールマンがフリーソフトウェア財団に復帰したことや、コアチームへの不満から</w:t>
      </w:r>
      <w:r>
        <w:rPr>
          <w:rFonts w:ascii="Microsoft YaHei" w:eastAsia="Microsoft YaHei" w:hAnsi="Microsoft YaHei" w:cs="Microsoft YaHei"/>
          <w:color w:val="494949"/>
          <w:sz w:val="22"/>
        </w:rPr>
        <w:t>Rust Community Moderation Team</w:t>
      </w:r>
      <w:r>
        <w:rPr>
          <w:rFonts w:ascii="Microsoft YaHei" w:eastAsia="Microsoft YaHei" w:hAnsi="Microsoft YaHei" w:cs="Microsoft YaHei"/>
          <w:color w:val="494949"/>
          <w:sz w:val="22"/>
        </w:rPr>
        <w:t>が辞任したことが物議を醸し、フリー＆オープンソースソフトウェアコミュニティが抱える複雑さやガバナンスの課題が明らかになりました。</w:t>
      </w:r>
      <w:r>
        <w:rPr>
          <w:rFonts w:ascii="Microsoft YaHei" w:eastAsia="Microsoft YaHei" w:hAnsi="Microsoft YaHei" w:cs="Microsoft YaHei"/>
          <w:color w:val="494949"/>
          <w:sz w:val="22"/>
        </w:rPr>
        <w:t> </w:t>
      </w:r>
    </w:p>
    <w:p w14:paraId="5BD4C71B" w14:textId="77777777" w:rsidR="004D63E1" w:rsidRDefault="001F21D8">
      <w:pPr>
        <w:pStyle w:val="3"/>
        <w:numPr>
          <w:ilvl w:val="0"/>
          <w:numId w:val="12"/>
        </w:numPr>
        <w:ind w:left="616" w:hanging="616"/>
        <w:rPr>
          <w:rFonts w:ascii="Microsoft YaHei" w:eastAsia="Microsoft YaHei" w:hAnsi="Microsoft YaHei" w:cs="Microsoft YaHei"/>
        </w:rPr>
      </w:pPr>
      <w:bookmarkStart w:id="171" w:name="_heading=h.48dbils622jd" w:colFirst="0" w:colLast="0"/>
      <w:bookmarkEnd w:id="171"/>
      <w:r>
        <w:rPr>
          <w:rFonts w:ascii="Microsoft YaHei" w:eastAsia="Microsoft YaHei" w:hAnsi="Microsoft YaHei" w:cs="Microsoft YaHei"/>
        </w:rPr>
        <w:t>中国のオープンソースがグローバル化し、新たな影響力の時代を形成する</w:t>
      </w:r>
    </w:p>
    <w:p w14:paraId="0CE7343F"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1CCC1BC5"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オープンソースの世界では、中国の開発者の影響力が高まっています。最新の</w:t>
      </w:r>
      <w:r>
        <w:rPr>
          <w:rFonts w:ascii="Microsoft YaHei" w:eastAsia="Microsoft YaHei" w:hAnsi="Microsoft YaHei" w:cs="Microsoft YaHei"/>
          <w:color w:val="494949"/>
          <w:sz w:val="22"/>
        </w:rPr>
        <w:t>GitHub Annual Devel</w:t>
      </w:r>
      <w:r>
        <w:rPr>
          <w:rFonts w:ascii="Microsoft YaHei" w:eastAsia="Microsoft YaHei" w:hAnsi="Microsoft YaHei" w:cs="Microsoft YaHei"/>
          <w:color w:val="494949"/>
          <w:sz w:val="22"/>
        </w:rPr>
        <w:t>oper Report</w:t>
      </w:r>
      <w:r>
        <w:rPr>
          <w:rFonts w:ascii="Microsoft YaHei" w:eastAsia="Microsoft YaHei" w:hAnsi="Microsoft YaHei" w:cs="Microsoft YaHei"/>
          <w:color w:val="494949"/>
          <w:sz w:val="22"/>
        </w:rPr>
        <w:t>によると、中国では</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w:t>
      </w:r>
      <w:r>
        <w:rPr>
          <w:rFonts w:ascii="Microsoft YaHei" w:eastAsia="Microsoft YaHei" w:hAnsi="Microsoft YaHei" w:cs="Microsoft YaHei"/>
          <w:color w:val="494949"/>
          <w:sz w:val="22"/>
        </w:rPr>
        <w:t>GitHub</w:t>
      </w:r>
      <w:r>
        <w:rPr>
          <w:rFonts w:ascii="Microsoft YaHei" w:eastAsia="Microsoft YaHei" w:hAnsi="Microsoft YaHei" w:cs="Microsoft YaHei"/>
          <w:color w:val="494949"/>
          <w:sz w:val="22"/>
        </w:rPr>
        <w:t>上の開発者が</w:t>
      </w:r>
      <w:r>
        <w:rPr>
          <w:rFonts w:ascii="Microsoft YaHei" w:eastAsia="Microsoft YaHei" w:hAnsi="Microsoft YaHei" w:cs="Microsoft YaHei"/>
          <w:color w:val="494949"/>
          <w:sz w:val="22"/>
        </w:rPr>
        <w:t>103</w:t>
      </w:r>
      <w:r>
        <w:rPr>
          <w:rFonts w:ascii="Microsoft YaHei" w:eastAsia="Microsoft YaHei" w:hAnsi="Microsoft YaHei" w:cs="Microsoft YaHei"/>
          <w:color w:val="494949"/>
          <w:sz w:val="22"/>
        </w:rPr>
        <w:t>万人近く増え、累計で約</w:t>
      </w:r>
      <w:r>
        <w:rPr>
          <w:rFonts w:ascii="Microsoft YaHei" w:eastAsia="Microsoft YaHei" w:hAnsi="Microsoft YaHei" w:cs="Microsoft YaHei"/>
          <w:color w:val="494949"/>
          <w:sz w:val="22"/>
        </w:rPr>
        <w:t>755</w:t>
      </w:r>
      <w:r>
        <w:rPr>
          <w:rFonts w:ascii="Microsoft YaHei" w:eastAsia="Microsoft YaHei" w:hAnsi="Microsoft YaHei" w:cs="Microsoft YaHei"/>
          <w:color w:val="494949"/>
          <w:sz w:val="22"/>
        </w:rPr>
        <w:t>万人となっています。</w:t>
      </w:r>
      <w:r>
        <w:rPr>
          <w:rFonts w:ascii="Microsoft YaHei" w:eastAsia="Microsoft YaHei" w:hAnsi="Microsoft YaHei" w:cs="Microsoft YaHei"/>
          <w:color w:val="494949"/>
          <w:sz w:val="22"/>
        </w:rPr>
        <w:t>ASF</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LF</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CNCF</w:t>
      </w:r>
      <w:r>
        <w:rPr>
          <w:rFonts w:ascii="Microsoft YaHei" w:eastAsia="Microsoft YaHei" w:hAnsi="Microsoft YaHei" w:cs="Microsoft YaHei"/>
          <w:color w:val="494949"/>
          <w:sz w:val="22"/>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5D5227F6" w14:textId="77777777" w:rsidR="004D63E1" w:rsidRDefault="004D63E1">
      <w:pPr>
        <w:pStyle w:val="4"/>
        <w:rPr>
          <w:rFonts w:ascii="Microsoft YaHei" w:eastAsia="Microsoft YaHei" w:hAnsi="Microsoft YaHei" w:cs="Microsoft YaHei"/>
        </w:rPr>
      </w:pPr>
    </w:p>
    <w:p w14:paraId="33D3E894" w14:textId="77777777" w:rsidR="004D63E1" w:rsidRDefault="001F21D8">
      <w:pPr>
        <w:pStyle w:val="3"/>
        <w:numPr>
          <w:ilvl w:val="0"/>
          <w:numId w:val="12"/>
        </w:numPr>
        <w:ind w:left="616" w:hanging="616"/>
        <w:rPr>
          <w:rFonts w:ascii="Microsoft YaHei" w:eastAsia="Microsoft YaHei" w:hAnsi="Microsoft YaHei" w:cs="Microsoft YaHei"/>
        </w:rPr>
      </w:pPr>
      <w:bookmarkStart w:id="172" w:name="_heading=h.r00s9e5snx0h" w:colFirst="0" w:colLast="0"/>
      <w:bookmarkEnd w:id="172"/>
      <w:r>
        <w:rPr>
          <w:rFonts w:ascii="Microsoft YaHei" w:eastAsia="Microsoft YaHei" w:hAnsi="Microsoft YaHei" w:cs="Microsoft YaHei"/>
        </w:rPr>
        <w:t>輝き続けるオープンソース・ニューベンチャーズ</w:t>
      </w:r>
    </w:p>
    <w:p w14:paraId="638E31EE"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611E7231"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2020</w:t>
      </w:r>
      <w:r>
        <w:rPr>
          <w:rFonts w:ascii="Microsoft YaHei" w:eastAsia="Microsoft YaHei" w:hAnsi="Microsoft YaHei" w:cs="Microsoft YaHei"/>
          <w:color w:val="494949"/>
          <w:sz w:val="22"/>
        </w:rPr>
        <w:t>年末から</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年末にかけて、国内外でオープンソースプロジェクトをベースにしたスタートアップが空前の勢いで誕生し、オープンソ</w:t>
      </w:r>
      <w:r>
        <w:rPr>
          <w:rFonts w:ascii="Microsoft YaHei" w:eastAsia="Microsoft YaHei" w:hAnsi="Microsoft YaHei" w:cs="Microsoft YaHei"/>
          <w:color w:val="494949"/>
          <w:sz w:val="22"/>
        </w:rPr>
        <w:t>ースプロジェクトをベースにした営利企業が資金調達や株式公開を行うことも珍しくなく、資金調達額や評価・資本金は常に新しい天井を打ち立て、オープンソースコミュニティやオープンソースソフトウェアの商業的価値が資本に認められるようになっています。</w:t>
      </w:r>
    </w:p>
    <w:p w14:paraId="680FAFDE"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CDAD155" w14:textId="77777777" w:rsidR="004D63E1" w:rsidRDefault="001F21D8">
      <w:pPr>
        <w:pStyle w:val="3"/>
        <w:numPr>
          <w:ilvl w:val="0"/>
          <w:numId w:val="12"/>
        </w:numPr>
        <w:ind w:left="616" w:hanging="616"/>
        <w:rPr>
          <w:rFonts w:ascii="Microsoft YaHei" w:eastAsia="Microsoft YaHei" w:hAnsi="Microsoft YaHei" w:cs="Microsoft YaHei"/>
        </w:rPr>
      </w:pPr>
      <w:bookmarkStart w:id="173" w:name="_heading=h.ebof495ks2p0" w:colFirst="0" w:colLast="0"/>
      <w:bookmarkEnd w:id="173"/>
      <w:r>
        <w:rPr>
          <w:rFonts w:ascii="Microsoft YaHei" w:eastAsia="Microsoft YaHei" w:hAnsi="Microsoft YaHei" w:cs="Microsoft YaHei"/>
        </w:rPr>
        <w:lastRenderedPageBreak/>
        <w:t>オープンソース・オペレーティング・システムの新たなブーム</w:t>
      </w:r>
    </w:p>
    <w:p w14:paraId="319D831F"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2BBFC8E"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CentOS 8</w:t>
      </w:r>
      <w:r>
        <w:rPr>
          <w:rFonts w:ascii="Microsoft YaHei" w:eastAsia="Microsoft YaHei" w:hAnsi="Microsoft YaHei" w:cs="Microsoft YaHei"/>
          <w:color w:val="333333"/>
          <w:sz w:val="22"/>
        </w:rPr>
        <w:t>」のサポートを</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年末に終了することを発表したことで、世界中のユーザーがそれに代わる適切な</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を探そうとするようになり、</w:t>
      </w:r>
      <w:r>
        <w:rPr>
          <w:rFonts w:ascii="Microsoft YaHei" w:eastAsia="Microsoft YaHei" w:hAnsi="Microsoft YaHei" w:cs="Microsoft YaHei"/>
          <w:color w:val="494949"/>
          <w:sz w:val="22"/>
        </w:rPr>
        <w:t>CentOS</w:t>
      </w:r>
      <w:r>
        <w:rPr>
          <w:rFonts w:ascii="Microsoft YaHei" w:eastAsia="Microsoft YaHei" w:hAnsi="Microsoft YaHei" w:cs="Microsoft YaHei"/>
          <w:color w:val="494949"/>
          <w:sz w:val="22"/>
        </w:rPr>
        <w:t>の撤退によってユーザー</w:t>
      </w:r>
      <w:r>
        <w:rPr>
          <w:rFonts w:ascii="Microsoft YaHei" w:eastAsia="Microsoft YaHei" w:hAnsi="Microsoft YaHei" w:cs="Microsoft YaHei"/>
          <w:color w:val="494949"/>
          <w:sz w:val="22"/>
        </w:rPr>
        <w:t>が直面する可能性のあるリスクをタイムリーに解決することが、</w:t>
      </w:r>
      <w:r>
        <w:rPr>
          <w:rFonts w:ascii="Microsoft YaHei" w:eastAsia="Microsoft YaHei" w:hAnsi="Microsoft YaHei" w:cs="Microsoft YaHei"/>
          <w:color w:val="494949"/>
          <w:sz w:val="22"/>
        </w:rPr>
        <w:t>OS</w:t>
      </w:r>
      <w:r>
        <w:rPr>
          <w:rFonts w:ascii="Microsoft YaHei" w:eastAsia="Microsoft YaHei" w:hAnsi="Microsoft YaHei" w:cs="Microsoft YaHei"/>
          <w:color w:val="494949"/>
          <w:sz w:val="22"/>
        </w:rPr>
        <w:t>ベンダーや開発者の仕事の方向性となり、</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年のオープンソース</w:t>
      </w:r>
      <w:r>
        <w:rPr>
          <w:rFonts w:ascii="Microsoft YaHei" w:eastAsia="Microsoft YaHei" w:hAnsi="Microsoft YaHei" w:cs="Microsoft YaHei"/>
          <w:color w:val="494949"/>
          <w:sz w:val="22"/>
        </w:rPr>
        <w:t>OS</w:t>
      </w:r>
      <w:r>
        <w:rPr>
          <w:rFonts w:ascii="Microsoft YaHei" w:eastAsia="Microsoft YaHei" w:hAnsi="Microsoft YaHei" w:cs="Microsoft YaHei"/>
          <w:color w:val="494949"/>
          <w:sz w:val="22"/>
        </w:rPr>
        <w:t>の新たなブームにつながっていったのです。</w:t>
      </w:r>
    </w:p>
    <w:p w14:paraId="00D48139"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736E0C92" w14:textId="77777777" w:rsidR="004D63E1" w:rsidRDefault="001F21D8">
      <w:pPr>
        <w:pStyle w:val="3"/>
        <w:numPr>
          <w:ilvl w:val="0"/>
          <w:numId w:val="12"/>
        </w:numPr>
        <w:ind w:left="616" w:hanging="616"/>
        <w:rPr>
          <w:rFonts w:ascii="Microsoft YaHei" w:eastAsia="Microsoft YaHei" w:hAnsi="Microsoft YaHei" w:cs="Microsoft YaHei"/>
        </w:rPr>
      </w:pPr>
      <w:bookmarkStart w:id="174" w:name="_heading=h.8glshi21bufs" w:colFirst="0" w:colLast="0"/>
      <w:bookmarkEnd w:id="174"/>
      <w:r>
        <w:rPr>
          <w:rFonts w:ascii="Microsoft YaHei" w:eastAsia="Microsoft YaHei" w:hAnsi="Microsoft YaHei" w:cs="Microsoft YaHei"/>
        </w:rPr>
        <w:t>Rust</w:t>
      </w:r>
      <w:r>
        <w:rPr>
          <w:rFonts w:ascii="Microsoft YaHei" w:eastAsia="Microsoft YaHei" w:hAnsi="Microsoft YaHei" w:cs="Microsoft YaHei"/>
        </w:rPr>
        <w:t>の新たな旅立ちに向けて</w:t>
      </w:r>
    </w:p>
    <w:p w14:paraId="5FE53BF6" w14:textId="77777777" w:rsidR="004D63E1" w:rsidRDefault="004D63E1">
      <w:pPr>
        <w:spacing w:line="360" w:lineRule="auto"/>
        <w:jc w:val="left"/>
        <w:rPr>
          <w:rFonts w:ascii="Microsoft YaHei" w:eastAsia="Microsoft YaHei" w:hAnsi="Microsoft YaHei" w:cs="Microsoft YaHei"/>
          <w:color w:val="333333"/>
          <w:sz w:val="22"/>
        </w:rPr>
      </w:pPr>
    </w:p>
    <w:p w14:paraId="783A2DFF"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年には、</w:t>
      </w:r>
      <w:r>
        <w:rPr>
          <w:rFonts w:ascii="Microsoft YaHei" w:eastAsia="Microsoft YaHei" w:hAnsi="Microsoft YaHei" w:cs="Microsoft YaHei"/>
          <w:color w:val="494949"/>
          <w:sz w:val="22"/>
        </w:rPr>
        <w:t>Mozilla</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Amazon</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Huawei</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Google</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Microsoft</w:t>
      </w:r>
      <w:r>
        <w:rPr>
          <w:rFonts w:ascii="Microsoft YaHei" w:eastAsia="Microsoft YaHei" w:hAnsi="Microsoft YaHei" w:cs="Microsoft YaHei"/>
          <w:color w:val="494949"/>
          <w:sz w:val="22"/>
        </w:rPr>
        <w:t>によって</w:t>
      </w:r>
      <w:r>
        <w:rPr>
          <w:rFonts w:ascii="Microsoft YaHei" w:eastAsia="Microsoft YaHei" w:hAnsi="Microsoft YaHei" w:cs="Microsoft YaHei"/>
          <w:color w:val="494949"/>
          <w:sz w:val="22"/>
        </w:rPr>
        <w:t>Rust Foundation</w:t>
      </w:r>
      <w:r>
        <w:rPr>
          <w:rFonts w:ascii="Microsoft YaHei" w:eastAsia="Microsoft YaHei" w:hAnsi="Microsoft YaHei" w:cs="Microsoft YaHei"/>
          <w:color w:val="494949"/>
          <w:sz w:val="22"/>
        </w:rPr>
        <w:t>が設立され、</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はようやく</w:t>
      </w:r>
      <w:r>
        <w:rPr>
          <w:rFonts w:ascii="Microsoft YaHei" w:eastAsia="Microsoft YaHei" w:hAnsi="Microsoft YaHei" w:cs="Microsoft YaHei"/>
          <w:color w:val="494949"/>
          <w:sz w:val="22"/>
        </w:rPr>
        <w:t xml:space="preserve"> "</w:t>
      </w:r>
      <w:r>
        <w:rPr>
          <w:rFonts w:ascii="Microsoft YaHei" w:eastAsia="Microsoft YaHei" w:hAnsi="Microsoft YaHei" w:cs="Microsoft YaHei"/>
          <w:color w:val="494949"/>
          <w:sz w:val="22"/>
        </w:rPr>
        <w:t>乱気流</w:t>
      </w:r>
      <w:r>
        <w:rPr>
          <w:rFonts w:ascii="Microsoft YaHei" w:eastAsia="Microsoft YaHei" w:hAnsi="Microsoft YaHei" w:cs="Microsoft YaHei"/>
          <w:color w:val="494949"/>
          <w:sz w:val="22"/>
        </w:rPr>
        <w:t xml:space="preserve"> "</w:t>
      </w:r>
      <w:r>
        <w:rPr>
          <w:rFonts w:ascii="Microsoft YaHei" w:eastAsia="Microsoft YaHei" w:hAnsi="Microsoft YaHei" w:cs="Microsoft YaHei"/>
          <w:color w:val="494949"/>
          <w:sz w:val="22"/>
        </w:rPr>
        <w:t>を脱しました。</w:t>
      </w:r>
      <w:r>
        <w:rPr>
          <w:rFonts w:ascii="Microsoft YaHei" w:eastAsia="Microsoft YaHei" w:hAnsi="Microsoft YaHei" w:cs="Microsoft YaHei"/>
          <w:color w:val="494949"/>
          <w:sz w:val="22"/>
        </w:rPr>
        <w:t>Linux</w:t>
      </w:r>
      <w:r>
        <w:rPr>
          <w:rFonts w:ascii="Microsoft YaHei" w:eastAsia="Microsoft YaHei" w:hAnsi="Microsoft YaHei" w:cs="Microsoft YaHei"/>
          <w:color w:val="494949"/>
          <w:sz w:val="22"/>
        </w:rPr>
        <w:t>コミュニティも</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に対して積極的な姿勢を示しており、</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年後半には</w:t>
      </w:r>
      <w:r>
        <w:rPr>
          <w:rFonts w:ascii="Microsoft YaHei" w:eastAsia="Microsoft YaHei" w:hAnsi="Microsoft YaHei" w:cs="Microsoft YaHei"/>
          <w:color w:val="494949"/>
          <w:sz w:val="22"/>
        </w:rPr>
        <w:t>Rust for Linux</w:t>
      </w:r>
      <w:r>
        <w:rPr>
          <w:rFonts w:ascii="Microsoft YaHei" w:eastAsia="Microsoft YaHei" w:hAnsi="Microsoft YaHei" w:cs="Microsoft YaHei"/>
          <w:color w:val="494949"/>
          <w:sz w:val="22"/>
        </w:rPr>
        <w:t>プ</w:t>
      </w:r>
      <w:r>
        <w:rPr>
          <w:rFonts w:ascii="Microsoft YaHei" w:eastAsia="Microsoft YaHei" w:hAnsi="Microsoft YaHei" w:cs="Microsoft YaHei"/>
          <w:color w:val="494949"/>
          <w:sz w:val="22"/>
        </w:rPr>
        <w:t>ロジェクトが順調に進行していることから、開発者は</w:t>
      </w:r>
      <w:r>
        <w:rPr>
          <w:rFonts w:ascii="Microsoft YaHei" w:eastAsia="Microsoft YaHei" w:hAnsi="Microsoft YaHei" w:cs="Microsoft YaHei"/>
          <w:color w:val="494949"/>
          <w:sz w:val="22"/>
        </w:rPr>
        <w:t>2022</w:t>
      </w:r>
      <w:r>
        <w:rPr>
          <w:rFonts w:ascii="Microsoft YaHei" w:eastAsia="Microsoft YaHei" w:hAnsi="Microsoft YaHei" w:cs="Microsoft YaHei"/>
          <w:color w:val="494949"/>
          <w:sz w:val="22"/>
        </w:rPr>
        <w:t>年に</w:t>
      </w:r>
      <w:r>
        <w:rPr>
          <w:rFonts w:ascii="Microsoft YaHei" w:eastAsia="Microsoft YaHei" w:hAnsi="Microsoft YaHei" w:cs="Microsoft YaHei"/>
          <w:color w:val="494949"/>
          <w:sz w:val="22"/>
        </w:rPr>
        <w:t>Linux</w:t>
      </w:r>
      <w:r>
        <w:rPr>
          <w:rFonts w:ascii="Microsoft YaHei" w:eastAsia="Microsoft YaHei" w:hAnsi="Microsoft YaHei" w:cs="Microsoft YaHei"/>
          <w:color w:val="494949"/>
          <w:sz w:val="22"/>
        </w:rPr>
        <w:t>カーネルで</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が正式にサポートされることを期待できます。</w:t>
      </w:r>
    </w:p>
    <w:p w14:paraId="6B038379" w14:textId="77777777" w:rsidR="004D63E1" w:rsidRDefault="001F21D8">
      <w:pPr>
        <w:spacing w:line="360"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0D7B245" w14:textId="77777777" w:rsidR="004D63E1" w:rsidRDefault="001F21D8">
      <w:pPr>
        <w:pStyle w:val="3"/>
        <w:numPr>
          <w:ilvl w:val="0"/>
          <w:numId w:val="12"/>
        </w:numPr>
        <w:ind w:left="616" w:hanging="616"/>
        <w:rPr>
          <w:rFonts w:ascii="Microsoft YaHei" w:eastAsia="Microsoft YaHei" w:hAnsi="Microsoft YaHei" w:cs="Microsoft YaHei"/>
        </w:rPr>
      </w:pPr>
      <w:bookmarkStart w:id="175" w:name="_heading=h.hm6ukptgg9k6" w:colFirst="0" w:colLast="0"/>
      <w:bookmarkEnd w:id="175"/>
      <w:r>
        <w:rPr>
          <w:rFonts w:ascii="Microsoft YaHei" w:eastAsia="Microsoft YaHei" w:hAnsi="Microsoft YaHei" w:cs="Microsoft YaHei"/>
        </w:rPr>
        <w:t>AI</w:t>
      </w:r>
      <w:r>
        <w:rPr>
          <w:rFonts w:ascii="Microsoft YaHei" w:eastAsia="Microsoft YaHei" w:hAnsi="Microsoft YaHei" w:cs="Microsoft YaHei"/>
        </w:rPr>
        <w:t>とローコードがオープンソースをどう変えるのか、注目です。</w:t>
      </w:r>
    </w:p>
    <w:p w14:paraId="6DDEB789"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14340500" w14:textId="77777777" w:rsidR="004D63E1" w:rsidRDefault="001F21D8">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人工知能時代のオープンソースワークは、まったく新しい課題に直面しています。今年リリースされた「</w:t>
      </w:r>
      <w:r>
        <w:rPr>
          <w:rFonts w:ascii="Microsoft YaHei" w:eastAsia="Microsoft YaHei" w:hAnsi="Microsoft YaHei" w:cs="Microsoft YaHei"/>
          <w:color w:val="494949"/>
          <w:sz w:val="22"/>
        </w:rPr>
        <w:t>GitHub Copilot</w:t>
      </w:r>
      <w:r>
        <w:rPr>
          <w:rFonts w:ascii="Microsoft YaHei" w:eastAsia="Microsoft YaHei" w:hAnsi="Microsoft YaHei" w:cs="Microsoft YaHei"/>
          <w:color w:val="494949"/>
          <w:sz w:val="22"/>
        </w:rPr>
        <w:t>」は、機械学習の技術を用いてコードの提案</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自動補完を行うツールで、多くの議論を呼んでいます。多くの開発者は、</w:t>
      </w:r>
      <w:r>
        <w:rPr>
          <w:rFonts w:ascii="Microsoft YaHei" w:eastAsia="Microsoft YaHei" w:hAnsi="Microsoft YaHei" w:cs="Microsoft YaHei"/>
          <w:color w:val="494949"/>
          <w:sz w:val="22"/>
        </w:rPr>
        <w:t>GitHub Copilot</w:t>
      </w:r>
      <w:r>
        <w:rPr>
          <w:rFonts w:ascii="Microsoft YaHei" w:eastAsia="Microsoft YaHei" w:hAnsi="Microsoft YaHei" w:cs="Microsoft YaHei"/>
          <w:color w:val="494949"/>
          <w:sz w:val="22"/>
        </w:rPr>
        <w:t>が公開コードのトレーニングに基づいているという主張は</w:t>
      </w:r>
      <w:r>
        <w:rPr>
          <w:rFonts w:ascii="Microsoft YaHei" w:eastAsia="Microsoft YaHei" w:hAnsi="Microsoft YaHei" w:cs="Microsoft YaHei"/>
          <w:color w:val="494949"/>
          <w:sz w:val="22"/>
        </w:rPr>
        <w:t>、実際にはオープンソースライセンスに従わずにオープンソースコードを無差別に「盗用」していると主張している。</w:t>
      </w:r>
    </w:p>
    <w:p w14:paraId="2AB0842D" w14:textId="77777777" w:rsidR="004D63E1" w:rsidRDefault="004D63E1">
      <w:pPr>
        <w:jc w:val="left"/>
        <w:rPr>
          <w:rFonts w:ascii="Microsoft YaHei" w:eastAsia="Microsoft YaHei" w:hAnsi="Microsoft YaHei" w:cs="Microsoft YaHei"/>
          <w:color w:val="333333"/>
          <w:sz w:val="22"/>
        </w:rPr>
      </w:pPr>
    </w:p>
    <w:p w14:paraId="50CB8E82" w14:textId="77777777" w:rsidR="004D63E1" w:rsidRDefault="001F21D8">
      <w:pPr>
        <w:pStyle w:val="3"/>
        <w:numPr>
          <w:ilvl w:val="0"/>
          <w:numId w:val="12"/>
        </w:numPr>
        <w:ind w:left="616" w:hanging="616"/>
        <w:rPr>
          <w:rFonts w:ascii="Microsoft YaHei" w:eastAsia="Microsoft YaHei" w:hAnsi="Microsoft YaHei" w:cs="Microsoft YaHei"/>
        </w:rPr>
      </w:pPr>
      <w:bookmarkStart w:id="176" w:name="_heading=h.upr4oie6mqb1" w:colFirst="0" w:colLast="0"/>
      <w:bookmarkEnd w:id="176"/>
      <w:r>
        <w:rPr>
          <w:rFonts w:ascii="Microsoft YaHei" w:eastAsia="Microsoft YaHei" w:hAnsi="Microsoft YaHei" w:cs="Microsoft YaHei"/>
        </w:rPr>
        <w:t>RISC-V</w:t>
      </w:r>
      <w:r>
        <w:rPr>
          <w:rFonts w:ascii="Microsoft YaHei" w:eastAsia="Microsoft YaHei" w:hAnsi="Microsoft YaHei" w:cs="Microsoft YaHei"/>
        </w:rPr>
        <w:t>の結果を受けて、オープンソース・ハードウェアがますます熱を帯びる</w:t>
      </w:r>
    </w:p>
    <w:p w14:paraId="2C26FB1A" w14:textId="77777777" w:rsidR="004D63E1" w:rsidRDefault="001F21D8">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6E7BE12B" w14:textId="77777777" w:rsidR="004D63E1" w:rsidRDefault="001F21D8">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カスタムハードウェアの需要が増加し、より多くのスタートアップ企業が、高度に適した</w:t>
      </w:r>
      <w:r>
        <w:rPr>
          <w:rFonts w:ascii="Microsoft YaHei" w:eastAsia="Microsoft YaHei" w:hAnsi="Microsoft YaHei" w:cs="Microsoft YaHei"/>
          <w:color w:val="494949"/>
          <w:sz w:val="22"/>
        </w:rPr>
        <w:t>AI/ML</w:t>
      </w:r>
      <w:r>
        <w:rPr>
          <w:rFonts w:ascii="Microsoft YaHei" w:eastAsia="Microsoft YaHei" w:hAnsi="Microsoft YaHei" w:cs="Microsoft YaHei"/>
          <w:color w:val="494949"/>
          <w:sz w:val="22"/>
        </w:rPr>
        <w:t>アルゴリズムを構築するためのアクセラレータやソリューションを探し始めていることから、オープンソースハードウェアは熱を帯び続けています。また、</w:t>
      </w:r>
      <w:r>
        <w:rPr>
          <w:rFonts w:ascii="Microsoft YaHei" w:eastAsia="Microsoft YaHei" w:hAnsi="Microsoft YaHei" w:cs="Microsoft YaHei"/>
          <w:color w:val="494949"/>
          <w:sz w:val="22"/>
        </w:rPr>
        <w:t>RISC-V</w:t>
      </w:r>
      <w:r>
        <w:rPr>
          <w:rFonts w:ascii="Microsoft YaHei" w:eastAsia="Microsoft YaHei" w:hAnsi="Microsoft YaHei" w:cs="Microsoft YaHei"/>
          <w:color w:val="494949"/>
          <w:sz w:val="22"/>
        </w:rPr>
        <w:t>プロセッサ</w:t>
      </w:r>
      <w:r>
        <w:rPr>
          <w:rFonts w:ascii="Microsoft YaHei" w:eastAsia="Microsoft YaHei" w:hAnsi="Microsoft YaHei" w:cs="Microsoft YaHei"/>
          <w:color w:val="494949"/>
          <w:sz w:val="22"/>
        </w:rPr>
        <w:lastRenderedPageBreak/>
        <w:t>ISA</w:t>
      </w:r>
      <w:r>
        <w:rPr>
          <w:rFonts w:ascii="Microsoft YaHei" w:eastAsia="Microsoft YaHei" w:hAnsi="Microsoft YaHei" w:cs="Microsoft YaHei"/>
          <w:color w:val="494949"/>
          <w:sz w:val="22"/>
        </w:rPr>
        <w:t>の登場により、オープンソースのハードウェアが現実のものとなりま</w:t>
      </w:r>
      <w:r>
        <w:rPr>
          <w:rFonts w:ascii="Microsoft YaHei" w:eastAsia="Microsoft YaHei" w:hAnsi="Microsoft YaHei" w:cs="Microsoft YaHei"/>
          <w:color w:val="494949"/>
          <w:sz w:val="22"/>
        </w:rPr>
        <w:t>した。それと同時に、中国では</w:t>
      </w:r>
      <w:r>
        <w:rPr>
          <w:rFonts w:ascii="Microsoft YaHei" w:eastAsia="Microsoft YaHei" w:hAnsi="Microsoft YaHei" w:cs="Microsoft YaHei"/>
          <w:color w:val="494949"/>
          <w:sz w:val="22"/>
        </w:rPr>
        <w:t>RISC-V</w:t>
      </w:r>
      <w:r>
        <w:rPr>
          <w:rFonts w:ascii="Microsoft YaHei" w:eastAsia="Microsoft YaHei" w:hAnsi="Microsoft YaHei" w:cs="Microsoft YaHei"/>
          <w:color w:val="494949"/>
          <w:sz w:val="22"/>
        </w:rPr>
        <w:t>への注目と投資が高まり、ますます優れた成果が出ています。</w:t>
      </w:r>
    </w:p>
    <w:p w14:paraId="217A2ED3" w14:textId="77777777" w:rsidR="004D63E1" w:rsidRDefault="004D63E1">
      <w:pPr>
        <w:spacing w:before="60" w:after="60"/>
        <w:jc w:val="left"/>
        <w:rPr>
          <w:rFonts w:ascii="Microsoft YaHei" w:eastAsia="Microsoft YaHei" w:hAnsi="Microsoft YaHei" w:cs="Microsoft YaHei"/>
          <w:color w:val="333333"/>
          <w:sz w:val="22"/>
        </w:rPr>
      </w:pPr>
    </w:p>
    <w:p w14:paraId="67632666" w14:textId="77777777" w:rsidR="004D63E1" w:rsidRDefault="004D63E1">
      <w:pPr>
        <w:pBdr>
          <w:bottom w:val="single" w:sz="8" w:space="1" w:color="000000"/>
          <w:between w:val="single" w:sz="8" w:space="1" w:color="000000"/>
        </w:pBdr>
        <w:spacing w:before="60" w:after="60"/>
        <w:jc w:val="left"/>
        <w:rPr>
          <w:rFonts w:ascii="Microsoft YaHei" w:eastAsia="Microsoft YaHei" w:hAnsi="Microsoft YaHei" w:cs="Microsoft YaHei"/>
          <w:color w:val="333333"/>
          <w:sz w:val="22"/>
        </w:rPr>
      </w:pPr>
    </w:p>
    <w:p w14:paraId="61C4F769" w14:textId="77777777" w:rsidR="004D63E1" w:rsidRDefault="001F21D8">
      <w:pPr>
        <w:pStyle w:val="2"/>
        <w:rPr>
          <w:rFonts w:ascii="Microsoft YaHei" w:eastAsia="Microsoft YaHei" w:hAnsi="Microsoft YaHei" w:cs="Microsoft YaHei"/>
        </w:rPr>
      </w:pPr>
      <w:bookmarkStart w:id="177" w:name="_heading=h.lhonqcymvwsn" w:colFirst="0" w:colLast="0"/>
      <w:bookmarkEnd w:id="177"/>
      <w:r>
        <w:rPr>
          <w:rFonts w:ascii="Microsoft YaHei" w:eastAsia="Microsoft YaHei" w:hAnsi="Microsoft YaHei" w:cs="Microsoft YaHei"/>
        </w:rPr>
        <w:t>フルテキスト</w:t>
      </w:r>
    </w:p>
    <w:p w14:paraId="5C54679C"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改訂者（蔡芳芳、庄表伟）</w:t>
      </w:r>
    </w:p>
    <w:p w14:paraId="2D17BE2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作者群（按照姓氏汉语拼音排序，不分先后）：　阿法兔、蔡芳芳、高原、耿航、郭雪、江炜婕、李圳虎、梁尧、刘天栋、王蓉、卫剑钒、薛亮、杨丽蕴、张俊霞、庄表伟</w:t>
      </w:r>
    </w:p>
    <w:p w14:paraId="02E719B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6D24DC1"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CFDE1D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2CF030D" w14:textId="77777777" w:rsidR="004D63E1" w:rsidRDefault="001F21D8">
      <w:pPr>
        <w:pStyle w:val="3"/>
        <w:numPr>
          <w:ilvl w:val="0"/>
          <w:numId w:val="25"/>
        </w:numPr>
        <w:ind w:left="616" w:hanging="616"/>
        <w:rPr>
          <w:rFonts w:ascii="Microsoft YaHei" w:eastAsia="Microsoft YaHei" w:hAnsi="Microsoft YaHei" w:cs="Microsoft YaHei"/>
        </w:rPr>
      </w:pPr>
      <w:bookmarkStart w:id="178" w:name="_heading=h.cwepfecooocc" w:colFirst="0" w:colLast="0"/>
      <w:bookmarkEnd w:id="178"/>
      <w:r>
        <w:rPr>
          <w:rFonts w:ascii="Microsoft YaHei" w:eastAsia="Microsoft YaHei" w:hAnsi="Microsoft YaHei" w:cs="Microsoft YaHei"/>
        </w:rPr>
        <w:t>各国のオープンソース政策は、オープンソースの世界の将来に大きな影響を与えるだろう</w:t>
      </w:r>
    </w:p>
    <w:p w14:paraId="4AB4D7DF" w14:textId="77777777" w:rsidR="004D63E1" w:rsidRDefault="001F21D8">
      <w:pPr>
        <w:pStyle w:val="4"/>
        <w:rPr>
          <w:rFonts w:ascii="Microsoft YaHei" w:eastAsia="Microsoft YaHei" w:hAnsi="Microsoft YaHei" w:cs="Microsoft YaHei"/>
        </w:rPr>
      </w:pPr>
      <w:bookmarkStart w:id="179" w:name="_heading=h.889b959okyqv" w:colFirst="0" w:colLast="0"/>
      <w:bookmarkEnd w:id="179"/>
      <w:r>
        <w:rPr>
          <w:rFonts w:ascii="Microsoft YaHei" w:eastAsia="Microsoft YaHei" w:hAnsi="Microsoft YaHei" w:cs="Microsoft YaHei"/>
        </w:rPr>
        <w:t>国内</w:t>
      </w:r>
      <w:r>
        <w:rPr>
          <w:rFonts w:ascii="Microsoft YaHei" w:eastAsia="Microsoft YaHei" w:hAnsi="Microsoft YaHei" w:cs="Microsoft YaHei"/>
        </w:rPr>
        <w:t xml:space="preserve"> </w:t>
      </w:r>
    </w:p>
    <w:p w14:paraId="16CA7129" w14:textId="77777777" w:rsidR="004D63E1" w:rsidRDefault="001F21D8">
      <w:pPr>
        <w:numPr>
          <w:ilvl w:val="0"/>
          <w:numId w:val="2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日、工業情報化省情報技術発展局は、「中華人民共和国国家経済社会発展第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ヵ年計画および</w:t>
      </w:r>
      <w:r>
        <w:rPr>
          <w:rFonts w:ascii="Microsoft YaHei" w:eastAsia="Microsoft YaHei" w:hAnsi="Microsoft YaHei" w:cs="Microsoft YaHei"/>
          <w:color w:val="333333"/>
          <w:sz w:val="22"/>
        </w:rPr>
        <w:t>2035</w:t>
      </w:r>
      <w:r>
        <w:rPr>
          <w:rFonts w:ascii="Microsoft YaHei" w:eastAsia="Microsoft YaHei" w:hAnsi="Microsoft YaHei" w:cs="Microsoft YaHei"/>
          <w:color w:val="333333"/>
          <w:sz w:val="22"/>
        </w:rPr>
        <w:t>年ビジョンの概要」に基づいて作成された</w:t>
      </w:r>
      <w:hyperlink r:id="rId145">
        <w:r>
          <w:rPr>
            <w:rFonts w:ascii="Microsoft YaHei" w:eastAsia="Microsoft YaHei" w:hAnsi="Microsoft YaHei" w:cs="Microsoft YaHei"/>
            <w:color w:val="1E6FFF"/>
            <w:sz w:val="22"/>
            <w:u w:val="single"/>
          </w:rPr>
          <w:t>「ソフトウェアおよび情報技術サービスの発展に関する第</w:t>
        </w:r>
        <w:r>
          <w:rPr>
            <w:rFonts w:ascii="Microsoft YaHei" w:eastAsia="Microsoft YaHei" w:hAnsi="Microsoft YaHei" w:cs="Microsoft YaHei"/>
            <w:color w:val="1E6FFF"/>
            <w:sz w:val="22"/>
            <w:u w:val="single"/>
          </w:rPr>
          <w:t>14</w:t>
        </w:r>
        <w:r>
          <w:rPr>
            <w:rFonts w:ascii="Microsoft YaHei" w:eastAsia="Microsoft YaHei" w:hAnsi="Microsoft YaHei" w:cs="Microsoft YaHei"/>
            <w:color w:val="1E6FFF"/>
            <w:sz w:val="22"/>
            <w:u w:val="single"/>
          </w:rPr>
          <w:t>次</w:t>
        </w:r>
        <w:r>
          <w:rPr>
            <w:rFonts w:ascii="Microsoft YaHei" w:eastAsia="Microsoft YaHei" w:hAnsi="Microsoft YaHei" w:cs="Microsoft YaHei"/>
            <w:color w:val="1E6FFF"/>
            <w:sz w:val="22"/>
            <w:u w:val="single"/>
          </w:rPr>
          <w:t>5</w:t>
        </w:r>
        <w:r>
          <w:rPr>
            <w:rFonts w:ascii="Microsoft YaHei" w:eastAsia="Microsoft YaHei" w:hAnsi="Microsoft YaHei" w:cs="Microsoft YaHei"/>
            <w:color w:val="1E6FFF"/>
            <w:sz w:val="22"/>
            <w:u w:val="single"/>
          </w:rPr>
          <w:t>ヵ年計画」</w:t>
        </w:r>
      </w:hyperlink>
      <w:r>
        <w:rPr>
          <w:rFonts w:ascii="Microsoft YaHei" w:eastAsia="Microsoft YaHei" w:hAnsi="Microsoft YaHei" w:cs="Microsoft YaHei"/>
          <w:color w:val="333333"/>
          <w:sz w:val="22"/>
        </w:rPr>
        <w:t>を発表しました。</w:t>
      </w:r>
    </w:p>
    <w:p w14:paraId="6F6401FE"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6AAD4DC7" w14:textId="77777777" w:rsidR="004D63E1" w:rsidRDefault="001F21D8">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オープン、イコール、コラボレーティブ、シェ</w:t>
      </w:r>
      <w:r>
        <w:rPr>
          <w:rFonts w:ascii="Microsoft YaHei" w:eastAsia="Microsoft YaHei" w:hAnsi="Microsoft YaHei" w:cs="Microsoft YaHei"/>
          <w:color w:val="333333"/>
          <w:sz w:val="22"/>
        </w:rPr>
        <w:t>アードのオープンソースモデルは、ソフトウェアの反復とアップグレードを加速し、産業と利用における共同イノベーションを促進し、産業エコシステムの完成を促進し、世界のソフトウェア技術と産業イノベーションの支配的なモデルになると述べられています。現在、オープンソースは、ソフトウェア開発シナリオのすべての範囲をカバーしている、情報技術革新の新世代の開発をリードし、新しいソフトウェア技術革新システムを構築している、世界のソフトウェア開発者の</w:t>
      </w:r>
      <w:r>
        <w:rPr>
          <w:rFonts w:ascii="Microsoft YaHei" w:eastAsia="Microsoft YaHei" w:hAnsi="Microsoft YaHei" w:cs="Microsoft YaHei"/>
          <w:color w:val="333333"/>
          <w:sz w:val="22"/>
        </w:rPr>
        <w:t>97</w:t>
      </w:r>
      <w:r>
        <w:rPr>
          <w:rFonts w:ascii="Microsoft YaHei" w:eastAsia="Microsoft YaHei" w:hAnsi="Microsoft YaHei" w:cs="Microsoft YaHei"/>
          <w:color w:val="333333"/>
          <w:sz w:val="22"/>
        </w:rPr>
        <w:t>％と企業の</w:t>
      </w:r>
      <w:r>
        <w:rPr>
          <w:rFonts w:ascii="Microsoft YaHei" w:eastAsia="Microsoft YaHei" w:hAnsi="Microsoft YaHei" w:cs="Microsoft YaHei"/>
          <w:color w:val="333333"/>
          <w:sz w:val="22"/>
        </w:rPr>
        <w:t>99</w:t>
      </w:r>
      <w:r>
        <w:rPr>
          <w:rFonts w:ascii="Microsoft YaHei" w:eastAsia="Microsoft YaHei" w:hAnsi="Microsoft YaHei" w:cs="Microsoft YaHei"/>
          <w:color w:val="333333"/>
          <w:sz w:val="22"/>
        </w:rPr>
        <w:t>％がオープンソースソフトウェアを使用して、基本的なソフト</w:t>
      </w:r>
      <w:r>
        <w:rPr>
          <w:rFonts w:ascii="Microsoft YaHei" w:eastAsia="Microsoft YaHei" w:hAnsi="Microsoft YaHei" w:cs="Microsoft YaHei"/>
          <w:color w:val="333333"/>
          <w:sz w:val="22"/>
        </w:rPr>
        <w:lastRenderedPageBreak/>
        <w:t>ウェア</w:t>
      </w:r>
      <w:r>
        <w:rPr>
          <w:rFonts w:ascii="Microsoft YaHei" w:eastAsia="Microsoft YaHei" w:hAnsi="Microsoft YaHei" w:cs="Microsoft YaHei"/>
          <w:color w:val="333333"/>
          <w:sz w:val="22"/>
        </w:rPr>
        <w:t>、産業用ソフトウェア、新興プラットフォームソフトウェアは、ほとんどのオープンソースに基づいて、オープンソースのソフトウェアは、ソフトウェア業界の革新の</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標準部品ライブラリ</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となっている。</w:t>
      </w:r>
    </w:p>
    <w:p w14:paraId="158DC9B3"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7B7F9BE9" w14:textId="77777777" w:rsidR="004D63E1" w:rsidRDefault="001F21D8">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開発目標については、エコシステムの構築が新たな発展を遂げることを指摘しています。エコシステム上の優位性と核心的競争力を持つ多くの基幹企業を育成し、</w:t>
      </w:r>
      <w:r>
        <w:rPr>
          <w:rFonts w:ascii="Microsoft YaHei" w:eastAsia="Microsoft YaHei" w:hAnsi="Microsoft YaHei" w:cs="Microsoft YaHei"/>
          <w:color w:val="333333"/>
          <w:sz w:val="22"/>
        </w:rPr>
        <w:t>2025</w:t>
      </w:r>
      <w:r>
        <w:rPr>
          <w:rFonts w:ascii="Microsoft YaHei" w:eastAsia="Microsoft YaHei" w:hAnsi="Microsoft YaHei" w:cs="Microsoft YaHei"/>
          <w:color w:val="333333"/>
          <w:sz w:val="22"/>
        </w:rPr>
        <w:t>年までに本業の売上高が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億の企業が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社以上、</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億の企業が</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社以上になる。国際的な影響力を持つ</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のオープンソースコミュニティを構築し、</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以上の高品</w:t>
      </w:r>
      <w:r>
        <w:rPr>
          <w:rFonts w:ascii="Microsoft YaHei" w:eastAsia="Microsoft YaHei" w:hAnsi="Microsoft YaHei" w:cs="Microsoft YaHei"/>
          <w:color w:val="333333"/>
          <w:sz w:val="22"/>
        </w:rPr>
        <w:t>質なオープンソースプロジェクトを育成する。中国の有名なソフトウェアパーク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社を高いレベルで構築する。ソフトウェア市場に基づく価格メカニズムのさらなる改善、国内に専門的で模範的なソフトウェア研究所を多数設立すること。国際的な交流と協力を深める。</w:t>
      </w:r>
    </w:p>
    <w:p w14:paraId="698D2936"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6772E849" w14:textId="77777777" w:rsidR="004D63E1" w:rsidRDefault="001F21D8">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主な課題としては、国内のオープンソース・エコシステムの繁栄に努めること。国内オープンソース組織を積極的に発展させ、オープンソースソフトウェアのガバナンスルールを改善し、オープンソースソフトウェア文化を普及させる。オープンソースコードのホスティングプラットフォームな</w:t>
      </w:r>
      <w:r>
        <w:rPr>
          <w:rFonts w:ascii="Microsoft YaHei" w:eastAsia="Microsoft YaHei" w:hAnsi="Microsoft YaHei" w:cs="Microsoft YaHei"/>
          <w:color w:val="333333"/>
          <w:sz w:val="22"/>
        </w:rPr>
        <w:t>どのインフラ構築を加速する。重点分野のオープンソースプロジェクトを展開し、オープンソースコミュニティを構築し、オープンソースの優秀な人材を集め、オープンソースソフトウェアのエコシステムを構築する。国際的なオープンソース組織との交流・協力を強化し、グローバルなオープンソースシステムにおける国内企業の影響力を高める。</w:t>
      </w:r>
    </w:p>
    <w:p w14:paraId="3E463966" w14:textId="77777777" w:rsidR="004D63E1" w:rsidRDefault="001F21D8">
      <w:pPr>
        <w:pStyle w:val="4"/>
        <w:rPr>
          <w:rFonts w:ascii="Microsoft YaHei" w:eastAsia="Microsoft YaHei" w:hAnsi="Microsoft YaHei" w:cs="Microsoft YaHei"/>
        </w:rPr>
      </w:pPr>
      <w:bookmarkStart w:id="180" w:name="_heading=h.wmkc5shms3rn" w:colFirst="0" w:colLast="0"/>
      <w:bookmarkEnd w:id="180"/>
      <w:r>
        <w:rPr>
          <w:rFonts w:ascii="Microsoft YaHei" w:eastAsia="Microsoft YaHei" w:hAnsi="Microsoft YaHei" w:cs="Microsoft YaHei"/>
        </w:rPr>
        <w:t>ヨーロッパ</w:t>
      </w:r>
    </w:p>
    <w:p w14:paraId="2714C1B7" w14:textId="77777777" w:rsidR="004D63E1" w:rsidRDefault="001F21D8">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月、欧州委員会（</w:t>
      </w:r>
      <w:r>
        <w:rPr>
          <w:rFonts w:ascii="Microsoft YaHei" w:eastAsia="Microsoft YaHei" w:hAnsi="Microsoft YaHei" w:cs="Microsoft YaHei"/>
          <w:color w:val="333333"/>
          <w:sz w:val="22"/>
        </w:rPr>
        <w:t>European Commission</w:t>
      </w:r>
      <w:r>
        <w:rPr>
          <w:rFonts w:ascii="Microsoft YaHei" w:eastAsia="Microsoft YaHei" w:hAnsi="Microsoft YaHei" w:cs="Microsoft YaHei"/>
          <w:color w:val="333333"/>
          <w:sz w:val="22"/>
        </w:rPr>
        <w:t>）は</w:t>
      </w:r>
      <w:hyperlink r:id="rId146">
        <w:r>
          <w:rPr>
            <w:rFonts w:ascii="Microsoft YaHei" w:eastAsia="Microsoft YaHei" w:hAnsi="Microsoft YaHei" w:cs="Microsoft YaHei"/>
            <w:color w:val="1E6FFF"/>
            <w:sz w:val="22"/>
            <w:u w:val="single"/>
          </w:rPr>
          <w:t>「</w:t>
        </w:r>
        <w:r>
          <w:rPr>
            <w:rFonts w:ascii="Microsoft YaHei" w:eastAsia="Microsoft YaHei" w:hAnsi="Microsoft YaHei" w:cs="Microsoft YaHei"/>
            <w:color w:val="1E6FFF"/>
            <w:sz w:val="22"/>
            <w:u w:val="single"/>
          </w:rPr>
          <w:t>Study on the impact of open source software and hardware on technological independence, competitiveness and innovation in the EU</w:t>
        </w:r>
      </w:hyperlink>
      <w:r>
        <w:rPr>
          <w:rFonts w:ascii="Microsoft YaHei" w:eastAsia="Microsoft YaHei" w:hAnsi="Microsoft YaHei" w:cs="Microsoft YaHei"/>
          <w:color w:val="333333"/>
          <w:sz w:val="22"/>
        </w:rPr>
        <w:t xml:space="preserve"> econo</w:t>
      </w:r>
      <w:r>
        <w:rPr>
          <w:rFonts w:ascii="Microsoft YaHei" w:eastAsia="Microsoft YaHei" w:hAnsi="Microsoft YaHei" w:cs="Microsoft YaHei"/>
          <w:color w:val="333333"/>
          <w:sz w:val="22"/>
        </w:rPr>
        <w:t>my</w:t>
      </w:r>
      <w:r>
        <w:rPr>
          <w:rFonts w:ascii="Microsoft YaHei" w:eastAsia="Microsoft YaHei" w:hAnsi="Microsoft YaHei" w:cs="Microsoft YaHei"/>
          <w:color w:val="333333"/>
          <w:sz w:val="22"/>
        </w:rPr>
        <w:t>」と題した報告書を発表しました。この報告書は、オープンソースソフトウェア（</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）とオープンソースハードウェア（</w:t>
      </w:r>
      <w:r>
        <w:rPr>
          <w:rFonts w:ascii="Microsoft YaHei" w:eastAsia="Microsoft YaHei" w:hAnsi="Microsoft YaHei" w:cs="Microsoft YaHei"/>
          <w:color w:val="333333"/>
          <w:sz w:val="22"/>
        </w:rPr>
        <w:t>OSH</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EU</w:t>
      </w:r>
      <w:r>
        <w:rPr>
          <w:rFonts w:ascii="Microsoft YaHei" w:eastAsia="Microsoft YaHei" w:hAnsi="Microsoft YaHei" w:cs="Microsoft YaHei"/>
          <w:color w:val="333333"/>
          <w:sz w:val="22"/>
        </w:rPr>
        <w:t>経済に与える影響を様々な観点から調査することを目的としており、</w:t>
      </w:r>
      <w:r>
        <w:rPr>
          <w:rFonts w:ascii="Microsoft YaHei" w:eastAsia="Microsoft YaHei" w:hAnsi="Microsoft YaHei" w:cs="Microsoft YaHei"/>
          <w:color w:val="333333"/>
          <w:sz w:val="22"/>
        </w:rPr>
        <w:lastRenderedPageBreak/>
        <w:t>オープンソースソフトウェアとハードウェアの現在の商業利用、コスト、利益に関するデータを提供しています。また、</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の利用による</w:t>
      </w:r>
      <w:r>
        <w:rPr>
          <w:rFonts w:ascii="Microsoft YaHei" w:eastAsia="Microsoft YaHei" w:hAnsi="Microsoft YaHei" w:cs="Microsoft YaHei"/>
          <w:color w:val="333333"/>
          <w:sz w:val="22"/>
        </w:rPr>
        <w:t>EU</w:t>
      </w:r>
      <w:r>
        <w:rPr>
          <w:rFonts w:ascii="Microsoft YaHei" w:eastAsia="Microsoft YaHei" w:hAnsi="Microsoft YaHei" w:cs="Microsoft YaHei"/>
          <w:color w:val="333333"/>
          <w:sz w:val="22"/>
        </w:rPr>
        <w:t>の経済成長、競争力、雇用創出の可能性を評価しています。</w:t>
      </w:r>
    </w:p>
    <w:p w14:paraId="62586424" w14:textId="77777777" w:rsidR="004D63E1" w:rsidRDefault="001F21D8">
      <w:pPr>
        <w:spacing w:before="60" w:after="60" w:line="312" w:lineRule="auto"/>
        <w:ind w:left="336"/>
        <w:jc w:val="left"/>
        <w:rPr>
          <w:rFonts w:ascii="Microsoft YaHei" w:eastAsia="Microsoft YaHei" w:hAnsi="Microsoft YaHei" w:cs="Microsoft YaHei"/>
          <w:color w:val="333333"/>
          <w:sz w:val="22"/>
        </w:rPr>
      </w:pPr>
      <w:hyperlink r:id="rId147">
        <w:r>
          <w:rPr>
            <w:rFonts w:ascii="Microsoft YaHei" w:eastAsia="Microsoft YaHei" w:hAnsi="Microsoft YaHei" w:cs="Microsoft YaHei"/>
            <w:color w:val="1E6FFF"/>
            <w:sz w:val="22"/>
            <w:u w:val="single"/>
          </w:rPr>
          <w:t>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12</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8</w:t>
        </w:r>
        <w:r>
          <w:rPr>
            <w:rFonts w:ascii="Microsoft YaHei" w:eastAsia="Microsoft YaHei" w:hAnsi="Microsoft YaHei" w:cs="Microsoft YaHei"/>
            <w:color w:val="1E6FFF"/>
            <w:sz w:val="22"/>
            <w:u w:val="single"/>
          </w:rPr>
          <w:t>日、欧州委員会は、オープンソースソフトウェアをオープンソースライセンスの下で配布できるようにするため、オープンソースソフトウェアに関する新しいルールを採用することを発表し</w:t>
        </w:r>
      </w:hyperlink>
      <w:r>
        <w:rPr>
          <w:rFonts w:ascii="Microsoft YaHei" w:eastAsia="Microsoft YaHei" w:hAnsi="Microsoft YaHei" w:cs="Microsoft YaHei"/>
          <w:color w:val="333333"/>
          <w:sz w:val="22"/>
        </w:rPr>
        <w:t>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この規則では、ソフトウェアソリューションは、人々や企業、その他の社会公共サービスに潜在的な利益をもたらすものであれば、一般に公開してもよいとしています。</w:t>
      </w:r>
    </w:p>
    <w:p w14:paraId="7406B109" w14:textId="77777777" w:rsidR="004D63E1" w:rsidRDefault="001F21D8">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新しい規則では、欧州委員会は、国民、企業、その他の公共サービスに潜在的な利益をもたらす場合、そのソフトウェアソリューションを一般に公開することができるように</w:t>
      </w:r>
      <w:r>
        <w:rPr>
          <w:rFonts w:ascii="Microsoft YaHei" w:eastAsia="Microsoft YaHei" w:hAnsi="Microsoft YaHei" w:cs="Microsoft YaHei"/>
          <w:color w:val="333333"/>
          <w:sz w:val="22"/>
        </w:rPr>
        <w:t>なることが指摘されています。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新しい規則によると、欧州委員会は、企業、新興企業、革新者、公共サービスおよびその他の利害関係者のために、そのソフトウェアソリューションをオープンソース化することで、それを実現します。また、この決定により、イノベーションが促進されます。</w:t>
      </w:r>
    </w:p>
    <w:p w14:paraId="3FC29F0E"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285CAE6F"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069CA3B5" w14:textId="77777777" w:rsidR="004D63E1" w:rsidRDefault="001F21D8">
      <w:pPr>
        <w:pStyle w:val="3"/>
        <w:numPr>
          <w:ilvl w:val="0"/>
          <w:numId w:val="25"/>
        </w:numPr>
        <w:ind w:left="616" w:hanging="616"/>
        <w:rPr>
          <w:rFonts w:ascii="Microsoft YaHei" w:eastAsia="Microsoft YaHei" w:hAnsi="Microsoft YaHei" w:cs="Microsoft YaHei"/>
        </w:rPr>
      </w:pPr>
      <w:bookmarkStart w:id="181" w:name="_heading=h.3btmdizf7w45" w:colFirst="0" w:colLast="0"/>
      <w:bookmarkEnd w:id="181"/>
      <w:r>
        <w:rPr>
          <w:rFonts w:ascii="Microsoft YaHei" w:eastAsia="Microsoft YaHei" w:hAnsi="Microsoft YaHei" w:cs="Microsoft YaHei"/>
        </w:rPr>
        <w:t>オープンソース・リーガルコンプライアンスの動向：認知度は高まるが道のりは長い</w:t>
      </w:r>
    </w:p>
    <w:p w14:paraId="4240FFE4" w14:textId="77777777" w:rsidR="004D63E1" w:rsidRDefault="001F21D8">
      <w:pPr>
        <w:pStyle w:val="4"/>
        <w:rPr>
          <w:rFonts w:ascii="Microsoft YaHei" w:eastAsia="Microsoft YaHei" w:hAnsi="Microsoft YaHei" w:cs="Microsoft YaHei"/>
        </w:rPr>
      </w:pPr>
      <w:bookmarkStart w:id="182" w:name="_heading=h.npygcnf7fys" w:colFirst="0" w:colLast="0"/>
      <w:bookmarkEnd w:id="182"/>
      <w:r>
        <w:rPr>
          <w:rFonts w:ascii="Microsoft YaHei" w:eastAsia="Microsoft YaHei" w:hAnsi="Microsoft YaHei" w:cs="Microsoft YaHei"/>
        </w:rPr>
        <w:t>国内</w:t>
      </w:r>
    </w:p>
    <w:p w14:paraId="52A59CF4"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オープンソース知的財産と法制度の改善</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は、「第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ヵ年計画」と「</w:t>
      </w:r>
      <w:r>
        <w:rPr>
          <w:rFonts w:ascii="Microsoft YaHei" w:eastAsia="Microsoft YaHei" w:hAnsi="Microsoft YaHei" w:cs="Microsoft YaHei"/>
          <w:color w:val="333333"/>
          <w:sz w:val="22"/>
        </w:rPr>
        <w:t>2035</w:t>
      </w:r>
      <w:r>
        <w:rPr>
          <w:rFonts w:ascii="Microsoft YaHei" w:eastAsia="Microsoft YaHei" w:hAnsi="Microsoft YaHei" w:cs="Microsoft YaHei"/>
          <w:color w:val="333333"/>
          <w:sz w:val="22"/>
        </w:rPr>
        <w:t>年ビジョン」、「強い知的財産国家建設のための要綱（</w:t>
      </w:r>
      <w:r>
        <w:rPr>
          <w:rFonts w:ascii="Microsoft YaHei" w:eastAsia="Microsoft YaHei" w:hAnsi="Microsoft YaHei" w:cs="Microsoft YaHei"/>
          <w:color w:val="333333"/>
          <w:sz w:val="22"/>
        </w:rPr>
        <w:t>2021-2035</w:t>
      </w:r>
      <w:r>
        <w:rPr>
          <w:rFonts w:ascii="Microsoft YaHei" w:eastAsia="Microsoft YaHei" w:hAnsi="Microsoft YaHei" w:cs="Microsoft YaHei"/>
          <w:color w:val="333333"/>
          <w:sz w:val="22"/>
        </w:rPr>
        <w:t>）」に書き</w:t>
      </w:r>
      <w:r>
        <w:rPr>
          <w:rFonts w:ascii="Microsoft YaHei" w:eastAsia="Microsoft YaHei" w:hAnsi="Microsoft YaHei" w:cs="Microsoft YaHei"/>
          <w:color w:val="333333"/>
          <w:sz w:val="22"/>
        </w:rPr>
        <w:t>込まれており</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ヵ年計画における国家知的財産権保護・活用計画</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などの国の政策文書を紹介しています。</w:t>
      </w:r>
    </w:p>
    <w:p w14:paraId="36830F4A"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浙江省は、国内初の「オープンソースコミュニティ知的財産管理規則ガイドライン（試行実施用）」を発表しました。管理原則、管理プラットフォーム、コミュニティの構成、制約メカニズム、共同研究開発、ソフトウェア管理、特許管理、商標管理、リスク管理</w:t>
      </w:r>
      <w:r>
        <w:rPr>
          <w:rFonts w:ascii="Microsoft YaHei" w:eastAsia="Microsoft YaHei" w:hAnsi="Microsoft YaHei" w:cs="Microsoft YaHei"/>
          <w:color w:val="333333"/>
          <w:sz w:val="22"/>
        </w:rPr>
        <w:lastRenderedPageBreak/>
        <w:t>など</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項目で構成されており、適法・合法、イノベーション主導、アプリケーション主導、開発優先、データセキュリティなどの管理原則が提案されている。</w:t>
      </w:r>
    </w:p>
    <w:p w14:paraId="5CEE4AC5" w14:textId="77777777" w:rsidR="004D63E1" w:rsidRDefault="001F21D8">
      <w:pPr>
        <w:numPr>
          <w:ilvl w:val="0"/>
          <w:numId w:val="2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深圳中級法院は、</w:t>
      </w:r>
      <w:r>
        <w:rPr>
          <w:rFonts w:ascii="Microsoft YaHei" w:eastAsia="Microsoft YaHei" w:hAnsi="Microsoft YaHei" w:cs="Microsoft YaHei"/>
          <w:color w:val="333333"/>
          <w:sz w:val="22"/>
        </w:rPr>
        <w:t>GP</w:t>
      </w:r>
      <w:r>
        <w:rPr>
          <w:rFonts w:ascii="Microsoft YaHei" w:eastAsia="Microsoft YaHei" w:hAnsi="Microsoft YaHei" w:cs="Microsoft YaHei"/>
          <w:color w:val="333333"/>
          <w:sz w:val="22"/>
        </w:rPr>
        <w:t>L-3.0</w:t>
      </w:r>
      <w:r>
        <w:rPr>
          <w:rFonts w:ascii="Microsoft YaHei" w:eastAsia="Microsoft YaHei" w:hAnsi="Microsoft YaHei" w:cs="Microsoft YaHei"/>
          <w:color w:val="333333"/>
          <w:sz w:val="22"/>
        </w:rPr>
        <w:t>合意の法的性質を明らかにした中国初のケースとして、</w:t>
      </w:r>
      <w:r>
        <w:rPr>
          <w:rFonts w:ascii="Microsoft YaHei" w:eastAsia="Microsoft YaHei" w:hAnsi="Microsoft YaHei" w:cs="Microsoft YaHei"/>
          <w:color w:val="333333"/>
          <w:sz w:val="22"/>
        </w:rPr>
        <w:t>GPL3.0</w:t>
      </w:r>
      <w:r>
        <w:rPr>
          <w:rFonts w:ascii="Microsoft YaHei" w:eastAsia="Microsoft YaHei" w:hAnsi="Microsoft YaHei" w:cs="Microsoft YaHei"/>
          <w:color w:val="333333"/>
          <w:sz w:val="22"/>
        </w:rPr>
        <w:t>合意は契約的性質を有する民事法律行為であり、ライセンサーとユーザーの間の著作権合意とみなすことができ、中国の契約法の調整範囲に入るとの判決を下した。</w:t>
      </w:r>
    </w:p>
    <w:p w14:paraId="3CB74CF2" w14:textId="77777777" w:rsidR="004D63E1" w:rsidRDefault="001F21D8">
      <w:pPr>
        <w:numPr>
          <w:ilvl w:val="0"/>
          <w:numId w:val="2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Elastic License 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ELv2</w:t>
      </w:r>
      <w:r>
        <w:rPr>
          <w:rFonts w:ascii="Microsoft YaHei" w:eastAsia="Microsoft YaHei" w:hAnsi="Microsoft YaHei" w:cs="Microsoft YaHei"/>
          <w:color w:val="333333"/>
          <w:sz w:val="22"/>
        </w:rPr>
        <w:t>）は、ソースコードの可視性を満たしているものの、</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のオープンソースの定義を満たしておらず、</w:t>
      </w:r>
      <w:r>
        <w:rPr>
          <w:rFonts w:ascii="Microsoft YaHei" w:eastAsia="Microsoft YaHei" w:hAnsi="Microsoft YaHei" w:cs="Microsoft YaHei"/>
          <w:color w:val="333333"/>
          <w:sz w:val="22"/>
        </w:rPr>
        <w:t>ELv2</w:t>
      </w:r>
      <w:r>
        <w:rPr>
          <w:rFonts w:ascii="Microsoft YaHei" w:eastAsia="Microsoft YaHei" w:hAnsi="Microsoft YaHei" w:cs="Microsoft YaHei"/>
          <w:color w:val="333333"/>
          <w:sz w:val="22"/>
        </w:rPr>
        <w:t>を採用している</w:t>
      </w:r>
      <w:r>
        <w:rPr>
          <w:rFonts w:ascii="Microsoft YaHei" w:eastAsia="Microsoft YaHei" w:hAnsi="Microsoft YaHei" w:cs="Microsoft YaHei"/>
          <w:color w:val="333333"/>
          <w:sz w:val="22"/>
        </w:rPr>
        <w:t>StarRocks</w:t>
      </w:r>
      <w:r>
        <w:rPr>
          <w:rFonts w:ascii="Microsoft YaHei" w:eastAsia="Microsoft YaHei" w:hAnsi="Microsoft YaHei" w:cs="Microsoft YaHei"/>
          <w:color w:val="333333"/>
          <w:sz w:val="22"/>
        </w:rPr>
        <w:t>は、オープンソースを謳っていることで業界から批判を浴びています。</w:t>
      </w:r>
    </w:p>
    <w:p w14:paraId="5F0FB089" w14:textId="77777777" w:rsidR="004D63E1" w:rsidRDefault="001F21D8">
      <w:pPr>
        <w:numPr>
          <w:ilvl w:val="0"/>
          <w:numId w:val="2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ある外国人開発者が、深圳の携帯電話会社</w:t>
      </w:r>
      <w:r>
        <w:rPr>
          <w:rFonts w:ascii="Microsoft YaHei" w:eastAsia="Microsoft YaHei" w:hAnsi="Microsoft YaHei" w:cs="Microsoft YaHei"/>
          <w:color w:val="333333"/>
          <w:sz w:val="22"/>
        </w:rPr>
        <w:t>UM</w:t>
      </w:r>
      <w:r>
        <w:rPr>
          <w:rFonts w:ascii="Microsoft YaHei" w:eastAsia="Microsoft YaHei" w:hAnsi="Microsoft YaHei" w:cs="Microsoft YaHei"/>
          <w:color w:val="333333"/>
          <w:sz w:val="22"/>
        </w:rPr>
        <w:t>IDIGI</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GPL-2.0</w:t>
      </w:r>
      <w:r>
        <w:rPr>
          <w:rFonts w:ascii="Microsoft YaHei" w:eastAsia="Microsoft YaHei" w:hAnsi="Microsoft YaHei" w:cs="Microsoft YaHei"/>
          <w:color w:val="333333"/>
          <w:sz w:val="22"/>
        </w:rPr>
        <w:t>に準拠した携帯電話用</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カーネルのソースコードを公開していないとネット上で訴えたところ、深圳在住の著名</w:t>
      </w:r>
      <w:r>
        <w:rPr>
          <w:rFonts w:ascii="Microsoft YaHei" w:eastAsia="Microsoft YaHei" w:hAnsi="Microsoft YaHei" w:cs="Microsoft YaHei"/>
          <w:color w:val="333333"/>
          <w:sz w:val="22"/>
        </w:rPr>
        <w:t>YouTuber</w:t>
      </w:r>
      <w:r>
        <w:rPr>
          <w:rFonts w:ascii="Microsoft YaHei" w:eastAsia="Microsoft YaHei" w:hAnsi="Microsoft YaHei" w:cs="Microsoft YaHei"/>
          <w:color w:val="333333"/>
          <w:sz w:val="22"/>
        </w:rPr>
        <w:t>であるセクシーサイボーグ様こと</w:t>
      </w:r>
      <w:r>
        <w:rPr>
          <w:rFonts w:ascii="Microsoft YaHei" w:eastAsia="Microsoft YaHei" w:hAnsi="Microsoft YaHei" w:cs="Microsoft YaHei"/>
          <w:color w:val="333333"/>
          <w:sz w:val="22"/>
        </w:rPr>
        <w:t>Naomi Wu</w:t>
      </w:r>
      <w:r>
        <w:rPr>
          <w:rFonts w:ascii="Microsoft YaHei" w:eastAsia="Microsoft YaHei" w:hAnsi="Microsoft YaHei" w:cs="Microsoft YaHei"/>
          <w:color w:val="333333"/>
          <w:sz w:val="22"/>
        </w:rPr>
        <w:t>氏は、開発者がソースコードを要求するために携帯電話会社を訪問するのを手伝い、その様子を自撮りした動画をネットに投稿して話題になりました。その後、同社は公式サイトのフォーラムや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でソースコードを提供し、外国人開発者は感謝の意を表し、紛争は解決しました。</w:t>
      </w:r>
    </w:p>
    <w:p w14:paraId="77F462B0" w14:textId="77777777" w:rsidR="004D63E1" w:rsidRDefault="001F21D8">
      <w:pPr>
        <w:pStyle w:val="4"/>
        <w:rPr>
          <w:rFonts w:ascii="Microsoft YaHei" w:eastAsia="Microsoft YaHei" w:hAnsi="Microsoft YaHei" w:cs="Microsoft YaHei"/>
        </w:rPr>
      </w:pPr>
      <w:bookmarkStart w:id="183" w:name="_heading=h.y87mykz0ms1" w:colFirst="0" w:colLast="0"/>
      <w:bookmarkEnd w:id="183"/>
      <w:r>
        <w:rPr>
          <w:rFonts w:ascii="Microsoft YaHei" w:eastAsia="Microsoft YaHei" w:hAnsi="Microsoft YaHei" w:cs="Microsoft YaHei"/>
        </w:rPr>
        <w:t>海外</w:t>
      </w:r>
    </w:p>
    <w:p w14:paraId="757B01DB" w14:textId="77777777" w:rsidR="004D63E1" w:rsidRDefault="001F21D8">
      <w:pPr>
        <w:numPr>
          <w:ilvl w:val="0"/>
          <w:numId w:val="11"/>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近年、クラウドベンダーは、オープンソースソフトウェアを</w:t>
      </w:r>
      <w:r>
        <w:rPr>
          <w:rFonts w:ascii="Microsoft YaHei" w:eastAsia="Microsoft YaHei" w:hAnsi="Microsoft YaHei" w:cs="Microsoft YaHei"/>
          <w:color w:val="333333"/>
          <w:sz w:val="22"/>
        </w:rPr>
        <w:t>自社のクラウドサービスに統合して、全体的なクラウドサービスソリューションを顧客に提供しており、利害のバランスが新たに試されています。クラウドサービスプロバイダーをボイコットすることを意図して、</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などのライセンスを取得し、コミュニティで大きな議論を巻き起こしました。</w:t>
      </w:r>
      <w:r>
        <w:rPr>
          <w:rFonts w:ascii="Microsoft YaHei" w:eastAsia="Microsoft YaHei" w:hAnsi="Microsoft YaHei" w:cs="Microsoft YaHei"/>
          <w:color w:val="333333"/>
          <w:sz w:val="22"/>
        </w:rPr>
        <w:t xml:space="preserve"> SSPL</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が開発したライセンスで、「プログラムの機能や修正版をサービスとして第三者に提供する場合は、サービスのソースコードを無料で公開しなければならない」という条項があり、</w:t>
      </w:r>
      <w:r>
        <w:rPr>
          <w:rFonts w:ascii="Microsoft YaHei" w:eastAsia="Microsoft YaHei" w:hAnsi="Microsoft YaHei" w:cs="Microsoft YaHei"/>
          <w:color w:val="333333"/>
          <w:sz w:val="22"/>
        </w:rPr>
        <w:t>Elastic Lic</w:t>
      </w:r>
      <w:r>
        <w:rPr>
          <w:rFonts w:ascii="Microsoft YaHei" w:eastAsia="Microsoft YaHei" w:hAnsi="Microsoft YaHei" w:cs="Microsoft YaHei"/>
          <w:color w:val="333333"/>
          <w:sz w:val="22"/>
        </w:rPr>
        <w:t>ense</w:t>
      </w:r>
      <w:r>
        <w:rPr>
          <w:rFonts w:ascii="Microsoft YaHei" w:eastAsia="Microsoft YaHei" w:hAnsi="Microsoft YaHei" w:cs="Microsoft YaHei"/>
          <w:color w:val="333333"/>
          <w:sz w:val="22"/>
        </w:rPr>
        <w:t>では「製品を以下のように使用する場合には商用ライセンスが必要」となっています。</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は「製品が</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として使用される場合は商用ライセンス」が必要で、どちらも</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認証を受けていません。</w:t>
      </w:r>
    </w:p>
    <w:p w14:paraId="0B031B95" w14:textId="77777777" w:rsidR="004D63E1" w:rsidRDefault="001F21D8">
      <w:pPr>
        <w:numPr>
          <w:ilvl w:val="0"/>
          <w:numId w:val="11"/>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年以上にわたる訴訟の末、米国最高裁判所は、オラクル社対グーグル社の訴訟におい</w:t>
      </w:r>
      <w:r>
        <w:rPr>
          <w:rFonts w:ascii="Microsoft YaHei" w:eastAsia="Microsoft YaHei" w:hAnsi="Microsoft YaHei" w:cs="Microsoft YaHei"/>
          <w:color w:val="333333"/>
          <w:sz w:val="22"/>
        </w:rPr>
        <w:lastRenderedPageBreak/>
        <w:t>て、連邦巡回控訴裁判所の判決を覆し、グーグル社のモバイルオペレーティングシステム「アンドロイド」がオラクル社の</w:t>
      </w:r>
      <w:r>
        <w:rPr>
          <w:rFonts w:ascii="Microsoft YaHei" w:eastAsia="Microsoft YaHei" w:hAnsi="Microsoft YaHei" w:cs="Microsoft YaHei"/>
          <w:color w:val="333333"/>
          <w:sz w:val="22"/>
        </w:rPr>
        <w:t>Java API</w:t>
      </w:r>
      <w:r>
        <w:rPr>
          <w:rFonts w:ascii="Microsoft YaHei" w:eastAsia="Microsoft YaHei" w:hAnsi="Microsoft YaHei" w:cs="Microsoft YaHei"/>
          <w:color w:val="333333"/>
          <w:sz w:val="22"/>
        </w:rPr>
        <w:t>ソースコードを使用することは、「フェアユース」であり、著作権侵害には当たらないとの判決を下しました。</w:t>
      </w:r>
    </w:p>
    <w:p w14:paraId="1145E1B2" w14:textId="77777777" w:rsidR="004D63E1" w:rsidRDefault="001F21D8">
      <w:pPr>
        <w:pStyle w:val="3"/>
        <w:numPr>
          <w:ilvl w:val="0"/>
          <w:numId w:val="25"/>
        </w:numPr>
        <w:ind w:left="616" w:hanging="616"/>
        <w:rPr>
          <w:rFonts w:ascii="Microsoft YaHei" w:eastAsia="Microsoft YaHei" w:hAnsi="Microsoft YaHei" w:cs="Microsoft YaHei"/>
        </w:rPr>
      </w:pPr>
      <w:bookmarkStart w:id="184" w:name="_heading=h.gbgx5to8knzl" w:colFirst="0" w:colLast="0"/>
      <w:bookmarkEnd w:id="184"/>
      <w:r>
        <w:rPr>
          <w:rFonts w:ascii="Microsoft YaHei" w:eastAsia="Microsoft YaHei" w:hAnsi="Microsoft YaHei" w:cs="Microsoft YaHei"/>
        </w:rPr>
        <w:t>オープンソースガバナンスの可視化</w:t>
      </w:r>
    </w:p>
    <w:p w14:paraId="40F036D7" w14:textId="77777777" w:rsidR="004D63E1" w:rsidRDefault="001F21D8">
      <w:pPr>
        <w:pStyle w:val="4"/>
        <w:numPr>
          <w:ilvl w:val="0"/>
          <w:numId w:val="10"/>
        </w:numPr>
        <w:ind w:left="384" w:hanging="384"/>
        <w:rPr>
          <w:rFonts w:ascii="Microsoft YaHei" w:eastAsia="Microsoft YaHei" w:hAnsi="Microsoft YaHei" w:cs="Microsoft YaHei"/>
        </w:rPr>
      </w:pPr>
      <w:bookmarkStart w:id="185" w:name="_heading=h.xznjr1cniqbn" w:colFirst="0" w:colLast="0"/>
      <w:bookmarkEnd w:id="185"/>
      <w:r>
        <w:rPr>
          <w:rFonts w:ascii="Microsoft YaHei" w:eastAsia="Microsoft YaHei" w:hAnsi="Microsoft YaHei" w:cs="Microsoft YaHei"/>
        </w:rPr>
        <w:t>オープンソースソフトウェアのサプライチェーンガバナンスの重要性が高まっている</w:t>
      </w:r>
    </w:p>
    <w:p w14:paraId="5A74B364"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国内企業も本格的に取り組み始め、オープンソースプログラムオフィス（</w:t>
      </w:r>
      <w:r>
        <w:rPr>
          <w:rFonts w:ascii="Microsoft YaHei" w:eastAsia="Microsoft YaHei" w:hAnsi="Microsoft YaHei" w:cs="Microsoft YaHei"/>
          <w:color w:val="333333"/>
          <w:sz w:val="22"/>
        </w:rPr>
        <w:t>OSPO</w:t>
      </w:r>
      <w:r>
        <w:rPr>
          <w:rFonts w:ascii="Microsoft YaHei" w:eastAsia="Microsoft YaHei" w:hAnsi="Microsoft YaHei" w:cs="Microsoft YaHei"/>
          <w:color w:val="333333"/>
          <w:sz w:val="22"/>
        </w:rPr>
        <w:t>）を設立している。</w:t>
      </w:r>
    </w:p>
    <w:p w14:paraId="4A12E2A3"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セキュリティインシデントは頻繁に発生しており、最近では</w:t>
      </w:r>
      <w:r>
        <w:rPr>
          <w:rFonts w:ascii="Microsoft YaHei" w:eastAsia="Microsoft YaHei" w:hAnsi="Microsoft YaHei" w:cs="Microsoft YaHei"/>
          <w:color w:val="333333"/>
          <w:sz w:val="22"/>
        </w:rPr>
        <w:t>Apache Log4j2</w:t>
      </w:r>
      <w:r>
        <w:rPr>
          <w:rFonts w:ascii="Microsoft YaHei" w:eastAsia="Microsoft YaHei" w:hAnsi="Microsoft YaHei" w:cs="Microsoft YaHei"/>
          <w:color w:val="333333"/>
          <w:sz w:val="22"/>
        </w:rPr>
        <w:t>の脆弱性の発生により、インターネットコミュニティの半数が脅威にさらされています（詳細は以下を参照）。</w:t>
      </w:r>
    </w:p>
    <w:p w14:paraId="518D62DA" w14:textId="77777777" w:rsidR="004D63E1" w:rsidRDefault="001F21D8">
      <w:pPr>
        <w:spacing w:before="60" w:after="60" w:line="312" w:lineRule="auto"/>
        <w:ind w:left="840"/>
        <w:jc w:val="left"/>
        <w:rPr>
          <w:rFonts w:ascii="Microsoft YaHei" w:eastAsia="Microsoft YaHei" w:hAnsi="Microsoft YaHei" w:cs="Microsoft YaHei"/>
          <w:b/>
          <w:color w:val="1E6FFF"/>
          <w:sz w:val="22"/>
          <w:u w:val="single"/>
        </w:rPr>
      </w:pPr>
      <w:r>
        <w:rPr>
          <w:rFonts w:ascii="Microsoft YaHei" w:eastAsia="Microsoft YaHei" w:hAnsi="Microsoft YaHei" w:cs="Microsoft YaHei"/>
          <w:b/>
          <w:color w:val="333333"/>
          <w:sz w:val="22"/>
        </w:rPr>
        <w:t>2021</w:t>
      </w:r>
      <w:r>
        <w:rPr>
          <w:rFonts w:ascii="Microsoft YaHei" w:eastAsia="Microsoft YaHei" w:hAnsi="Microsoft YaHei" w:cs="Microsoft YaHei"/>
          <w:b/>
          <w:color w:val="333333"/>
          <w:sz w:val="22"/>
        </w:rPr>
        <w:t>年オープンソースソフトウェアのサプライチェーンセキュリティ重大イベント表（</w:t>
      </w:r>
      <w:r>
        <w:rPr>
          <w:rFonts w:ascii="Microsoft YaHei" w:eastAsia="Microsoft YaHei" w:hAnsi="Microsoft YaHei" w:cs="Microsoft YaHei"/>
          <w:b/>
          <w:color w:val="333333"/>
          <w:sz w:val="22"/>
        </w:rPr>
        <w:t>QIANXIN Group Public</w:t>
      </w:r>
      <w:r>
        <w:rPr>
          <w:rFonts w:ascii="Microsoft YaHei" w:eastAsia="Microsoft YaHei" w:hAnsi="Microsoft YaHei" w:cs="Microsoft YaHei"/>
          <w:b/>
          <w:color w:val="333333"/>
          <w:sz w:val="22"/>
        </w:rPr>
        <w:t>より引用、</w:t>
      </w:r>
      <w:hyperlink r:id="rId148">
        <w:r>
          <w:rPr>
            <w:rFonts w:ascii="Microsoft YaHei" w:eastAsia="Microsoft YaHei" w:hAnsi="Microsoft YaHei" w:cs="Microsoft YaHei"/>
            <w:b/>
            <w:color w:val="1E6FFF"/>
            <w:sz w:val="22"/>
            <w:u w:val="single"/>
          </w:rPr>
          <w:t>原文</w:t>
        </w:r>
      </w:hyperlink>
      <w:sdt>
        <w:sdtPr>
          <w:tag w:val="goog_rdk_9"/>
          <w:id w:val="2134592925"/>
        </w:sdtPr>
        <w:sdtEndPr/>
        <w:sdtContent>
          <w:ins w:id="186" w:author="takasu masakazu" w:date="2022-03-14T05:46:00Z">
            <w:r>
              <w:fldChar w:fldCharType="begin"/>
            </w:r>
            <w:r>
              <w:instrText>HYPERLINK "https://mp.weixin.qq.com/s/piuTf_mxDL88NczQZUuxfA"</w:instrText>
            </w:r>
            <w:r>
              <w:fldChar w:fldCharType="separate"/>
            </w:r>
            <w:r>
              <w:rPr>
                <w:rFonts w:ascii="Microsoft YaHei" w:eastAsia="Microsoft YaHei" w:hAnsi="Microsoft YaHei" w:cs="Microsoft YaHei"/>
                <w:b/>
                <w:color w:val="1E6FFF"/>
                <w:sz w:val="22"/>
                <w:u w:val="single"/>
              </w:rPr>
              <w:t>リンク</w:t>
            </w:r>
            <w:r>
              <w:fldChar w:fldCharType="end"/>
            </w:r>
          </w:ins>
        </w:sdtContent>
      </w:sdt>
      <w:sdt>
        <w:sdtPr>
          <w:tag w:val="goog_rdk_10"/>
          <w:id w:val="-427275404"/>
        </w:sdtPr>
        <w:sdtEndPr/>
        <w:sdtContent>
          <w:del w:id="187" w:author="takasu masakazu" w:date="2022-03-14T05:46:00Z">
            <w:r>
              <w:fldChar w:fldCharType="begin"/>
            </w:r>
            <w:r>
              <w:delInstrText>HYPERLINK "https://mp.weixin.qq.com/s/piuTf_mxDL88NczQZUuxfA"</w:delInstrText>
            </w:r>
            <w:r>
              <w:fldChar w:fldCharType="separate"/>
            </w:r>
            <w:r>
              <w:rPr>
                <w:rFonts w:ascii="Microsoft YaHei" w:eastAsia="Microsoft YaHei" w:hAnsi="Microsoft YaHei" w:cs="Microsoft YaHei"/>
                <w:b/>
                <w:color w:val="1E6FFF"/>
                <w:sz w:val="22"/>
                <w:u w:val="single"/>
              </w:rPr>
              <w:delText>ママ</w:delText>
            </w:r>
            <w:r>
              <w:fldChar w:fldCharType="end"/>
            </w:r>
          </w:del>
        </w:sdtContent>
      </w:sdt>
      <w:hyperlink r:id="rId149">
        <w:r>
          <w:rPr>
            <w:rFonts w:ascii="Microsoft YaHei" w:eastAsia="Microsoft YaHei" w:hAnsi="Microsoft YaHei" w:cs="Microsoft YaHei"/>
            <w:b/>
            <w:color w:val="1E6FFF"/>
            <w:sz w:val="22"/>
            <w:u w:val="single"/>
          </w:rPr>
          <w:t>）</w:t>
        </w:r>
      </w:hyperlink>
    </w:p>
    <w:p w14:paraId="381624A8" w14:textId="77777777" w:rsidR="004D63E1" w:rsidRDefault="004D63E1">
      <w:pPr>
        <w:spacing w:before="60" w:after="60" w:line="312" w:lineRule="auto"/>
        <w:jc w:val="left"/>
        <w:rPr>
          <w:rFonts w:ascii="Microsoft YaHei" w:eastAsia="Microsoft YaHei" w:hAnsi="Microsoft YaHei" w:cs="Microsoft YaHei"/>
          <w:b/>
          <w:color w:val="1E6FFF"/>
          <w:sz w:val="22"/>
          <w:u w:val="single"/>
        </w:rPr>
      </w:pPr>
    </w:p>
    <w:p w14:paraId="4489043E" w14:textId="77777777" w:rsidR="004D63E1" w:rsidRDefault="001F21D8">
      <w:pPr>
        <w:spacing w:before="60" w:after="60" w:line="312" w:lineRule="auto"/>
        <w:jc w:val="left"/>
        <w:rPr>
          <w:rFonts w:ascii="Microsoft YaHei" w:eastAsia="Microsoft YaHei" w:hAnsi="Microsoft YaHei" w:cs="Microsoft YaHei"/>
          <w:b/>
          <w:color w:val="1E6FFF"/>
          <w:sz w:val="22"/>
          <w:u w:val="single"/>
        </w:rPr>
      </w:pPr>
      <w:r>
        <w:rPr>
          <w:rFonts w:ascii="Microsoft YaHei" w:eastAsia="Microsoft YaHei" w:hAnsi="Microsoft YaHei" w:cs="Microsoft YaHei"/>
          <w:b/>
          <w:noProof/>
          <w:color w:val="333333"/>
          <w:sz w:val="22"/>
        </w:rPr>
        <w:lastRenderedPageBreak/>
        <w:drawing>
          <wp:inline distT="0" distB="0" distL="0" distR="0" wp14:anchorId="772109B6" wp14:editId="497E706C">
            <wp:extent cx="5760720" cy="4453255"/>
            <wp:effectExtent l="0" t="0" r="0" b="0"/>
            <wp:docPr id="201" name="image53.png" descr="文字と写真のスクリーンショット&#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53.png" descr="文字と写真のスクリーンショット&#10;&#10;中程度の精度で自動的に生成された説明"/>
                    <pic:cNvPicPr preferRelativeResize="0"/>
                  </pic:nvPicPr>
                  <pic:blipFill>
                    <a:blip r:embed="rId150"/>
                    <a:srcRect/>
                    <a:stretch>
                      <a:fillRect/>
                    </a:stretch>
                  </pic:blipFill>
                  <pic:spPr>
                    <a:xfrm>
                      <a:off x="0" y="0"/>
                      <a:ext cx="5760720" cy="4453255"/>
                    </a:xfrm>
                    <a:prstGeom prst="rect">
                      <a:avLst/>
                    </a:prstGeom>
                    <a:ln/>
                  </pic:spPr>
                </pic:pic>
              </a:graphicData>
            </a:graphic>
          </wp:inline>
        </w:drawing>
      </w:r>
    </w:p>
    <w:p w14:paraId="577495BD" w14:textId="77777777" w:rsidR="004D63E1" w:rsidRDefault="001F21D8">
      <w:pPr>
        <w:spacing w:before="60" w:after="60" w:line="312" w:lineRule="auto"/>
        <w:jc w:val="left"/>
        <w:rPr>
          <w:rFonts w:ascii="Microsoft YaHei" w:eastAsia="Microsoft YaHei" w:hAnsi="Microsoft YaHei" w:cs="Microsoft YaHei"/>
          <w:b/>
          <w:color w:val="1E6FFF"/>
          <w:sz w:val="22"/>
          <w:u w:val="single"/>
        </w:rPr>
      </w:pPr>
      <w:r>
        <w:rPr>
          <w:rFonts w:ascii="Microsoft YaHei" w:eastAsia="Microsoft YaHei" w:hAnsi="Microsoft YaHei" w:cs="Microsoft YaHei"/>
          <w:b/>
          <w:noProof/>
          <w:color w:val="333333"/>
          <w:sz w:val="22"/>
        </w:rPr>
        <w:drawing>
          <wp:inline distT="0" distB="0" distL="0" distR="0" wp14:anchorId="12ABA8E4" wp14:editId="5E7AFB82">
            <wp:extent cx="5616427" cy="2339543"/>
            <wp:effectExtent l="0" t="0" r="0" b="0"/>
            <wp:docPr id="199" name="image52.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2.png" descr="テーブル&#10;&#10;自動的に生成された説明"/>
                    <pic:cNvPicPr preferRelativeResize="0"/>
                  </pic:nvPicPr>
                  <pic:blipFill>
                    <a:blip r:embed="rId151"/>
                    <a:srcRect/>
                    <a:stretch>
                      <a:fillRect/>
                    </a:stretch>
                  </pic:blipFill>
                  <pic:spPr>
                    <a:xfrm>
                      <a:off x="0" y="0"/>
                      <a:ext cx="5616427" cy="2339543"/>
                    </a:xfrm>
                    <a:prstGeom prst="rect">
                      <a:avLst/>
                    </a:prstGeom>
                    <a:ln/>
                  </pic:spPr>
                </pic:pic>
              </a:graphicData>
            </a:graphic>
          </wp:inline>
        </w:drawing>
      </w:r>
    </w:p>
    <w:p w14:paraId="2EA15DFC" w14:textId="77777777" w:rsidR="004D63E1" w:rsidRDefault="004D63E1">
      <w:pPr>
        <w:spacing w:before="60" w:after="60" w:line="312" w:lineRule="auto"/>
        <w:jc w:val="left"/>
        <w:rPr>
          <w:rFonts w:ascii="Microsoft YaHei" w:eastAsia="Microsoft YaHei" w:hAnsi="Microsoft YaHei" w:cs="Microsoft YaHei"/>
          <w:b/>
          <w:color w:val="333333"/>
          <w:sz w:val="22"/>
        </w:rPr>
      </w:pPr>
    </w:p>
    <w:p w14:paraId="7F9F5CB7" w14:textId="77777777" w:rsidR="004D63E1" w:rsidRDefault="001F21D8">
      <w:pPr>
        <w:pStyle w:val="4"/>
        <w:numPr>
          <w:ilvl w:val="0"/>
          <w:numId w:val="10"/>
        </w:numPr>
        <w:ind w:left="384" w:hanging="384"/>
        <w:rPr>
          <w:rFonts w:ascii="Microsoft YaHei" w:eastAsia="Microsoft YaHei" w:hAnsi="Microsoft YaHei" w:cs="Microsoft YaHei"/>
        </w:rPr>
      </w:pPr>
      <w:bookmarkStart w:id="188" w:name="_heading=h.4mgneyxpqt6y" w:colFirst="0" w:colLast="0"/>
      <w:bookmarkEnd w:id="188"/>
      <w:r>
        <w:rPr>
          <w:rFonts w:ascii="Microsoft YaHei" w:eastAsia="Microsoft YaHei" w:hAnsi="Microsoft YaHei" w:cs="Microsoft YaHei"/>
        </w:rPr>
        <w:t>国際的な規格のコラボレーション</w:t>
      </w:r>
    </w:p>
    <w:p w14:paraId="1FB4E652"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xml:space="preserve">Linux Foundation Drives Open Source Community Metrics [CHAOSS] </w:t>
      </w:r>
    </w:p>
    <w:p w14:paraId="79F4ABC8"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OpenChain &amp; SPDX [Software Supply Chain Governance]</w:t>
      </w:r>
      <w:r>
        <w:rPr>
          <w:rFonts w:ascii="Microsoft YaHei" w:eastAsia="Microsoft YaHei" w:hAnsi="Microsoft YaHei" w:cs="Microsoft YaHei"/>
          <w:color w:val="333333"/>
          <w:sz w:val="22"/>
        </w:rPr>
        <w:t>を積極的に推進し、国内外のコミュニティとの連携と交流を図っています。</w:t>
      </w:r>
    </w:p>
    <w:p w14:paraId="3A6F0940"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17</w:t>
      </w:r>
      <w:r>
        <w:rPr>
          <w:rFonts w:ascii="Microsoft YaHei" w:eastAsia="Microsoft YaHei" w:hAnsi="Microsoft YaHei" w:cs="Microsoft YaHei"/>
          <w:color w:val="333333"/>
          <w:sz w:val="22"/>
        </w:rPr>
        <w:t>日、ファーウェイは</w:t>
      </w:r>
      <w:r>
        <w:rPr>
          <w:rFonts w:ascii="Microsoft YaHei" w:eastAsia="Microsoft YaHei" w:hAnsi="Microsoft YaHei" w:cs="Microsoft YaHei"/>
          <w:color w:val="333333"/>
          <w:sz w:val="22"/>
        </w:rPr>
        <w:t>OpenChain</w:t>
      </w:r>
      <w:r>
        <w:rPr>
          <w:rFonts w:ascii="Microsoft YaHei" w:eastAsia="Microsoft YaHei" w:hAnsi="Microsoft YaHei" w:cs="Microsoft YaHei"/>
          <w:color w:val="333333"/>
          <w:sz w:val="22"/>
        </w:rPr>
        <w:t>プロジェクトに参加し、</w:t>
      </w:r>
      <w:r>
        <w:rPr>
          <w:rFonts w:ascii="Microsoft YaHei" w:eastAsia="Microsoft YaHei" w:hAnsi="Microsoft YaHei" w:cs="Microsoft YaHei"/>
          <w:color w:val="333333"/>
          <w:sz w:val="22"/>
        </w:rPr>
        <w:t>Board of Directors</w:t>
      </w:r>
      <w:r>
        <w:rPr>
          <w:rFonts w:ascii="Microsoft YaHei" w:eastAsia="Microsoft YaHei" w:hAnsi="Microsoft YaHei" w:cs="Microsoft YaHei"/>
          <w:color w:val="333333"/>
          <w:sz w:val="22"/>
        </w:rPr>
        <w:t>のメンバーとなった。</w:t>
      </w:r>
    </w:p>
    <w:p w14:paraId="50C29DD0"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中国情報通信技術学院は、</w:t>
      </w:r>
      <w:r>
        <w:rPr>
          <w:rFonts w:ascii="Microsoft YaHei" w:eastAsia="Microsoft YaHei" w:hAnsi="Microsoft YaHei" w:cs="Microsoft YaHei"/>
          <w:color w:val="333333"/>
          <w:sz w:val="22"/>
        </w:rPr>
        <w:t>OpenChain</w:t>
      </w:r>
      <w:r>
        <w:rPr>
          <w:rFonts w:ascii="Microsoft YaHei" w:eastAsia="Microsoft YaHei" w:hAnsi="Microsoft YaHei" w:cs="Microsoft YaHei"/>
          <w:color w:val="333333"/>
          <w:sz w:val="22"/>
        </w:rPr>
        <w:t>プロジェクトの国内初の第三者機関として、</w:t>
      </w:r>
      <w:r>
        <w:rPr>
          <w:rFonts w:ascii="Microsoft YaHei" w:eastAsia="Microsoft YaHei" w:hAnsi="Microsoft YaHei" w:cs="Microsoft YaHei"/>
          <w:color w:val="333333"/>
          <w:sz w:val="22"/>
        </w:rPr>
        <w:t>ISO/IEC 5230:2020 OpenChain Specifications-b</w:t>
      </w:r>
      <w:r>
        <w:rPr>
          <w:rFonts w:ascii="Microsoft YaHei" w:eastAsia="Microsoft YaHei" w:hAnsi="Microsoft YaHei" w:cs="Microsoft YaHei"/>
          <w:color w:val="333333"/>
          <w:sz w:val="22"/>
        </w:rPr>
        <w:t>ased testing</w:t>
      </w:r>
      <w:r>
        <w:rPr>
          <w:rFonts w:ascii="Microsoft YaHei" w:eastAsia="Microsoft YaHei" w:hAnsi="Microsoft YaHei" w:cs="Microsoft YaHei"/>
          <w:color w:val="333333"/>
          <w:sz w:val="22"/>
        </w:rPr>
        <w:t>を実施し、企業のオープンソース・コンプライアンス・ガバナンスを支援します。</w:t>
      </w:r>
    </w:p>
    <w:p w14:paraId="552D0BEE" w14:textId="77777777" w:rsidR="004D63E1" w:rsidRDefault="001F21D8">
      <w:pPr>
        <w:pStyle w:val="4"/>
        <w:numPr>
          <w:ilvl w:val="0"/>
          <w:numId w:val="8"/>
        </w:numPr>
        <w:ind w:left="384" w:hanging="384"/>
        <w:rPr>
          <w:rFonts w:ascii="Microsoft YaHei" w:eastAsia="Microsoft YaHei" w:hAnsi="Microsoft YaHei" w:cs="Microsoft YaHei"/>
        </w:rPr>
      </w:pPr>
      <w:bookmarkStart w:id="189" w:name="_heading=h.31w6gx46tmwo" w:colFirst="0" w:colLast="0"/>
      <w:bookmarkEnd w:id="189"/>
      <w:r>
        <w:rPr>
          <w:rFonts w:ascii="Microsoft YaHei" w:eastAsia="Microsoft YaHei" w:hAnsi="Microsoft YaHei" w:cs="Microsoft YaHei"/>
        </w:rPr>
        <w:t>国内基準の進捗状況</w:t>
      </w:r>
    </w:p>
    <w:p w14:paraId="3C2F7B5C"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中国信通院が信頼できるオープンソースの標準システムを確立し、</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つの業界標準の確立を促進する</w:t>
      </w:r>
    </w:p>
    <w:p w14:paraId="049C405B"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電子技術標準化協会は、国家オープンソース標準システムのトップレベルの設計と、用語、メタデータ、ライセンスフレームワーク、オープンソースプロジェクト、オープンソース貢献者、オープンソースガバナンスなどをカバーする関連オープンソース標準の確立を推進しています。まず、オープンソース分野で最初の国家標準である「情報技術オープンソース・オープンソース・ライセンスフレームワーク」の確立が承認されました。</w:t>
      </w:r>
    </w:p>
    <w:p w14:paraId="795DA4EB" w14:textId="77777777" w:rsidR="004D63E1" w:rsidRDefault="001F21D8">
      <w:pPr>
        <w:pStyle w:val="4"/>
        <w:numPr>
          <w:ilvl w:val="0"/>
          <w:numId w:val="8"/>
        </w:numPr>
        <w:ind w:left="384" w:hanging="384"/>
        <w:rPr>
          <w:rFonts w:ascii="Microsoft YaHei" w:eastAsia="Microsoft YaHei" w:hAnsi="Microsoft YaHei" w:cs="Microsoft YaHei"/>
        </w:rPr>
      </w:pPr>
      <w:bookmarkStart w:id="190" w:name="_heading=h.et65wncbqj1r" w:colFirst="0" w:colLast="0"/>
      <w:bookmarkEnd w:id="190"/>
      <w:r>
        <w:rPr>
          <w:rFonts w:ascii="Microsoft YaHei" w:eastAsia="Microsoft YaHei" w:hAnsi="Microsoft YaHei" w:cs="Microsoft YaHei"/>
        </w:rPr>
        <w:t>Mulan</w:t>
      </w:r>
      <w:r>
        <w:rPr>
          <w:rFonts w:ascii="Microsoft YaHei" w:eastAsia="Microsoft YaHei" w:hAnsi="Microsoft YaHei" w:cs="Microsoft YaHei"/>
        </w:rPr>
        <w:t>オープンソースコミュニティの動向</w:t>
      </w:r>
    </w:p>
    <w:p w14:paraId="188CBE9D"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・オープンソース・コミュニティの「</w:t>
      </w: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・パーミッシブ</w:t>
      </w:r>
      <w:r>
        <w:rPr>
          <w:rFonts w:ascii="Microsoft YaHei" w:eastAsia="Microsoft YaHei" w:hAnsi="Microsoft YaHei" w:cs="Microsoft YaHei"/>
          <w:color w:val="333333"/>
          <w:sz w:val="22"/>
        </w:rPr>
        <w:t>・ライセンス」は、国内</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万件にも及ぶプロジェクトで採用されている</w:t>
      </w:r>
    </w:p>
    <w:p w14:paraId="6A794E98" w14:textId="77777777" w:rsidR="004D63E1" w:rsidRDefault="001F21D8">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のオープンソースコミュニティは、</w:t>
      </w:r>
      <w:r>
        <w:rPr>
          <w:rFonts w:ascii="Microsoft YaHei" w:eastAsia="Microsoft YaHei" w:hAnsi="Microsoft YaHei" w:cs="Microsoft YaHei"/>
          <w:color w:val="333333"/>
          <w:sz w:val="22"/>
        </w:rPr>
        <w:t>OpenDigger</w:t>
      </w:r>
      <w:r>
        <w:rPr>
          <w:rFonts w:ascii="Microsoft YaHei" w:eastAsia="Microsoft YaHei" w:hAnsi="Microsoft YaHei" w:cs="Microsoft YaHei"/>
          <w:color w:val="333333"/>
          <w:sz w:val="22"/>
        </w:rPr>
        <w:t>プロジェクトをインキュベーションに吸収し、オープンソースプロジェクトの促進と改善、コミュニティメトリクスの構築を行っています。</w:t>
      </w:r>
    </w:p>
    <w:p w14:paraId="4AC91AF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01BAE2D" w14:textId="77777777" w:rsidR="004D63E1" w:rsidRDefault="001F21D8">
      <w:pPr>
        <w:pStyle w:val="3"/>
        <w:numPr>
          <w:ilvl w:val="0"/>
          <w:numId w:val="25"/>
        </w:numPr>
        <w:ind w:left="616" w:hanging="616"/>
        <w:rPr>
          <w:rFonts w:ascii="Microsoft YaHei" w:eastAsia="Microsoft YaHei" w:hAnsi="Microsoft YaHei" w:cs="Microsoft YaHei"/>
        </w:rPr>
      </w:pPr>
      <w:bookmarkStart w:id="191" w:name="_heading=h.g3np6rmbs3f3" w:colFirst="0" w:colLast="0"/>
      <w:bookmarkEnd w:id="191"/>
      <w:r>
        <w:rPr>
          <w:rFonts w:ascii="Microsoft YaHei" w:eastAsia="Microsoft YaHei" w:hAnsi="Microsoft YaHei" w:cs="Microsoft YaHei"/>
        </w:rPr>
        <w:t>国際財団の右往左往ゲーム：</w:t>
      </w:r>
      <w:r>
        <w:rPr>
          <w:rFonts w:ascii="Microsoft YaHei" w:eastAsia="Microsoft YaHei" w:hAnsi="Microsoft YaHei" w:cs="Microsoft YaHei"/>
        </w:rPr>
        <w:t>RMS</w:t>
      </w:r>
      <w:r>
        <w:rPr>
          <w:rFonts w:ascii="Microsoft YaHei" w:eastAsia="Microsoft YaHei" w:hAnsi="Microsoft YaHei" w:cs="Microsoft YaHei"/>
        </w:rPr>
        <w:t>のフリーソフトウェア財団復帰にまつわる論争と</w:t>
      </w:r>
      <w:r>
        <w:rPr>
          <w:rFonts w:ascii="Microsoft YaHei" w:eastAsia="Microsoft YaHei" w:hAnsi="Microsoft YaHei" w:cs="Microsoft YaHei"/>
        </w:rPr>
        <w:t>Rust</w:t>
      </w:r>
      <w:r>
        <w:rPr>
          <w:rFonts w:ascii="Microsoft YaHei" w:eastAsia="Microsoft YaHei" w:hAnsi="Microsoft YaHei" w:cs="Microsoft YaHei"/>
        </w:rPr>
        <w:t>コミュニティの論争</w:t>
      </w:r>
    </w:p>
    <w:p w14:paraId="60F5BC4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21</w:t>
      </w:r>
      <w:r>
        <w:rPr>
          <w:rFonts w:ascii="Microsoft YaHei" w:eastAsia="Microsoft YaHei" w:hAnsi="Microsoft YaHei" w:cs="Microsoft YaHei"/>
          <w:color w:val="333333"/>
          <w:sz w:val="22"/>
        </w:rPr>
        <w:t>日、フリーソフトウェアの父と呼ばれるリチャード・</w:t>
      </w:r>
      <w:r>
        <w:rPr>
          <w:rFonts w:ascii="Microsoft YaHei" w:eastAsia="Microsoft YaHei" w:hAnsi="Microsoft YaHei" w:cs="Microsoft YaHei"/>
          <w:color w:val="333333"/>
          <w:sz w:val="22"/>
        </w:rPr>
        <w:t>M</w:t>
      </w:r>
      <w:r>
        <w:rPr>
          <w:rFonts w:ascii="Microsoft YaHei" w:eastAsia="Microsoft YaHei" w:hAnsi="Microsoft YaHei" w:cs="Microsoft YaHei"/>
          <w:color w:val="333333"/>
          <w:sz w:val="22"/>
        </w:rPr>
        <w:t>・ストールマンは、</w:t>
      </w:r>
      <w:r>
        <w:rPr>
          <w:rFonts w:ascii="Microsoft YaHei" w:eastAsia="Microsoft YaHei" w:hAnsi="Microsoft YaHei" w:cs="Microsoft YaHei"/>
          <w:color w:val="333333"/>
          <w:sz w:val="22"/>
        </w:rPr>
        <w:t>LibrePlanet 2021</w:t>
      </w:r>
      <w:r>
        <w:rPr>
          <w:rFonts w:ascii="Microsoft YaHei" w:eastAsia="Microsoft YaHei" w:hAnsi="Microsoft YaHei" w:cs="Microsoft YaHei"/>
          <w:color w:val="333333"/>
          <w:sz w:val="22"/>
        </w:rPr>
        <w:t>の年次会議で、フリーソフトウェ</w:t>
      </w:r>
      <w:r>
        <w:rPr>
          <w:rFonts w:ascii="Microsoft YaHei" w:eastAsia="Microsoft YaHei" w:hAnsi="Microsoft YaHei" w:cs="Microsoft YaHei"/>
          <w:color w:val="333333"/>
          <w:sz w:val="22"/>
        </w:rPr>
        <w:t>ア財団に復帰し、再び理事会のメン</w:t>
      </w:r>
      <w:r>
        <w:rPr>
          <w:rFonts w:ascii="Microsoft YaHei" w:eastAsia="Microsoft YaHei" w:hAnsi="Microsoft YaHei" w:cs="Microsoft YaHei"/>
          <w:color w:val="333333"/>
          <w:sz w:val="22"/>
        </w:rPr>
        <w:lastRenderedPageBreak/>
        <w:t>バーとなることを公言しました。この発表は、フリーおよびオープンソースソフトウェアのコミュニティで激しい議論を巻き起こし、多くの人がストールマンの復帰を歓迎する一方で、多くの個人や組織が反対しました。</w:t>
      </w:r>
      <w:r>
        <w:rPr>
          <w:rFonts w:ascii="Microsoft YaHei" w:eastAsia="Microsoft YaHei" w:hAnsi="Microsoft YaHei" w:cs="Microsoft YaHei"/>
          <w:color w:val="333333"/>
          <w:sz w:val="22"/>
        </w:rPr>
        <w:t>Open Source Initiative</w:t>
      </w:r>
      <w:r>
        <w:rPr>
          <w:rFonts w:ascii="Microsoft YaHei" w:eastAsia="Microsoft YaHei" w:hAnsi="Microsoft YaHei" w:cs="Microsoft YaHei"/>
          <w:color w:val="333333"/>
          <w:sz w:val="22"/>
        </w:rPr>
        <w:t>は、ストールマンがフリーソフトウェア財団の理事会から追放されるか、財団との協力関係を解消することを求め、</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はまた、レッドハット社はフリーソフトウェア財団へのすべての資金提供を停止するという声明を発表し、何千もの個人や組織がスト</w:t>
      </w:r>
      <w:r>
        <w:rPr>
          <w:rFonts w:ascii="Microsoft YaHei" w:eastAsia="Microsoft YaHei" w:hAnsi="Microsoft YaHei" w:cs="Microsoft YaHei"/>
          <w:color w:val="333333"/>
          <w:sz w:val="22"/>
        </w:rPr>
        <w:t>ールマン氏の解任を求めるボイコットレターを発行しています。ストールマンは不適切な発言が報じられた後、</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FWF</w:t>
      </w:r>
      <w:r>
        <w:rPr>
          <w:rFonts w:ascii="Microsoft YaHei" w:eastAsia="Microsoft YaHei" w:hAnsi="Microsoft YaHei" w:cs="Microsoft YaHei"/>
          <w:color w:val="333333"/>
          <w:sz w:val="22"/>
        </w:rPr>
        <w:t>での指導的立場を辞任しました。反対派は、ストールマンが「長い間、フリーソフトウェアコミュニティで危険な力を発揮してきた」と主張しており、ストールマンは「女性、障害者、トランスジェンダーを差別している」と非難されてきました。</w:t>
      </w:r>
      <w:r>
        <w:rPr>
          <w:rFonts w:ascii="Microsoft YaHei" w:eastAsia="Microsoft YaHei" w:hAnsi="Microsoft YaHei" w:cs="Microsoft YaHei"/>
          <w:color w:val="333333"/>
          <w:sz w:val="22"/>
        </w:rPr>
        <w:t>".</w:t>
      </w:r>
    </w:p>
    <w:p w14:paraId="4E44D80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22004B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フリーソフトウェア運動の象徴的存在であるリチャード・ストールマンは、</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プロジェクトを立ち上げ、フリーソフトウェアファウンデーションを設立しました。ストールマンは</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1980</w:t>
      </w:r>
      <w:r>
        <w:rPr>
          <w:rFonts w:ascii="Microsoft YaHei" w:eastAsia="Microsoft YaHei" w:hAnsi="Microsoft YaHei" w:cs="Microsoft YaHei"/>
          <w:color w:val="333333"/>
          <w:sz w:val="22"/>
        </w:rPr>
        <w:t>年代以降、フリーソフトウェアの重要な活動家として活躍してきました。ストールマン氏の復帰をめぐる一連の論争は、現在のフリーソフトウェアとオープンソースソフトウェアのコミュニティの間にある哲学的な違いを反映しています。フリーソフトウェア運動とそれに関連するオープンソース運動は、何十年もかけて進化し、無視できないトレンドになっています。しかし、フリー・オープンソース・ソフトウェア・コミュニティの発展に伴い、各団体の理念の違いが現れ、ストールマンの物議を醸す発言は、フェミニストなどの団体から批判の対象とな</w:t>
      </w:r>
      <w:r>
        <w:rPr>
          <w:rFonts w:ascii="Microsoft YaHei" w:eastAsia="Microsoft YaHei" w:hAnsi="Microsoft YaHei" w:cs="Microsoft YaHei"/>
          <w:color w:val="333333"/>
          <w:sz w:val="22"/>
        </w:rPr>
        <w:t>った。</w:t>
      </w:r>
    </w:p>
    <w:p w14:paraId="6160E21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CCDE2B2"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プログラミング言語「</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」プロジェクトのレビューチームである「</w:t>
      </w:r>
      <w:r>
        <w:rPr>
          <w:rFonts w:ascii="Microsoft YaHei" w:eastAsia="Microsoft YaHei" w:hAnsi="Microsoft YaHei" w:cs="Microsoft YaHei"/>
          <w:color w:val="333333"/>
          <w:sz w:val="22"/>
        </w:rPr>
        <w:t>Rust Moderation Team</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23</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に</w:t>
      </w:r>
      <w:hyperlink r:id="rId152">
        <w:r>
          <w:rPr>
            <w:rFonts w:ascii="Microsoft YaHei" w:eastAsia="Microsoft YaHei" w:hAnsi="Microsoft YaHei" w:cs="Microsoft YaHei"/>
            <w:color w:val="1E6FFF"/>
            <w:sz w:val="22"/>
            <w:u w:val="single"/>
          </w:rPr>
          <w:t>辞任</w:t>
        </w:r>
      </w:hyperlink>
      <w:r>
        <w:rPr>
          <w:rFonts w:ascii="Microsoft YaHei" w:eastAsia="Microsoft YaHei" w:hAnsi="Microsoft YaHei" w:cs="Microsoft YaHei"/>
          <w:color w:val="333333"/>
          <w:sz w:val="22"/>
        </w:rPr>
        <w:t>のお知らせを掲載し、</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コアチームは「自分たち以外の誰にも屈しない」と抗議しました。辞任の詳細はあまり明らかにされていませんが、その後、当初のモデレーションチームの一部のメンバーから寄せられたコメントによると、今回</w:t>
      </w:r>
      <w:r>
        <w:rPr>
          <w:rFonts w:ascii="Microsoft YaHei" w:eastAsia="Microsoft YaHei" w:hAnsi="Microsoft YaHei" w:cs="Microsoft YaHei"/>
          <w:color w:val="333333"/>
          <w:sz w:val="22"/>
        </w:rPr>
        <w:t>の大量辞任は、ソフトウェアプロジェクト「</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」における長年にわたる対立の悪化に関係していると考えられます。ラスト・コミュニティに長年参加している</w:t>
      </w:r>
      <w:r>
        <w:rPr>
          <w:rFonts w:ascii="Microsoft YaHei" w:eastAsia="Microsoft YaHei" w:hAnsi="Microsoft YaHei" w:cs="Microsoft YaHei"/>
          <w:color w:val="333333"/>
          <w:sz w:val="22"/>
        </w:rPr>
        <w:t>Dragdu</w:t>
      </w:r>
      <w:r>
        <w:rPr>
          <w:rFonts w:ascii="Microsoft YaHei" w:eastAsia="Microsoft YaHei" w:hAnsi="Microsoft YaHei" w:cs="Microsoft YaHei"/>
          <w:color w:val="333333"/>
          <w:sz w:val="22"/>
        </w:rPr>
        <w:t>氏の別の記事では、コミュニティ内の分裂が「</w:t>
      </w:r>
      <w:r>
        <w:rPr>
          <w:rFonts w:ascii="Microsoft YaHei" w:eastAsia="Microsoft YaHei" w:hAnsi="Microsoft YaHei" w:cs="Microsoft YaHei"/>
          <w:color w:val="333333"/>
          <w:sz w:val="22"/>
        </w:rPr>
        <w:t>ICE</w:t>
      </w:r>
      <w:r>
        <w:rPr>
          <w:rFonts w:ascii="Microsoft YaHei" w:eastAsia="Microsoft YaHei" w:hAnsi="Microsoft YaHei" w:cs="Microsoft YaHei"/>
          <w:color w:val="333333"/>
          <w:sz w:val="22"/>
        </w:rPr>
        <w:t>廃止」運動にもつながっていることを明らか</w:t>
      </w:r>
      <w:r>
        <w:rPr>
          <w:rFonts w:ascii="Microsoft YaHei" w:eastAsia="Microsoft YaHei" w:hAnsi="Microsoft YaHei" w:cs="Microsoft YaHei"/>
          <w:color w:val="333333"/>
          <w:sz w:val="22"/>
        </w:rPr>
        <w:lastRenderedPageBreak/>
        <w:t>にしています。</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コミュニティは設立当初から「</w:t>
      </w:r>
      <w:r>
        <w:rPr>
          <w:rFonts w:ascii="Microsoft YaHei" w:eastAsia="Microsoft YaHei" w:hAnsi="Microsoft YaHei" w:cs="Microsoft YaHei"/>
          <w:color w:val="333333"/>
          <w:sz w:val="22"/>
        </w:rPr>
        <w:t>Rustacean Principles</w:t>
      </w:r>
      <w:r>
        <w:rPr>
          <w:rFonts w:ascii="Microsoft YaHei" w:eastAsia="Microsoft YaHei" w:hAnsi="Microsoft YaHei" w:cs="Microsoft YaHei"/>
          <w:color w:val="333333"/>
          <w:sz w:val="22"/>
        </w:rPr>
        <w:t>」を提唱・推進して合意形成を図り、</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年には専任の「</w:t>
      </w:r>
      <w:r>
        <w:rPr>
          <w:rFonts w:ascii="Microsoft YaHei" w:eastAsia="Microsoft YaHei" w:hAnsi="Microsoft YaHei" w:cs="Microsoft YaHei"/>
          <w:color w:val="333333"/>
          <w:sz w:val="22"/>
        </w:rPr>
        <w:t>Governance Working Group</w:t>
      </w:r>
      <w:r>
        <w:rPr>
          <w:rFonts w:ascii="Microsoft YaHei" w:eastAsia="Microsoft YaHei" w:hAnsi="Microsoft YaHei" w:cs="Microsoft YaHei"/>
          <w:color w:val="333333"/>
          <w:sz w:val="22"/>
        </w:rPr>
        <w:t>」が設置されましたが、コミュニティの対立が効果的に緩和されているとは言</w:t>
      </w:r>
      <w:r>
        <w:rPr>
          <w:rFonts w:ascii="Microsoft YaHei" w:eastAsia="Microsoft YaHei" w:hAnsi="Microsoft YaHei" w:cs="Microsoft YaHei"/>
          <w:color w:val="333333"/>
          <w:sz w:val="22"/>
        </w:rPr>
        <w:t>えません。近年の</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プログラミング言語プロジェクトの成功にもかかわらず、今回の辞任は、</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コミュニティのガバナンス上の課題を反映したものです。</w:t>
      </w:r>
    </w:p>
    <w:p w14:paraId="617EA0CD"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1EBC604"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プロジェクトでは、さまざまなアクターの協力が必要であり、コミュニティ内での対立がソフトウェアプロジェクトの開発やメンテナンスに悪影響を及ぼす可能性があります。社会的な価値観の違いが大きくなる中、</w:t>
      </w:r>
      <w:r>
        <w:rPr>
          <w:rFonts w:ascii="Microsoft YaHei" w:eastAsia="Microsoft YaHei" w:hAnsi="Microsoft YaHei" w:cs="Microsoft YaHei"/>
          <w:color w:val="333333"/>
          <w:sz w:val="22"/>
        </w:rPr>
        <w:t>FOSS</w:t>
      </w:r>
      <w:r>
        <w:rPr>
          <w:rFonts w:ascii="Microsoft YaHei" w:eastAsia="Microsoft YaHei" w:hAnsi="Microsoft YaHei" w:cs="Microsoft YaHei"/>
          <w:color w:val="333333"/>
          <w:sz w:val="22"/>
        </w:rPr>
        <w:t>コミュニティはすべての当事者の要求のバランスを取るという課題に直面しています。</w:t>
      </w:r>
    </w:p>
    <w:p w14:paraId="5D1876B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E8F66EF" w14:textId="77777777" w:rsidR="004D63E1" w:rsidRDefault="001F21D8">
      <w:pPr>
        <w:pStyle w:val="3"/>
        <w:numPr>
          <w:ilvl w:val="0"/>
          <w:numId w:val="25"/>
        </w:numPr>
        <w:ind w:left="616" w:hanging="616"/>
        <w:rPr>
          <w:rFonts w:ascii="Microsoft YaHei" w:eastAsia="Microsoft YaHei" w:hAnsi="Microsoft YaHei" w:cs="Microsoft YaHei"/>
        </w:rPr>
      </w:pPr>
      <w:bookmarkStart w:id="192" w:name="_heading=h.j6qv6jawnwrr" w:colFirst="0" w:colLast="0"/>
      <w:bookmarkEnd w:id="192"/>
      <w:r>
        <w:rPr>
          <w:rFonts w:ascii="Microsoft YaHei" w:eastAsia="Microsoft YaHei" w:hAnsi="Microsoft YaHei" w:cs="Microsoft YaHei"/>
        </w:rPr>
        <w:t>中国のオープンソースがグローバル化し、新たな影</w:t>
      </w:r>
      <w:r>
        <w:rPr>
          <w:rFonts w:ascii="Microsoft YaHei" w:eastAsia="Microsoft YaHei" w:hAnsi="Microsoft YaHei" w:cs="Microsoft YaHei"/>
        </w:rPr>
        <w:t>響力の時代を形成する</w:t>
      </w:r>
    </w:p>
    <w:p w14:paraId="2E6C9C7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オープンソースの世界では、中国の開発者の影響力が高まっています。最新の</w:t>
      </w:r>
      <w:r>
        <w:rPr>
          <w:rFonts w:ascii="Microsoft YaHei" w:eastAsia="Microsoft YaHei" w:hAnsi="Microsoft YaHei" w:cs="Microsoft YaHei"/>
          <w:color w:val="333333"/>
          <w:sz w:val="22"/>
        </w:rPr>
        <w:t>GitHub Annual Developer Report</w:t>
      </w:r>
      <w:r>
        <w:rPr>
          <w:rFonts w:ascii="Microsoft YaHei" w:eastAsia="Microsoft YaHei" w:hAnsi="Microsoft YaHei" w:cs="Microsoft YaHei"/>
          <w:color w:val="333333"/>
          <w:sz w:val="22"/>
        </w:rPr>
        <w:t>によると、中国では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上の開発者が</w:t>
      </w:r>
      <w:r>
        <w:rPr>
          <w:rFonts w:ascii="Microsoft YaHei" w:eastAsia="Microsoft YaHei" w:hAnsi="Microsoft YaHei" w:cs="Microsoft YaHei"/>
          <w:color w:val="333333"/>
          <w:sz w:val="22"/>
        </w:rPr>
        <w:t>103</w:t>
      </w:r>
      <w:r>
        <w:rPr>
          <w:rFonts w:ascii="Microsoft YaHei" w:eastAsia="Microsoft YaHei" w:hAnsi="Microsoft YaHei" w:cs="Microsoft YaHei"/>
          <w:color w:val="333333"/>
          <w:sz w:val="22"/>
        </w:rPr>
        <w:t>万人近く増え、累計で約</w:t>
      </w:r>
      <w:r>
        <w:rPr>
          <w:rFonts w:ascii="Microsoft YaHei" w:eastAsia="Microsoft YaHei" w:hAnsi="Microsoft YaHei" w:cs="Microsoft YaHei"/>
          <w:color w:val="333333"/>
          <w:sz w:val="22"/>
        </w:rPr>
        <w:t>755</w:t>
      </w:r>
      <w:r>
        <w:rPr>
          <w:rFonts w:ascii="Microsoft YaHei" w:eastAsia="Microsoft YaHei" w:hAnsi="Microsoft YaHei" w:cs="Microsoft YaHei"/>
          <w:color w:val="333333"/>
          <w:sz w:val="22"/>
        </w:rPr>
        <w:t>万人となっています。</w:t>
      </w:r>
      <w:r>
        <w:rPr>
          <w:rFonts w:ascii="Microsoft YaHei" w:eastAsia="Microsoft YaHei" w:hAnsi="Microsoft YaHei" w:cs="Microsoft YaHei"/>
          <w:color w:val="333333"/>
          <w:sz w:val="22"/>
        </w:rPr>
        <w:t>ASF</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LF</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17BC540F" w14:textId="77777777" w:rsidR="004D63E1" w:rsidRDefault="001F21D8">
      <w:pPr>
        <w:pStyle w:val="4"/>
        <w:numPr>
          <w:ilvl w:val="0"/>
          <w:numId w:val="6"/>
        </w:numPr>
        <w:ind w:left="384" w:hanging="384"/>
        <w:rPr>
          <w:rFonts w:ascii="Microsoft YaHei" w:eastAsia="Microsoft YaHei" w:hAnsi="Microsoft YaHei" w:cs="Microsoft YaHei"/>
        </w:rPr>
      </w:pPr>
      <w:bookmarkStart w:id="193" w:name="_heading=h.u20nbqm2k38" w:colFirst="0" w:colLast="0"/>
      <w:bookmarkEnd w:id="193"/>
      <w:r>
        <w:rPr>
          <w:rFonts w:ascii="Microsoft YaHei" w:eastAsia="Microsoft YaHei" w:hAnsi="Microsoft YaHei" w:cs="Microsoft YaHei"/>
        </w:rPr>
        <w:t xml:space="preserve">Linux Foundation </w:t>
      </w:r>
      <w:r>
        <w:rPr>
          <w:rFonts w:ascii="Microsoft YaHei" w:eastAsia="Microsoft YaHei" w:hAnsi="Microsoft YaHei" w:cs="Microsoft YaHei"/>
        </w:rPr>
        <w:t>プロジェクト一覧</w:t>
      </w:r>
    </w:p>
    <w:p w14:paraId="2EF18576" w14:textId="77777777" w:rsidR="004D63E1" w:rsidRDefault="001F21D8">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財団：現在、中国のオープンソースプロジェクトは</w:t>
      </w:r>
      <w:r>
        <w:rPr>
          <w:rFonts w:ascii="Microsoft YaHei" w:eastAsia="Microsoft YaHei" w:hAnsi="Microsoft YaHei" w:cs="Microsoft YaHei"/>
          <w:color w:val="333333"/>
          <w:sz w:val="22"/>
        </w:rPr>
        <w:t>26</w:t>
      </w:r>
      <w:r>
        <w:rPr>
          <w:rFonts w:ascii="Microsoft YaHei" w:eastAsia="Microsoft YaHei" w:hAnsi="Microsoft YaHei" w:cs="Microsoft YaHei"/>
          <w:color w:val="333333"/>
          <w:sz w:val="22"/>
        </w:rPr>
        <w:t>件あり、卒業プロジェクトが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件、インキュベーションプロジェクトが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件、サンドボックスプロジェクトが</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件となっています。その中でも、</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財団に寄付されたオープンソースプロジェクトは</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件に達しました。</w:t>
      </w:r>
      <w:r>
        <w:rPr>
          <w:rFonts w:ascii="Microsoft YaHei" w:eastAsia="Microsoft YaHei" w:hAnsi="Microsoft YaHei" w:cs="Microsoft YaHei"/>
          <w:color w:val="333333"/>
          <w:sz w:val="22"/>
        </w:rPr>
        <w:t>Ali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Tencent</w:t>
      </w:r>
      <w:r>
        <w:rPr>
          <w:rFonts w:ascii="Microsoft YaHei" w:eastAsia="Microsoft YaHei" w:hAnsi="Microsoft YaHei" w:cs="Microsoft YaHei"/>
          <w:color w:val="333333"/>
          <w:sz w:val="22"/>
        </w:rPr>
        <w:t>などの大手企業から寄贈されたプロジェクトに加え、産学連携や</w:t>
      </w:r>
      <w:r>
        <w:rPr>
          <w:rFonts w:ascii="Microsoft YaHei" w:eastAsia="Microsoft YaHei" w:hAnsi="Microsoft YaHei" w:cs="Microsoft YaHei"/>
          <w:color w:val="333333"/>
          <w:sz w:val="22"/>
        </w:rPr>
        <w:t>Seconed State</w:t>
      </w:r>
      <w:r>
        <w:rPr>
          <w:rFonts w:ascii="Microsoft YaHei" w:eastAsia="Microsoft YaHei" w:hAnsi="Microsoft YaHei" w:cs="Microsoft YaHei"/>
          <w:color w:val="333333"/>
          <w:sz w:val="22"/>
        </w:rPr>
        <w:t>、灵雀云などのスタートアップのプロジェクトもあります。</w:t>
      </w:r>
    </w:p>
    <w:p w14:paraId="0299DAAF" w14:textId="77777777" w:rsidR="004D63E1" w:rsidRDefault="001F21D8">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AI &amp; Data Foundation</w:t>
      </w:r>
      <w:r>
        <w:rPr>
          <w:rFonts w:ascii="Microsoft YaHei" w:eastAsia="Microsoft YaHei" w:hAnsi="Microsoft YaHei" w:cs="Microsoft YaHei"/>
          <w:color w:val="333333"/>
          <w:sz w:val="22"/>
        </w:rPr>
        <w:t>：現在</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つのプロジェク</w:t>
      </w:r>
      <w:r>
        <w:rPr>
          <w:rFonts w:ascii="Microsoft YaHei" w:eastAsia="Microsoft YaHei" w:hAnsi="Microsoft YaHei" w:cs="Microsoft YaHei"/>
          <w:color w:val="333333"/>
          <w:sz w:val="22"/>
        </w:rPr>
        <w:t>トがあります。</w:t>
      </w:r>
    </w:p>
    <w:p w14:paraId="636724BE" w14:textId="77777777" w:rsidR="004D63E1" w:rsidRDefault="001F21D8">
      <w:pPr>
        <w:spacing w:before="60" w:after="60" w:line="312" w:lineRule="auto"/>
        <w:ind w:left="420"/>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F0F8B69" wp14:editId="0264052E">
            <wp:extent cx="5692633" cy="5906012"/>
            <wp:effectExtent l="0" t="0" r="0" b="0"/>
            <wp:docPr id="204" name="image6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0.png" descr="テーブル&#10;&#10;自動的に生成された説明"/>
                    <pic:cNvPicPr preferRelativeResize="0"/>
                  </pic:nvPicPr>
                  <pic:blipFill>
                    <a:blip r:embed="rId153"/>
                    <a:srcRect/>
                    <a:stretch>
                      <a:fillRect/>
                    </a:stretch>
                  </pic:blipFill>
                  <pic:spPr>
                    <a:xfrm>
                      <a:off x="0" y="0"/>
                      <a:ext cx="5692633" cy="5906012"/>
                    </a:xfrm>
                    <a:prstGeom prst="rect">
                      <a:avLst/>
                    </a:prstGeom>
                    <a:ln/>
                  </pic:spPr>
                </pic:pic>
              </a:graphicData>
            </a:graphic>
          </wp:inline>
        </w:drawing>
      </w:r>
      <w:r>
        <w:rPr>
          <w:rFonts w:ascii="Microsoft YaHei" w:eastAsia="Microsoft YaHei" w:hAnsi="Microsoft YaHei" w:cs="Microsoft YaHei"/>
          <w:color w:val="333333"/>
          <w:sz w:val="22"/>
        </w:rPr>
        <w:t xml:space="preserve"> </w:t>
      </w:r>
      <w:r>
        <w:rPr>
          <w:rFonts w:ascii="Microsoft YaHei" w:eastAsia="Microsoft YaHei" w:hAnsi="Microsoft YaHei" w:cs="Microsoft YaHei"/>
          <w:noProof/>
          <w:color w:val="333333"/>
          <w:sz w:val="22"/>
        </w:rPr>
        <w:lastRenderedPageBreak/>
        <w:drawing>
          <wp:inline distT="0" distB="0" distL="0" distR="0" wp14:anchorId="52275481" wp14:editId="49E1CBCE">
            <wp:extent cx="5700254" cy="6485182"/>
            <wp:effectExtent l="0" t="0" r="0" b="0"/>
            <wp:docPr id="227" name="image87.png" descr="文字の書かれた紙&#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87.png" descr="文字の書かれた紙&#10;&#10;中程度の精度で自動的に生成された説明"/>
                    <pic:cNvPicPr preferRelativeResize="0"/>
                  </pic:nvPicPr>
                  <pic:blipFill>
                    <a:blip r:embed="rId154"/>
                    <a:srcRect/>
                    <a:stretch>
                      <a:fillRect/>
                    </a:stretch>
                  </pic:blipFill>
                  <pic:spPr>
                    <a:xfrm>
                      <a:off x="0" y="0"/>
                      <a:ext cx="5700254" cy="6485182"/>
                    </a:xfrm>
                    <a:prstGeom prst="rect">
                      <a:avLst/>
                    </a:prstGeom>
                    <a:ln/>
                  </pic:spPr>
                </pic:pic>
              </a:graphicData>
            </a:graphic>
          </wp:inline>
        </w:drawing>
      </w:r>
    </w:p>
    <w:p w14:paraId="06F97D92" w14:textId="77777777" w:rsidR="004D63E1" w:rsidRDefault="001F21D8">
      <w:pPr>
        <w:pStyle w:val="4"/>
        <w:numPr>
          <w:ilvl w:val="0"/>
          <w:numId w:val="14"/>
        </w:numPr>
        <w:ind w:left="384" w:hanging="384"/>
        <w:rPr>
          <w:rFonts w:ascii="Microsoft YaHei" w:eastAsia="Microsoft YaHei" w:hAnsi="Microsoft YaHei" w:cs="Microsoft YaHei"/>
        </w:rPr>
      </w:pPr>
      <w:bookmarkStart w:id="194" w:name="_heading=h.rhjl2yh0o2ps" w:colFirst="0" w:colLast="0"/>
      <w:bookmarkEnd w:id="194"/>
      <w:r>
        <w:rPr>
          <w:rFonts w:ascii="Microsoft YaHei" w:eastAsia="Microsoft YaHei" w:hAnsi="Microsoft YaHei" w:cs="Microsoft YaHei"/>
        </w:rPr>
        <w:t>Linux</w:t>
      </w:r>
      <w:r>
        <w:rPr>
          <w:rFonts w:ascii="Microsoft YaHei" w:eastAsia="Microsoft YaHei" w:hAnsi="Microsoft YaHei" w:cs="Microsoft YaHei"/>
        </w:rPr>
        <w:t>サブ</w:t>
      </w:r>
      <w:r>
        <w:rPr>
          <w:rFonts w:ascii="Microsoft YaHei" w:eastAsia="Microsoft YaHei" w:hAnsi="Microsoft YaHei" w:cs="Microsoft YaHei"/>
        </w:rPr>
        <w:t>Foundation</w:t>
      </w:r>
      <w:r>
        <w:rPr>
          <w:rFonts w:ascii="Microsoft YaHei" w:eastAsia="Microsoft YaHei" w:hAnsi="Microsoft YaHei" w:cs="Microsoft YaHei"/>
        </w:rPr>
        <w:t>の一覧</w:t>
      </w:r>
      <w:r>
        <w:rPr>
          <w:rFonts w:ascii="Microsoft YaHei" w:eastAsia="Microsoft YaHei" w:hAnsi="Microsoft YaHei" w:cs="Microsoft YaHei"/>
          <w:noProof/>
        </w:rPr>
        <w:drawing>
          <wp:inline distT="114300" distB="114300" distL="114300" distR="114300" wp14:anchorId="765480BD" wp14:editId="22DBC9E0">
            <wp:extent cx="5760410" cy="825500"/>
            <wp:effectExtent l="0" t="0" r="0" b="0"/>
            <wp:docPr id="28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5"/>
                    <a:srcRect/>
                    <a:stretch>
                      <a:fillRect/>
                    </a:stretch>
                  </pic:blipFill>
                  <pic:spPr>
                    <a:xfrm>
                      <a:off x="0" y="0"/>
                      <a:ext cx="5760410" cy="825500"/>
                    </a:xfrm>
                    <a:prstGeom prst="rect">
                      <a:avLst/>
                    </a:prstGeom>
                    <a:ln/>
                  </pic:spPr>
                </pic:pic>
              </a:graphicData>
            </a:graphic>
          </wp:inline>
        </w:drawing>
      </w:r>
    </w:p>
    <w:p w14:paraId="2C530DC7" w14:textId="77777777" w:rsidR="004D63E1" w:rsidRDefault="004D63E1">
      <w:pPr>
        <w:ind w:left="420"/>
      </w:pPr>
    </w:p>
    <w:p w14:paraId="09444691" w14:textId="77777777" w:rsidR="004D63E1" w:rsidRDefault="001F21D8">
      <w:pPr>
        <w:pStyle w:val="4"/>
        <w:numPr>
          <w:ilvl w:val="0"/>
          <w:numId w:val="1"/>
        </w:numPr>
        <w:ind w:left="384" w:hanging="384"/>
        <w:rPr>
          <w:rFonts w:ascii="Microsoft YaHei" w:eastAsia="Microsoft YaHei" w:hAnsi="Microsoft YaHei" w:cs="Microsoft YaHei"/>
        </w:rPr>
      </w:pPr>
      <w:bookmarkStart w:id="195" w:name="_heading=h.yazlu68r2anl" w:colFirst="0" w:colLast="0"/>
      <w:bookmarkEnd w:id="195"/>
      <w:r>
        <w:rPr>
          <w:rFonts w:ascii="Microsoft YaHei" w:eastAsia="Microsoft YaHei" w:hAnsi="Microsoft YaHei" w:cs="Microsoft YaHei"/>
        </w:rPr>
        <w:t xml:space="preserve">Apache Software Gold Club </w:t>
      </w:r>
      <w:r>
        <w:rPr>
          <w:rFonts w:ascii="Microsoft YaHei" w:eastAsia="Microsoft YaHei" w:hAnsi="Microsoft YaHei" w:cs="Microsoft YaHei"/>
        </w:rPr>
        <w:t>プロジェクトリスト</w:t>
      </w:r>
    </w:p>
    <w:p w14:paraId="1B53CFCA" w14:textId="77777777" w:rsidR="004D63E1" w:rsidRDefault="001F21D8">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：現在、中国のオープンソースプロジェクトは、ト</w:t>
      </w:r>
      <w:r>
        <w:rPr>
          <w:rFonts w:ascii="Microsoft YaHei" w:eastAsia="Microsoft YaHei" w:hAnsi="Microsoft YaHei" w:cs="Microsoft YaHei"/>
          <w:color w:val="333333"/>
          <w:sz w:val="22"/>
        </w:rPr>
        <w:lastRenderedPageBreak/>
        <w:t>ッププロジェクト</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件、インキュベート</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件を含む</w:t>
      </w:r>
      <w:r>
        <w:rPr>
          <w:rFonts w:ascii="Microsoft YaHei" w:eastAsia="Microsoft YaHei" w:hAnsi="Microsoft YaHei" w:cs="Microsoft YaHei"/>
          <w:color w:val="333333"/>
          <w:sz w:val="22"/>
        </w:rPr>
        <w:t>24</w:t>
      </w:r>
      <w:r>
        <w:rPr>
          <w:rFonts w:ascii="Microsoft YaHei" w:eastAsia="Microsoft YaHei" w:hAnsi="Microsoft YaHei" w:cs="Microsoft YaHei"/>
          <w:color w:val="333333"/>
          <w:sz w:val="22"/>
        </w:rPr>
        <w:t>件となっています。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ASF</w:t>
      </w:r>
      <w:r>
        <w:rPr>
          <w:rFonts w:ascii="Microsoft YaHei" w:eastAsia="Microsoft YaHei" w:hAnsi="Microsoft YaHei" w:cs="Microsoft YaHei"/>
          <w:color w:val="333333"/>
          <w:sz w:val="22"/>
        </w:rPr>
        <w:t>インキュベーターに新たに加わった</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つのプロジェクトは、すべて中国のものです。</w:t>
      </w:r>
      <w:hyperlink r:id="rId156">
        <w:r>
          <w:rPr>
            <w:rFonts w:ascii="Microsoft YaHei" w:eastAsia="Microsoft YaHei" w:hAnsi="Microsoft YaHei" w:cs="Microsoft YaHei"/>
            <w:color w:val="1E6FFF"/>
            <w:sz w:val="22"/>
            <w:u w:val="single"/>
          </w:rPr>
          <w:t>https://projects.apache.org/projects.html</w:t>
        </w:r>
      </w:hyperlink>
    </w:p>
    <w:p w14:paraId="79574B2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4DC498D" wp14:editId="71FE8262">
            <wp:extent cx="5654530" cy="4747671"/>
            <wp:effectExtent l="0" t="0" r="0" b="0"/>
            <wp:docPr id="225" name="image77.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7.png" descr="テーブル&#10;&#10;自動的に生成された説明"/>
                    <pic:cNvPicPr preferRelativeResize="0"/>
                  </pic:nvPicPr>
                  <pic:blipFill>
                    <a:blip r:embed="rId157"/>
                    <a:srcRect/>
                    <a:stretch>
                      <a:fillRect/>
                    </a:stretch>
                  </pic:blipFill>
                  <pic:spPr>
                    <a:xfrm>
                      <a:off x="0" y="0"/>
                      <a:ext cx="5654530" cy="4747671"/>
                    </a:xfrm>
                    <a:prstGeom prst="rect">
                      <a:avLst/>
                    </a:prstGeom>
                    <a:ln/>
                  </pic:spPr>
                </pic:pic>
              </a:graphicData>
            </a:graphic>
          </wp:inline>
        </w:drawing>
      </w:r>
    </w:p>
    <w:p w14:paraId="24EBF28A" w14:textId="77777777" w:rsidR="004D63E1" w:rsidRDefault="001F21D8">
      <w:pPr>
        <w:pStyle w:val="4"/>
        <w:numPr>
          <w:ilvl w:val="0"/>
          <w:numId w:val="6"/>
        </w:numPr>
        <w:ind w:left="384" w:hanging="384"/>
        <w:rPr>
          <w:rFonts w:ascii="Microsoft YaHei" w:eastAsia="Microsoft YaHei" w:hAnsi="Microsoft YaHei" w:cs="Microsoft YaHei"/>
        </w:rPr>
      </w:pPr>
      <w:bookmarkStart w:id="196" w:name="_heading=h.i6nqrykn0cmk" w:colFirst="0" w:colLast="0"/>
      <w:bookmarkEnd w:id="196"/>
      <w:r>
        <w:rPr>
          <w:rFonts w:ascii="Microsoft YaHei" w:eastAsia="Microsoft YaHei" w:hAnsi="Microsoft YaHei" w:cs="Microsoft YaHei"/>
        </w:rPr>
        <w:t>中国のオープンソース関係者が国際財団の</w:t>
      </w:r>
      <w:r>
        <w:rPr>
          <w:rFonts w:ascii="Microsoft YaHei" w:eastAsia="Microsoft YaHei" w:hAnsi="Microsoft YaHei" w:cs="Microsoft YaHei"/>
        </w:rPr>
        <w:t>要職に選出される</w:t>
      </w:r>
    </w:p>
    <w:p w14:paraId="0AC44EE9" w14:textId="77777777" w:rsidR="004D63E1" w:rsidRDefault="001F21D8">
      <w:pPr>
        <w:numPr>
          <w:ilvl w:val="1"/>
          <w:numId w:val="6"/>
        </w:numPr>
        <w:spacing w:before="60" w:after="60" w:line="312" w:lineRule="auto"/>
        <w:ind w:left="740" w:hanging="320"/>
        <w:jc w:val="left"/>
        <w:rPr>
          <w:rFonts w:ascii="Microsoft YaHei" w:eastAsia="Microsoft YaHei" w:hAnsi="Microsoft YaHei" w:cs="Microsoft YaHei"/>
          <w:color w:val="333333"/>
          <w:sz w:val="22"/>
        </w:rPr>
      </w:pPr>
      <w:r>
        <w:rPr>
          <w:rFonts w:ascii="FZLTHK--GBK1-0" w:eastAsia="FZLTHK--GBK1-0" w:hAnsi="FZLTHK--GBK1-0" w:cs="FZLTHK--GBK1-0"/>
          <w:sz w:val="20"/>
          <w:szCs w:val="20"/>
        </w:rPr>
        <w:t>吴晟</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のボードメンバーに選出される</w:t>
      </w:r>
    </w:p>
    <w:p w14:paraId="2813EBA8" w14:textId="77777777" w:rsidR="004D63E1" w:rsidRDefault="001F21D8">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000000"/>
          <w:sz w:val="22"/>
        </w:rPr>
        <w:t>堵俊平：</w:t>
      </w:r>
      <w:r>
        <w:rPr>
          <w:rFonts w:ascii="Microsoft YaHei" w:eastAsia="Microsoft YaHei" w:hAnsi="Microsoft YaHei" w:cs="Microsoft YaHei"/>
          <w:color w:val="000000"/>
          <w:sz w:val="22"/>
        </w:rPr>
        <w:t>LF AI &amp; Data Foundation</w:t>
      </w:r>
      <w:r>
        <w:rPr>
          <w:rFonts w:ascii="Microsoft YaHei" w:eastAsia="Microsoft YaHei" w:hAnsi="Microsoft YaHei" w:cs="Microsoft YaHei"/>
          <w:color w:val="000000"/>
          <w:sz w:val="22"/>
        </w:rPr>
        <w:t>の取締役会会長に選出される</w:t>
      </w:r>
    </w:p>
    <w:p w14:paraId="1F44498D" w14:textId="77777777" w:rsidR="004D63E1" w:rsidRDefault="001F21D8">
      <w:pPr>
        <w:numPr>
          <w:ilvl w:val="1"/>
          <w:numId w:val="6"/>
        </w:numPr>
        <w:spacing w:before="60" w:after="60" w:line="312" w:lineRule="auto"/>
        <w:ind w:left="740" w:hanging="320"/>
        <w:jc w:val="left"/>
        <w:rPr>
          <w:rFonts w:ascii="Microsoft YaHei" w:eastAsia="Microsoft YaHei" w:hAnsi="Microsoft YaHei" w:cs="Microsoft YaHei"/>
          <w:color w:val="333333"/>
          <w:sz w:val="22"/>
        </w:rPr>
      </w:pPr>
      <w:r>
        <w:rPr>
          <w:rFonts w:ascii="FZLTHK--GBK1-0" w:eastAsia="FZLTHK--GBK1-0" w:hAnsi="FZLTHK--GBK1-0" w:cs="FZLTHK--GBK1-0"/>
          <w:sz w:val="20"/>
          <w:szCs w:val="20"/>
        </w:rPr>
        <w:t>王晔晖</w:t>
      </w:r>
      <w:r>
        <w:rPr>
          <w:rFonts w:ascii="Microsoft YaHei" w:eastAsia="Microsoft YaHei" w:hAnsi="Microsoft YaHei" w:cs="Microsoft YaHei"/>
          <w:color w:val="000000"/>
          <w:sz w:val="22"/>
        </w:rPr>
        <w:t xml:space="preserve">: Linux Foundation </w:t>
      </w:r>
      <w:r>
        <w:rPr>
          <w:rFonts w:ascii="Microsoft YaHei" w:eastAsia="Microsoft YaHei" w:hAnsi="Microsoft YaHei" w:cs="Microsoft YaHei"/>
          <w:color w:val="000000"/>
          <w:sz w:val="22"/>
        </w:rPr>
        <w:t>の</w:t>
      </w:r>
      <w:r>
        <w:rPr>
          <w:rFonts w:ascii="Microsoft YaHei" w:eastAsia="Microsoft YaHei" w:hAnsi="Microsoft YaHei" w:cs="Microsoft YaHei"/>
          <w:color w:val="000000"/>
          <w:sz w:val="22"/>
        </w:rPr>
        <w:t xml:space="preserve"> CHAOSS </w:t>
      </w:r>
      <w:r>
        <w:rPr>
          <w:rFonts w:ascii="Microsoft YaHei" w:eastAsia="Microsoft YaHei" w:hAnsi="Microsoft YaHei" w:cs="Microsoft YaHei"/>
          <w:color w:val="000000"/>
          <w:sz w:val="22"/>
        </w:rPr>
        <w:t>プロジェクトの</w:t>
      </w:r>
      <w:r>
        <w:rPr>
          <w:rFonts w:ascii="Microsoft YaHei" w:eastAsia="Microsoft YaHei" w:hAnsi="Microsoft YaHei" w:cs="Microsoft YaHei"/>
          <w:color w:val="000000"/>
          <w:sz w:val="22"/>
        </w:rPr>
        <w:t xml:space="preserve"> Board of Directors </w:t>
      </w:r>
      <w:r>
        <w:rPr>
          <w:rFonts w:ascii="Microsoft YaHei" w:eastAsia="Microsoft YaHei" w:hAnsi="Microsoft YaHei" w:cs="Microsoft YaHei"/>
          <w:color w:val="000000"/>
          <w:sz w:val="22"/>
        </w:rPr>
        <w:t>に選出される。</w:t>
      </w:r>
    </w:p>
    <w:p w14:paraId="19C65E92" w14:textId="77777777" w:rsidR="004D63E1" w:rsidRDefault="001F21D8">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单致豪：</w:t>
      </w:r>
      <w:r>
        <w:rPr>
          <w:rFonts w:ascii="Microsoft YaHei" w:eastAsia="Microsoft YaHei" w:hAnsi="Microsoft YaHei" w:cs="Microsoft YaHei"/>
          <w:color w:val="333333"/>
          <w:sz w:val="22"/>
        </w:rPr>
        <w:t>TARS</w:t>
      </w:r>
      <w:r>
        <w:rPr>
          <w:rFonts w:ascii="Microsoft YaHei" w:eastAsia="Microsoft YaHei" w:hAnsi="Microsoft YaHei" w:cs="Microsoft YaHei"/>
          <w:color w:val="333333"/>
          <w:sz w:val="22"/>
        </w:rPr>
        <w:t>財団理事長、</w:t>
      </w:r>
      <w:r>
        <w:rPr>
          <w:rFonts w:ascii="Microsoft YaHei" w:eastAsia="Microsoft YaHei" w:hAnsi="Microsoft YaHei" w:cs="Microsoft YaHei"/>
          <w:color w:val="333333"/>
          <w:sz w:val="22"/>
        </w:rPr>
        <w:t>FinOps</w:t>
      </w:r>
      <w:r>
        <w:rPr>
          <w:rFonts w:ascii="Microsoft YaHei" w:eastAsia="Microsoft YaHei" w:hAnsi="Microsoft YaHei" w:cs="Microsoft YaHei"/>
          <w:color w:val="333333"/>
          <w:sz w:val="22"/>
        </w:rPr>
        <w:t>財団理事、</w:t>
      </w:r>
      <w:r>
        <w:rPr>
          <w:rFonts w:ascii="Microsoft YaHei" w:eastAsia="Microsoft YaHei" w:hAnsi="Microsoft YaHei" w:cs="Microsoft YaHei"/>
          <w:color w:val="333333"/>
          <w:sz w:val="22"/>
        </w:rPr>
        <w:t>LF Research</w:t>
      </w:r>
      <w:r>
        <w:rPr>
          <w:rFonts w:ascii="Microsoft YaHei" w:eastAsia="Microsoft YaHei" w:hAnsi="Microsoft YaHei" w:cs="Microsoft YaHei"/>
          <w:color w:val="333333"/>
          <w:sz w:val="22"/>
        </w:rPr>
        <w:t>理事に就任</w:t>
      </w:r>
    </w:p>
    <w:p w14:paraId="6A26D14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E38044F" w14:textId="77777777" w:rsidR="004D63E1" w:rsidRDefault="001F21D8">
      <w:pPr>
        <w:pStyle w:val="3"/>
        <w:numPr>
          <w:ilvl w:val="0"/>
          <w:numId w:val="25"/>
        </w:numPr>
        <w:ind w:left="616" w:hanging="616"/>
        <w:rPr>
          <w:rFonts w:ascii="Microsoft YaHei" w:eastAsia="Microsoft YaHei" w:hAnsi="Microsoft YaHei" w:cs="Microsoft YaHei"/>
        </w:rPr>
      </w:pPr>
      <w:bookmarkStart w:id="197" w:name="_heading=h.hc36ni4nwwel" w:colFirst="0" w:colLast="0"/>
      <w:bookmarkEnd w:id="197"/>
      <w:r>
        <w:rPr>
          <w:rFonts w:ascii="Microsoft YaHei" w:eastAsia="Microsoft YaHei" w:hAnsi="Microsoft YaHei" w:cs="Microsoft YaHei"/>
        </w:rPr>
        <w:lastRenderedPageBreak/>
        <w:t>輝き続けるオープンソース・ニューベンチャーズ</w:t>
      </w:r>
    </w:p>
    <w:p w14:paraId="760A3146"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かけて、国内外でオープンソースプロジェクトをベースにしたスタートアップ企業がかつてないほど多く誕生し、オープンソースプロジェクトをベースにした営利企業が資金調達や株式公開をすることも珍しくなく、オープンソースコミュニティやオープンソースソフトウェアのビジネス価値が資本に認められ、資金調達額や評価額・資本金は新たな天井を打ち続けています。以下は、資金を調達して株式公開したオープンソースのスタートアップ企業です。</w:t>
      </w:r>
    </w:p>
    <w:p w14:paraId="00113DE6" w14:textId="77777777" w:rsidR="004D63E1" w:rsidRDefault="004D63E1">
      <w:pPr>
        <w:jc w:val="left"/>
        <w:rPr>
          <w:rFonts w:ascii="Microsoft YaHei" w:eastAsia="Microsoft YaHei" w:hAnsi="Microsoft YaHei" w:cs="Microsoft YaHei"/>
          <w:color w:val="333333"/>
          <w:sz w:val="22"/>
        </w:rPr>
      </w:pPr>
    </w:p>
    <w:p w14:paraId="30805096" w14:textId="77777777" w:rsidR="004D63E1" w:rsidRDefault="001F21D8">
      <w:pPr>
        <w:pStyle w:val="4"/>
        <w:rPr>
          <w:rFonts w:ascii="Microsoft YaHei" w:eastAsia="Microsoft YaHei" w:hAnsi="Microsoft YaHei" w:cs="Microsoft YaHei"/>
        </w:rPr>
      </w:pPr>
      <w:bookmarkStart w:id="198" w:name="_heading=h.oimvootktaps" w:colFirst="0" w:colLast="0"/>
      <w:bookmarkEnd w:id="198"/>
      <w:r>
        <w:rPr>
          <w:rFonts w:ascii="Microsoft YaHei" w:eastAsia="Microsoft YaHei" w:hAnsi="Microsoft YaHei" w:cs="Microsoft YaHei"/>
        </w:rPr>
        <w:t>海外</w:t>
      </w:r>
    </w:p>
    <w:p w14:paraId="45A04E87"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月には、オープンソースの製品分析ツール「</w:t>
      </w:r>
      <w:r>
        <w:rPr>
          <w:rFonts w:ascii="Microsoft YaHei" w:eastAsia="Microsoft YaHei" w:hAnsi="Microsoft YaHei" w:cs="Microsoft YaHei"/>
          <w:color w:val="333333"/>
          <w:sz w:val="22"/>
        </w:rPr>
        <w:t>PostHog</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万ドルの資金を調達した</w:t>
      </w:r>
    </w:p>
    <w:p w14:paraId="31F175D3" w14:textId="77777777" w:rsidR="004D63E1" w:rsidRDefault="001F21D8">
      <w:pPr>
        <w:numPr>
          <w:ilvl w:val="0"/>
          <w:numId w:val="4"/>
        </w:numPr>
        <w:spacing w:before="60" w:after="60" w:line="312" w:lineRule="auto"/>
        <w:ind w:left="336" w:hanging="336"/>
        <w:jc w:val="left"/>
        <w:rPr>
          <w:rFonts w:ascii="Microsoft YaHei" w:eastAsia="Microsoft YaHei" w:hAnsi="Microsoft YaHei" w:cs="Microsoft YaHei"/>
          <w:color w:val="333333"/>
          <w:sz w:val="22"/>
        </w:rPr>
      </w:pPr>
      <w:hyperlink r:id="rId158">
        <w:r>
          <w:rPr>
            <w:rFonts w:ascii="Microsoft YaHei" w:eastAsia="Microsoft YaHei" w:hAnsi="Microsoft YaHei" w:cs="Microsoft YaHei"/>
            <w:color w:val="1E6FFF"/>
            <w:sz w:val="22"/>
            <w:u w:val="single"/>
          </w:rPr>
          <w:t>GitLab</w:t>
        </w:r>
        <w:r>
          <w:rPr>
            <w:rFonts w:ascii="Microsoft YaHei" w:eastAsia="Microsoft YaHei" w:hAnsi="Microsoft YaHei" w:cs="Microsoft YaHei"/>
            <w:color w:val="1E6FFF"/>
            <w:sz w:val="22"/>
            <w:u w:val="single"/>
          </w:rPr>
          <w:t>社がナスダック証券取引所に上場</w:t>
        </w:r>
      </w:hyperlink>
      <w:r>
        <w:rPr>
          <w:rFonts w:ascii="Microsoft YaHei" w:eastAsia="Microsoft YaHei" w:hAnsi="Microsoft YaHei" w:cs="Microsoft YaHei"/>
          <w:color w:val="333333"/>
          <w:sz w:val="22"/>
        </w:rPr>
        <w:t>(2021-10-15)</w:t>
      </w:r>
    </w:p>
    <w:p w14:paraId="1741DEE5"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Red Hat Summit</w:t>
      </w:r>
      <w:r>
        <w:rPr>
          <w:rFonts w:ascii="Microsoft YaHei" w:eastAsia="Microsoft YaHei" w:hAnsi="Microsoft YaHei" w:cs="Microsoft YaHei"/>
          <w:color w:val="333333"/>
          <w:sz w:val="22"/>
        </w:rPr>
        <w:t>、データ分析製品群を発表</w:t>
      </w:r>
    </w:p>
    <w:p w14:paraId="5510B65B"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大規模なレイオフを行った</w:t>
      </w:r>
      <w:r>
        <w:rPr>
          <w:rFonts w:ascii="Microsoft YaHei" w:eastAsia="Microsoft YaHei" w:hAnsi="Microsoft YaHei" w:cs="Microsoft YaHei"/>
          <w:color w:val="333333"/>
          <w:sz w:val="22"/>
        </w:rPr>
        <w:t>Eclipse</w:t>
      </w:r>
      <w:r>
        <w:rPr>
          <w:rFonts w:ascii="Microsoft YaHei" w:eastAsia="Microsoft YaHei" w:hAnsi="Microsoft YaHei" w:cs="Microsoft YaHei"/>
          <w:color w:val="333333"/>
          <w:sz w:val="22"/>
        </w:rPr>
        <w:t>、経営が立ち行かなくなりプロジェクトを</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に寄付</w:t>
      </w:r>
    </w:p>
    <w:p w14:paraId="7D309F9D"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社の評価額は</w:t>
      </w:r>
      <w:r>
        <w:rPr>
          <w:rFonts w:ascii="Microsoft YaHei" w:eastAsia="Microsoft YaHei" w:hAnsi="Microsoft YaHei" w:cs="Microsoft YaHei"/>
          <w:color w:val="333333"/>
          <w:sz w:val="22"/>
        </w:rPr>
        <w:t>380</w:t>
      </w:r>
      <w:r>
        <w:rPr>
          <w:rFonts w:ascii="Microsoft YaHei" w:eastAsia="Microsoft YaHei" w:hAnsi="Microsoft YaHei" w:cs="Microsoft YaHei"/>
          <w:color w:val="333333"/>
          <w:sz w:val="22"/>
        </w:rPr>
        <w:t>億ドル、</w:t>
      </w:r>
      <w:r>
        <w:rPr>
          <w:rFonts w:ascii="Microsoft YaHei" w:eastAsia="Microsoft YaHei" w:hAnsi="Microsoft YaHei" w:cs="Microsoft YaHei"/>
          <w:color w:val="333333"/>
          <w:sz w:val="22"/>
        </w:rPr>
        <w:t>202</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を予定</w:t>
      </w:r>
    </w:p>
    <w:p w14:paraId="4D685314"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SUSE</w:t>
      </w:r>
      <w:r>
        <w:rPr>
          <w:rFonts w:ascii="Microsoft YaHei" w:eastAsia="Microsoft YaHei" w:hAnsi="Microsoft YaHei" w:cs="Microsoft YaHei"/>
          <w:color w:val="333333"/>
          <w:sz w:val="22"/>
        </w:rPr>
        <w:t>社がフランクフルト証券取引所に上場</w:t>
      </w:r>
    </w:p>
    <w:p w14:paraId="364808A6"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Docker</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万ドルを調達、マイクロソフトとの提携で開発ツール会社に変身</w:t>
      </w:r>
    </w:p>
    <w:p w14:paraId="04808EBE"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日、オープンソースツール「</w:t>
      </w:r>
      <w:r>
        <w:rPr>
          <w:rFonts w:ascii="Microsoft YaHei" w:eastAsia="Microsoft YaHei" w:hAnsi="Microsoft YaHei" w:cs="Microsoft YaHei"/>
          <w:color w:val="333333"/>
          <w:sz w:val="22"/>
        </w:rPr>
        <w:t>CloudQuery</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350</w:t>
      </w:r>
      <w:r>
        <w:rPr>
          <w:rFonts w:ascii="Microsoft YaHei" w:eastAsia="Microsoft YaHei" w:hAnsi="Microsoft YaHei" w:cs="Microsoft YaHei"/>
          <w:color w:val="333333"/>
          <w:sz w:val="22"/>
        </w:rPr>
        <w:t>万ドルのシードラウンドを実施</w:t>
      </w:r>
    </w:p>
    <w:p w14:paraId="52F0B89C"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Upbound</w:t>
      </w:r>
      <w:r>
        <w:rPr>
          <w:rFonts w:ascii="Microsoft YaHei" w:eastAsia="Microsoft YaHei" w:hAnsi="Microsoft YaHei" w:cs="Microsoft YaHei"/>
          <w:color w:val="333333"/>
          <w:sz w:val="22"/>
        </w:rPr>
        <w:t>社がオープンソースのマルチクラウド管理プロジェクト「</w:t>
      </w:r>
      <w:r>
        <w:rPr>
          <w:rFonts w:ascii="Microsoft YaHei" w:eastAsia="Microsoft YaHei" w:hAnsi="Microsoft YaHei" w:cs="Microsoft YaHei"/>
          <w:color w:val="333333"/>
          <w:sz w:val="22"/>
        </w:rPr>
        <w:t>Crossplane</w:t>
      </w:r>
      <w:r>
        <w:rPr>
          <w:rFonts w:ascii="Microsoft YaHei" w:eastAsia="Microsoft YaHei" w:hAnsi="Microsoft YaHei" w:cs="Microsoft YaHei"/>
          <w:color w:val="333333"/>
          <w:sz w:val="22"/>
        </w:rPr>
        <w:t>」に</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万ドルを投資</w:t>
      </w:r>
    </w:p>
    <w:p w14:paraId="77E70B3D"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クラウドインフラに特化したソフトウェア企業である</w:t>
      </w:r>
      <w:hyperlink r:id="rId159">
        <w:r>
          <w:rPr>
            <w:rFonts w:ascii="Microsoft YaHei" w:eastAsia="Microsoft YaHei" w:hAnsi="Microsoft YaHei" w:cs="Microsoft YaHei"/>
            <w:color w:val="1E6FFF"/>
            <w:sz w:val="22"/>
            <w:u w:val="single"/>
          </w:rPr>
          <w:t>Hashicorp</w:t>
        </w:r>
      </w:hyperlink>
      <w:r>
        <w:rPr>
          <w:rFonts w:ascii="Microsoft YaHei" w:eastAsia="Microsoft YaHei" w:hAnsi="Microsoft YaHei" w:cs="Microsoft YaHei"/>
          <w:color w:val="333333"/>
          <w:sz w:val="22"/>
        </w:rPr>
        <w:t>社は、</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NASDAQ</w:t>
      </w:r>
      <w:r>
        <w:rPr>
          <w:rFonts w:ascii="Microsoft YaHei" w:eastAsia="Microsoft YaHei" w:hAnsi="Microsoft YaHei" w:cs="Microsoft YaHei"/>
          <w:color w:val="333333"/>
          <w:sz w:val="22"/>
        </w:rPr>
        <w:t>に上場し、時価総額は</w:t>
      </w:r>
      <w:r>
        <w:rPr>
          <w:rFonts w:ascii="Microsoft YaHei" w:eastAsia="Microsoft YaHei" w:hAnsi="Microsoft YaHei" w:cs="Microsoft YaHei"/>
          <w:color w:val="333333"/>
          <w:sz w:val="22"/>
        </w:rPr>
        <w:t>150</w:t>
      </w:r>
      <w:r>
        <w:rPr>
          <w:rFonts w:ascii="Microsoft YaHei" w:eastAsia="Microsoft YaHei" w:hAnsi="Microsoft YaHei" w:cs="Microsoft YaHei"/>
          <w:color w:val="333333"/>
          <w:sz w:val="22"/>
        </w:rPr>
        <w:t>億ドルを超えました。</w:t>
      </w:r>
    </w:p>
    <w:p w14:paraId="75A729CE" w14:textId="77777777" w:rsidR="004D63E1" w:rsidRDefault="001F21D8">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Cockroach Labs</w:t>
      </w:r>
      <w:r>
        <w:rPr>
          <w:rFonts w:ascii="Microsoft YaHei" w:eastAsia="Microsoft YaHei" w:hAnsi="Microsoft YaHei" w:cs="Microsoft YaHei"/>
          <w:color w:val="333333"/>
          <w:sz w:val="22"/>
        </w:rPr>
        <w:t>社</w:t>
      </w:r>
      <w:hyperlink r:id="rId160">
        <w:r>
          <w:rPr>
            <w:rFonts w:ascii="Microsoft YaHei" w:eastAsia="Microsoft YaHei" w:hAnsi="Microsoft YaHei" w:cs="Microsoft YaHei"/>
            <w:color w:val="1E6FFF"/>
            <w:sz w:val="22"/>
            <w:u w:val="single"/>
          </w:rPr>
          <w:t>はシリーズ</w:t>
        </w:r>
        <w:r>
          <w:rPr>
            <w:rFonts w:ascii="Microsoft YaHei" w:eastAsia="Microsoft YaHei" w:hAnsi="Microsoft YaHei" w:cs="Microsoft YaHei"/>
            <w:color w:val="1E6FFF"/>
            <w:sz w:val="22"/>
            <w:u w:val="single"/>
          </w:rPr>
          <w:t>F</w:t>
        </w:r>
        <w:r>
          <w:rPr>
            <w:rFonts w:ascii="Microsoft YaHei" w:eastAsia="Microsoft YaHei" w:hAnsi="Microsoft YaHei" w:cs="Microsoft YaHei"/>
            <w:color w:val="1E6FFF"/>
            <w:sz w:val="22"/>
            <w:u w:val="single"/>
          </w:rPr>
          <w:t>でさらに</w:t>
        </w:r>
        <w:r>
          <w:rPr>
            <w:rFonts w:ascii="Microsoft YaHei" w:eastAsia="Microsoft YaHei" w:hAnsi="Microsoft YaHei" w:cs="Microsoft YaHei"/>
            <w:color w:val="1E6FFF"/>
            <w:sz w:val="22"/>
            <w:u w:val="single"/>
          </w:rPr>
          <w:t>2</w:t>
        </w:r>
        <w:r>
          <w:rPr>
            <w:rFonts w:ascii="Microsoft YaHei" w:eastAsia="Microsoft YaHei" w:hAnsi="Microsoft YaHei" w:cs="Microsoft YaHei"/>
            <w:color w:val="1E6FFF"/>
            <w:sz w:val="22"/>
            <w:u w:val="single"/>
          </w:rPr>
          <w:t>億</w:t>
        </w:r>
        <w:r>
          <w:rPr>
            <w:rFonts w:ascii="Microsoft YaHei" w:eastAsia="Microsoft YaHei" w:hAnsi="Microsoft YaHei" w:cs="Microsoft YaHei"/>
            <w:color w:val="1E6FFF"/>
            <w:sz w:val="22"/>
            <w:u w:val="single"/>
          </w:rPr>
          <w:t>7,300</w:t>
        </w:r>
        <w:r>
          <w:rPr>
            <w:rFonts w:ascii="Microsoft YaHei" w:eastAsia="Microsoft YaHei" w:hAnsi="Microsoft YaHei" w:cs="Microsoft YaHei"/>
            <w:color w:val="1E6FFF"/>
            <w:sz w:val="22"/>
            <w:u w:val="single"/>
          </w:rPr>
          <w:t>万ドルの資金を調達し</w:t>
        </w:r>
      </w:hyperlink>
      <w:r>
        <w:rPr>
          <w:rFonts w:ascii="Microsoft YaHei" w:eastAsia="Microsoft YaHei" w:hAnsi="Microsoft YaHei" w:cs="Microsoft YaHei"/>
          <w:color w:val="333333"/>
          <w:sz w:val="22"/>
        </w:rPr>
        <w:t>、今年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万ドルの資金を調達した後、すでに</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億ドルの評価を受け</w:t>
      </w:r>
      <w:r>
        <w:rPr>
          <w:rFonts w:ascii="Microsoft YaHei" w:eastAsia="Microsoft YaHei" w:hAnsi="Microsoft YaHei" w:cs="Microsoft YaHei"/>
          <w:color w:val="333333"/>
          <w:sz w:val="22"/>
        </w:rPr>
        <w:lastRenderedPageBreak/>
        <w:t>ています。</w:t>
      </w:r>
    </w:p>
    <w:p w14:paraId="28FBAD69" w14:textId="77777777" w:rsidR="004D63E1" w:rsidRDefault="001F21D8">
      <w:pPr>
        <w:pStyle w:val="4"/>
        <w:rPr>
          <w:rFonts w:ascii="Microsoft YaHei" w:eastAsia="Microsoft YaHei" w:hAnsi="Microsoft YaHei" w:cs="Microsoft YaHei"/>
        </w:rPr>
      </w:pPr>
      <w:bookmarkStart w:id="199" w:name="_heading=h.wzenpp2ifhf2" w:colFirst="0" w:colLast="0"/>
      <w:bookmarkEnd w:id="199"/>
      <w:r>
        <w:rPr>
          <w:rFonts w:ascii="Microsoft YaHei" w:eastAsia="Microsoft YaHei" w:hAnsi="Microsoft YaHei" w:cs="Microsoft YaHei"/>
        </w:rPr>
        <w:t>国内</w:t>
      </w:r>
    </w:p>
    <w:p w14:paraId="5A386C6F"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白鲸开源（</w:t>
      </w:r>
      <w:r>
        <w:rPr>
          <w:rFonts w:ascii="Microsoft YaHei" w:eastAsia="Microsoft YaHei" w:hAnsi="Microsoft YaHei" w:cs="Microsoft YaHei"/>
          <w:color w:val="333333"/>
          <w:sz w:val="22"/>
        </w:rPr>
        <w:t>Apache Dolphi</w:t>
      </w:r>
      <w:r>
        <w:rPr>
          <w:rFonts w:ascii="Microsoft YaHei" w:eastAsia="Microsoft YaHei" w:hAnsi="Microsoft YaHei" w:cs="Microsoft YaHei"/>
          <w:color w:val="333333"/>
          <w:sz w:val="22"/>
        </w:rPr>
        <w:t>nScheduler</w:t>
      </w:r>
      <w:r>
        <w:rPr>
          <w:rFonts w:ascii="Microsoft YaHei" w:eastAsia="Microsoft YaHei" w:hAnsi="Microsoft YaHei" w:cs="Microsoft YaHei"/>
          <w:color w:val="333333"/>
          <w:sz w:val="22"/>
        </w:rPr>
        <w:t>ベース）が数百万ドルのエンジェルファンドラウンドを獲得</w:t>
      </w:r>
    </w:p>
    <w:p w14:paraId="41A4CF9E"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北京思斐の</w:t>
      </w:r>
      <w:r>
        <w:rPr>
          <w:rFonts w:ascii="Microsoft YaHei" w:eastAsia="Microsoft YaHei" w:hAnsi="Microsoft YaHei" w:cs="Microsoft YaHei"/>
          <w:color w:val="333333"/>
          <w:sz w:val="22"/>
        </w:rPr>
        <w:t>SphereEx</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ShardingSphere</w:t>
      </w:r>
      <w:r>
        <w:rPr>
          <w:rFonts w:ascii="Microsoft YaHei" w:eastAsia="Microsoft YaHei" w:hAnsi="Microsoft YaHei" w:cs="Microsoft YaHei"/>
          <w:color w:val="333333"/>
          <w:sz w:val="22"/>
        </w:rPr>
        <w:t>プロジェクトをベースとする）が数百万ドルのエンジェル資金調達ラウンドを終了</w:t>
      </w:r>
    </w:p>
    <w:p w14:paraId="6ABDAC73"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Engula</w:t>
      </w:r>
      <w:r>
        <w:rPr>
          <w:rFonts w:ascii="Microsoft YaHei" w:eastAsia="Microsoft YaHei" w:hAnsi="Microsoft YaHei" w:cs="Microsoft YaHei"/>
          <w:color w:val="333333"/>
          <w:sz w:val="22"/>
        </w:rPr>
        <w:t>がエンゼル・ラウンドの投資を受ける</w:t>
      </w:r>
    </w:p>
    <w:p w14:paraId="098D9FA2"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Authing</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500</w:t>
      </w:r>
      <w:r>
        <w:rPr>
          <w:rFonts w:ascii="Microsoft YaHei" w:eastAsia="Microsoft YaHei" w:hAnsi="Microsoft YaHei" w:cs="Microsoft YaHei"/>
          <w:color w:val="333333"/>
          <w:sz w:val="22"/>
        </w:rPr>
        <w:t>万ドルのプレ</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ラウンドの資金調達と</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ラウンドを終了</w:t>
      </w:r>
    </w:p>
    <w:p w14:paraId="1931B3E4"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深圳支流科技</w:t>
      </w:r>
      <w:r>
        <w:rPr>
          <w:rFonts w:ascii="Microsoft YaHei" w:eastAsia="Microsoft YaHei" w:hAnsi="Microsoft YaHei" w:cs="Microsoft YaHei"/>
          <w:color w:val="333333"/>
          <w:sz w:val="22"/>
        </w:rPr>
        <w:t xml:space="preserve"> API7</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APISIX</w:t>
      </w:r>
      <w:r>
        <w:rPr>
          <w:rFonts w:ascii="Microsoft YaHei" w:eastAsia="Microsoft YaHei" w:hAnsi="Microsoft YaHei" w:cs="Microsoft YaHei"/>
          <w:color w:val="333333"/>
          <w:sz w:val="22"/>
        </w:rPr>
        <w:t>プロジェクトをベースとする）が数百万米ドルのプレ</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およびシリーズ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22CEE17C"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StreamNative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Pulsar</w:t>
      </w:r>
      <w:r>
        <w:rPr>
          <w:rFonts w:ascii="Microsoft YaHei" w:eastAsia="Microsoft YaHei" w:hAnsi="Microsoft YaHei" w:cs="Microsoft YaHei"/>
          <w:color w:val="333333"/>
          <w:sz w:val="22"/>
        </w:rPr>
        <w:t>プロジェクトがベース）が</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r>
        <w:rPr>
          <w:rFonts w:ascii="Microsoft YaHei" w:eastAsia="Microsoft YaHei" w:hAnsi="Microsoft YaHei" w:cs="Microsoft YaHei"/>
          <w:color w:val="333333"/>
          <w:sz w:val="22"/>
        </w:rPr>
        <w:t xml:space="preserve"> </w:t>
      </w:r>
    </w:p>
    <w:p w14:paraId="75AD199A"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极纳科技</w:t>
      </w:r>
      <w:r>
        <w:rPr>
          <w:rFonts w:ascii="Microsoft YaHei" w:eastAsia="Microsoft YaHei" w:hAnsi="Microsoft YaHei" w:cs="Microsoft YaHei"/>
          <w:color w:val="333333"/>
          <w:sz w:val="22"/>
        </w:rPr>
        <w:t>Jina AI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0CBC14B2"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一流科技</w:t>
      </w:r>
      <w:r>
        <w:rPr>
          <w:rFonts w:ascii="Microsoft YaHei" w:eastAsia="Microsoft YaHei" w:hAnsi="Microsoft YaHei" w:cs="Microsoft YaHei"/>
          <w:color w:val="333333"/>
          <w:sz w:val="22"/>
        </w:rPr>
        <w:t>OneFlow</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5,000</w:t>
      </w:r>
      <w:r>
        <w:rPr>
          <w:rFonts w:ascii="Microsoft YaHei" w:eastAsia="Microsoft YaHei" w:hAnsi="Microsoft YaHei" w:cs="Microsoft YaHei"/>
          <w:color w:val="333333"/>
          <w:sz w:val="22"/>
        </w:rPr>
        <w:t>万人民元のシリーズ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2672ABEF"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上海赜睿信息科技</w:t>
      </w:r>
      <w:r>
        <w:rPr>
          <w:rFonts w:ascii="Microsoft YaHei" w:eastAsia="Microsoft YaHei" w:hAnsi="Microsoft YaHei" w:cs="Microsoft YaHei"/>
          <w:color w:val="333333"/>
          <w:sz w:val="22"/>
        </w:rPr>
        <w:t xml:space="preserve"> Zilliz</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4,300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資金調達ラウンドを終了</w:t>
      </w:r>
    </w:p>
    <w:p w14:paraId="183ABD4E"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涛思数据</w:t>
      </w:r>
      <w:r>
        <w:rPr>
          <w:rFonts w:ascii="Microsoft YaHei" w:eastAsia="Microsoft YaHei" w:hAnsi="Microsoft YaHei" w:cs="Microsoft YaHei"/>
          <w:color w:val="333333"/>
          <w:sz w:val="22"/>
        </w:rPr>
        <w:t>Tao</w:t>
      </w:r>
      <w:r>
        <w:rPr>
          <w:rFonts w:ascii="Microsoft YaHei" w:eastAsia="Microsoft YaHei" w:hAnsi="Microsoft YaHei" w:cs="Microsoft YaHei"/>
          <w:color w:val="333333"/>
          <w:sz w:val="22"/>
        </w:rPr>
        <w:t>sData</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4700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ファイナンスを実施</w:t>
      </w:r>
    </w:p>
    <w:p w14:paraId="207D05C5"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上海跬智信息技术の</w:t>
      </w:r>
      <w:r>
        <w:rPr>
          <w:rFonts w:ascii="Microsoft YaHei" w:eastAsia="Microsoft YaHei" w:hAnsi="Microsoft YaHei" w:cs="Microsoft YaHei"/>
          <w:color w:val="333333"/>
          <w:sz w:val="22"/>
        </w:rPr>
        <w:t>Kyligence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Kylin</w:t>
      </w:r>
      <w:r>
        <w:rPr>
          <w:rFonts w:ascii="Microsoft YaHei" w:eastAsia="Microsoft YaHei" w:hAnsi="Microsoft YaHei" w:cs="Microsoft YaHei"/>
          <w:color w:val="333333"/>
          <w:sz w:val="22"/>
        </w:rPr>
        <w:t>プロジェクトに基づく）が</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C</w:t>
      </w:r>
      <w:r>
        <w:rPr>
          <w:rFonts w:ascii="Microsoft YaHei" w:eastAsia="Microsoft YaHei" w:hAnsi="Microsoft YaHei" w:cs="Microsoft YaHei"/>
          <w:color w:val="333333"/>
          <w:sz w:val="22"/>
        </w:rPr>
        <w:t>資金調達ラウンドを終了</w:t>
      </w:r>
    </w:p>
    <w:p w14:paraId="77532563"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PingCAP</w:t>
      </w:r>
      <w:r>
        <w:rPr>
          <w:rFonts w:ascii="Microsoft YaHei" w:eastAsia="Microsoft YaHei" w:hAnsi="Microsoft YaHei" w:cs="Microsoft YaHei"/>
          <w:color w:val="333333"/>
          <w:sz w:val="22"/>
        </w:rPr>
        <w:t>はこれまでに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回の資金調達を完了しており、直近では昨年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ラウンドを実施し、資金調達額は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4,000</w:t>
      </w:r>
      <w:r>
        <w:rPr>
          <w:rFonts w:ascii="Microsoft YaHei" w:eastAsia="Microsoft YaHei" w:hAnsi="Microsoft YaHei" w:cs="Microsoft YaHei"/>
          <w:color w:val="333333"/>
          <w:sz w:val="22"/>
        </w:rPr>
        <w:t>万ドル、評価額は約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億ドルとなり、中国のオープンソース・スタートアップ企業にとって驚異的なマイルストーンとなりました。</w:t>
      </w:r>
    </w:p>
    <w:p w14:paraId="4BCE4A77" w14:textId="77777777" w:rsidR="004D63E1" w:rsidRDefault="001F21D8">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鲸鲮科技、创新工场が主導する</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w:t>
      </w:r>
      <w:r>
        <w:rPr>
          <w:rFonts w:ascii="Microsoft YaHei" w:eastAsia="Microsoft YaHei" w:hAnsi="Microsoft YaHei" w:cs="Microsoft YaHei"/>
          <w:color w:val="333333"/>
          <w:sz w:val="22"/>
        </w:rPr>
        <w:t>ドルのエンジェルラウンドに参加</w:t>
      </w:r>
    </w:p>
    <w:p w14:paraId="440B88AD"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9873FB3" w14:textId="77777777" w:rsidR="004D63E1" w:rsidRDefault="001F21D8">
      <w:pPr>
        <w:pStyle w:val="3"/>
        <w:numPr>
          <w:ilvl w:val="0"/>
          <w:numId w:val="25"/>
        </w:numPr>
        <w:ind w:left="616" w:hanging="616"/>
        <w:rPr>
          <w:rFonts w:ascii="Microsoft YaHei" w:eastAsia="Microsoft YaHei" w:hAnsi="Microsoft YaHei" w:cs="Microsoft YaHei"/>
        </w:rPr>
      </w:pPr>
      <w:bookmarkStart w:id="200" w:name="_heading=h.q0xiddegg0lh" w:colFirst="0" w:colLast="0"/>
      <w:bookmarkEnd w:id="200"/>
      <w:r>
        <w:rPr>
          <w:rFonts w:ascii="Microsoft YaHei" w:eastAsia="Microsoft YaHei" w:hAnsi="Microsoft YaHei" w:cs="Microsoft YaHei"/>
        </w:rPr>
        <w:lastRenderedPageBreak/>
        <w:t>オープンソース・オペレーティング・システムの新たなブーム</w:t>
      </w:r>
    </w:p>
    <w:p w14:paraId="24A36A4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年末にレッドハット社が「</w:t>
      </w:r>
      <w:r>
        <w:rPr>
          <w:rFonts w:ascii="Microsoft YaHei" w:eastAsia="Microsoft YaHei" w:hAnsi="Microsoft YaHei" w:cs="Microsoft YaHei"/>
          <w:color w:val="333333"/>
          <w:sz w:val="22"/>
        </w:rPr>
        <w:t>CentOS 8</w:t>
      </w:r>
      <w:r>
        <w:rPr>
          <w:rFonts w:ascii="Microsoft YaHei" w:eastAsia="Microsoft YaHei" w:hAnsi="Microsoft YaHei" w:cs="Microsoft YaHei"/>
          <w:color w:val="333333"/>
          <w:sz w:val="22"/>
        </w:rPr>
        <w:t>」のサポートを</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年末に終了すると発表したことで、世界中の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開発に大きな影響を与え、世界中のユーザーが適切なシステムに乗り換えようとし始めました。</w:t>
      </w:r>
      <w:r>
        <w:rPr>
          <w:rFonts w:ascii="Microsoft YaHei" w:eastAsia="Microsoft YaHei" w:hAnsi="Microsoft YaHei" w:cs="Microsoft YaHei"/>
          <w:color w:val="333333"/>
          <w:sz w:val="22"/>
        </w:rPr>
        <w:t>CentOS</w:t>
      </w:r>
      <w:r>
        <w:rPr>
          <w:rFonts w:ascii="Microsoft YaHei" w:eastAsia="Microsoft YaHei" w:hAnsi="Microsoft YaHei" w:cs="Microsoft YaHei"/>
          <w:color w:val="333333"/>
          <w:sz w:val="22"/>
        </w:rPr>
        <w:t>が廃止された場合にユーザーが直面する可能性のあるリスクに対処することは、</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ベンダーや開発者にとって重要な課題となっています。</w:t>
      </w:r>
    </w:p>
    <w:p w14:paraId="2C300A3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A05C311" w14:textId="77777777" w:rsidR="004D63E1" w:rsidRDefault="001F21D8">
      <w:pPr>
        <w:spacing w:before="60" w:after="60" w:line="312" w:lineRule="auto"/>
        <w:jc w:val="left"/>
        <w:rPr>
          <w:rFonts w:ascii="Microsoft YaHei" w:eastAsia="Microsoft YaHei" w:hAnsi="Microsoft YaHei" w:cs="Microsoft YaHei"/>
          <w:color w:val="171A1D"/>
          <w:highlight w:val="white"/>
        </w:rPr>
      </w:pPr>
      <w:r>
        <w:rPr>
          <w:rFonts w:ascii="Microsoft YaHei" w:eastAsia="Microsoft YaHei" w:hAnsi="Microsoft YaHei" w:cs="Microsoft YaHei"/>
          <w:color w:val="333333"/>
          <w:sz w:val="22"/>
        </w:rPr>
        <w:t>また、このような背景から、</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AliCloud</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Unisys</w:t>
      </w:r>
      <w:r>
        <w:rPr>
          <w:rFonts w:ascii="Microsoft YaHei" w:eastAsia="Microsoft YaHei" w:hAnsi="Microsoft YaHei" w:cs="Microsoft YaHei"/>
          <w:color w:val="333333"/>
          <w:sz w:val="22"/>
        </w:rPr>
        <w:t>、龙芯、中科方德などの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、チップ、クラウドコンピューティング企業</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社と共同で、</w:t>
      </w:r>
      <w:r>
        <w:rPr>
          <w:rFonts w:ascii="Microsoft YaHei" w:eastAsia="Microsoft YaHei" w:hAnsi="Microsoft YaHei" w:cs="Microsoft YaHei"/>
          <w:color w:val="333333"/>
          <w:sz w:val="22"/>
        </w:rPr>
        <w:t>OpenAno</w:t>
      </w:r>
      <w:r>
        <w:rPr>
          <w:rFonts w:ascii="Microsoft YaHei" w:eastAsia="Microsoft YaHei" w:hAnsi="Microsoft YaHei" w:cs="Microsoft YaHei"/>
          <w:color w:val="333333"/>
          <w:sz w:val="22"/>
        </w:rPr>
        <w:t xml:space="preserve">lis </w:t>
      </w:r>
      <w:r>
        <w:rPr>
          <w:rFonts w:ascii="Microsoft YaHei" w:eastAsia="Microsoft YaHei" w:hAnsi="Microsoft YaHei" w:cs="Microsoft YaHei"/>
          <w:color w:val="333333"/>
          <w:sz w:val="22"/>
        </w:rPr>
        <w:t>龙蜥</w:t>
      </w:r>
      <w:r>
        <w:rPr>
          <w:rFonts w:ascii="Microsoft YaHei" w:eastAsia="Microsoft YaHei" w:hAnsi="Microsoft YaHei" w:cs="Microsoft YaHei"/>
          <w:color w:val="333333"/>
          <w:sz w:val="22"/>
        </w:rPr>
        <w:t xml:space="preserve"> OS</w:t>
      </w:r>
      <w:r>
        <w:rPr>
          <w:rFonts w:ascii="Microsoft YaHei" w:eastAsia="Microsoft YaHei" w:hAnsi="Microsoft YaHei" w:cs="Microsoft YaHei"/>
          <w:color w:val="333333"/>
          <w:sz w:val="22"/>
        </w:rPr>
        <w:t>オープンソースコミュニティを立ち上げました。</w:t>
      </w:r>
      <w:r>
        <w:rPr>
          <w:rFonts w:ascii="Microsoft YaHei" w:eastAsia="Microsoft YaHei" w:hAnsi="Microsoft YaHei" w:cs="Microsoft YaHei"/>
          <w:color w:val="171A1D"/>
          <w:highlight w:val="white"/>
        </w:rPr>
        <w:t>2021</w:t>
      </w:r>
      <w:r>
        <w:rPr>
          <w:rFonts w:ascii="Microsoft YaHei" w:eastAsia="Microsoft YaHei" w:hAnsi="Microsoft YaHei" w:cs="Microsoft YaHei"/>
          <w:color w:val="171A1D"/>
          <w:highlight w:val="white"/>
        </w:rPr>
        <w:t>年</w:t>
      </w:r>
      <w:r>
        <w:rPr>
          <w:rFonts w:ascii="Microsoft YaHei" w:eastAsia="Microsoft YaHei" w:hAnsi="Microsoft YaHei" w:cs="Microsoft YaHei"/>
          <w:color w:val="171A1D"/>
          <w:highlight w:val="white"/>
        </w:rPr>
        <w:t>11</w:t>
      </w:r>
      <w:r>
        <w:rPr>
          <w:rFonts w:ascii="Microsoft YaHei" w:eastAsia="Microsoft YaHei" w:hAnsi="Microsoft YaHei" w:cs="Microsoft YaHei"/>
          <w:color w:val="171A1D"/>
          <w:highlight w:val="white"/>
        </w:rPr>
        <w:t>月</w:t>
      </w:r>
      <w:r>
        <w:rPr>
          <w:rFonts w:ascii="Microsoft YaHei" w:eastAsia="Microsoft YaHei" w:hAnsi="Microsoft YaHei" w:cs="Microsoft YaHei"/>
          <w:color w:val="171A1D"/>
          <w:highlight w:val="white"/>
        </w:rPr>
        <w:t>4</w:t>
      </w:r>
      <w:r>
        <w:rPr>
          <w:rFonts w:ascii="Microsoft YaHei" w:eastAsia="Microsoft YaHei" w:hAnsi="Microsoft YaHei" w:cs="Microsoft YaHei"/>
          <w:color w:val="171A1D"/>
          <w:highlight w:val="white"/>
        </w:rPr>
        <w:t>日、龙蜥</w:t>
      </w:r>
      <w:r>
        <w:rPr>
          <w:rFonts w:ascii="Microsoft YaHei" w:eastAsia="Microsoft YaHei" w:hAnsi="Microsoft YaHei" w:cs="Microsoft YaHei"/>
          <w:color w:val="171A1D"/>
          <w:highlight w:val="white"/>
        </w:rPr>
        <w:t xml:space="preserve"> OS</w:t>
      </w:r>
      <w:r>
        <w:rPr>
          <w:rFonts w:ascii="Microsoft YaHei" w:eastAsia="Microsoft YaHei" w:hAnsi="Microsoft YaHei" w:cs="Microsoft YaHei"/>
          <w:color w:val="171A1D"/>
          <w:highlight w:val="white"/>
        </w:rPr>
        <w:t>を开放原子开源基金会に寄贈し、インキュベーションを行うことが発表されました。</w:t>
      </w:r>
      <w:r>
        <w:rPr>
          <w:rFonts w:ascii="Microsoft YaHei" w:eastAsia="Microsoft YaHei" w:hAnsi="Microsoft YaHei" w:cs="Microsoft YaHei"/>
          <w:color w:val="333333"/>
          <w:sz w:val="22"/>
        </w:rPr>
        <w:t>現在、</w:t>
      </w:r>
      <w:r>
        <w:rPr>
          <w:rFonts w:ascii="Microsoft YaHei" w:eastAsia="Microsoft YaHei" w:hAnsi="Microsoft YaHei" w:cs="Microsoft YaHei"/>
          <w:color w:val="171A1D"/>
          <w:highlight w:val="white"/>
        </w:rPr>
        <w:t>龙蜥</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AliCloud</w:t>
      </w:r>
      <w:r>
        <w:rPr>
          <w:rFonts w:ascii="Microsoft YaHei" w:eastAsia="Microsoft YaHei" w:hAnsi="Microsoft YaHei" w:cs="Microsoft YaHei"/>
          <w:color w:val="333333"/>
          <w:sz w:val="22"/>
        </w:rPr>
        <w:t>上で本格的に展開されており、総計で数百万台のマシンがインストールされています。</w:t>
      </w:r>
      <w:r>
        <w:rPr>
          <w:rFonts w:ascii="Microsoft YaHei" w:eastAsia="Microsoft YaHei" w:hAnsi="Microsoft YaHei" w:cs="Microsoft YaHei"/>
          <w:color w:val="333333"/>
          <w:sz w:val="22"/>
        </w:rPr>
        <w:t>OpenAnolis</w:t>
      </w:r>
      <w:r>
        <w:rPr>
          <w:rFonts w:ascii="Microsoft YaHei" w:eastAsia="Microsoft YaHei" w:hAnsi="Microsoft YaHei" w:cs="Microsoft YaHei"/>
          <w:color w:val="333333"/>
          <w:sz w:val="22"/>
        </w:rPr>
        <w:t>コミュニティには、すでに</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社以上の企業が参加しています。</w:t>
      </w:r>
      <w:r>
        <w:rPr>
          <w:rFonts w:ascii="Microsoft YaHei" w:eastAsia="Microsoft YaHei" w:hAnsi="Microsoft YaHei" w:cs="Microsoft YaHei"/>
          <w:color w:val="171A1D"/>
          <w:highlight w:val="white"/>
        </w:rPr>
        <w:t>その中でも、</w:t>
      </w:r>
      <w:r>
        <w:rPr>
          <w:rFonts w:ascii="Microsoft YaHei" w:eastAsia="Microsoft YaHei" w:hAnsi="Microsoft YaHei" w:cs="Microsoft YaHei"/>
          <w:color w:val="171A1D"/>
          <w:highlight w:val="white"/>
        </w:rPr>
        <w:t>Unisys</w:t>
      </w:r>
      <w:r>
        <w:rPr>
          <w:rFonts w:ascii="Microsoft YaHei" w:eastAsia="Microsoft YaHei" w:hAnsi="Microsoft YaHei" w:cs="Microsoft YaHei"/>
          <w:color w:val="171A1D"/>
          <w:highlight w:val="white"/>
        </w:rPr>
        <w:t>と</w:t>
      </w:r>
      <w:r>
        <w:rPr>
          <w:rFonts w:ascii="Microsoft YaHei" w:eastAsia="Microsoft YaHei" w:hAnsi="Microsoft YaHei" w:cs="Microsoft YaHei"/>
          <w:color w:val="171A1D"/>
          <w:highlight w:val="white"/>
        </w:rPr>
        <w:t>China Mobile Cloud</w:t>
      </w:r>
      <w:r>
        <w:rPr>
          <w:rFonts w:ascii="Microsoft YaHei" w:eastAsia="Microsoft YaHei" w:hAnsi="Microsoft YaHei" w:cs="Microsoft YaHei"/>
          <w:color w:val="171A1D"/>
          <w:highlight w:val="white"/>
        </w:rPr>
        <w:t>は、龙蜥</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をベースにした商用版をリリースしています。また、龙蜥は、国家安全保障アルゴリズム</w:t>
      </w:r>
      <w:r>
        <w:rPr>
          <w:rFonts w:ascii="Microsoft YaHei" w:eastAsia="Microsoft YaHei" w:hAnsi="Microsoft YaHei" w:cs="Microsoft YaHei"/>
          <w:color w:val="171A1D"/>
          <w:highlight w:val="white"/>
        </w:rPr>
        <w:t>のフルソフトウェアスタックを</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レベルから提供する中国初の</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ソリューションであり、カーネルの</w:t>
      </w:r>
      <w:r>
        <w:rPr>
          <w:rFonts w:ascii="Microsoft YaHei" w:eastAsia="Microsoft YaHei" w:hAnsi="Microsoft YaHei" w:cs="Microsoft YaHei"/>
          <w:color w:val="171A1D"/>
          <w:highlight w:val="white"/>
        </w:rPr>
        <w:t>SM4</w:t>
      </w:r>
      <w:r>
        <w:rPr>
          <w:rFonts w:ascii="Microsoft YaHei" w:eastAsia="Microsoft YaHei" w:hAnsi="Microsoft YaHei" w:cs="Microsoft YaHei"/>
          <w:color w:val="171A1D"/>
          <w:highlight w:val="white"/>
        </w:rPr>
        <w:t>アルゴリズムを深く最適化することで、パフォーマンスを約</w:t>
      </w:r>
      <w:r>
        <w:rPr>
          <w:rFonts w:ascii="Microsoft YaHei" w:eastAsia="Microsoft YaHei" w:hAnsi="Microsoft YaHei" w:cs="Microsoft YaHei"/>
          <w:color w:val="171A1D"/>
          <w:highlight w:val="white"/>
        </w:rPr>
        <w:t>800%</w:t>
      </w:r>
      <w:r>
        <w:rPr>
          <w:rFonts w:ascii="Microsoft YaHei" w:eastAsia="Microsoft YaHei" w:hAnsi="Microsoft YaHei" w:cs="Microsoft YaHei"/>
          <w:color w:val="171A1D"/>
          <w:highlight w:val="white"/>
        </w:rPr>
        <w:t>向上させ、中国の国家安全保障アルゴリズムをコンプライアンスから本番アプリケーションへと移行させることができます。</w:t>
      </w:r>
    </w:p>
    <w:p w14:paraId="5A19352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18C1B5"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日、ファーウェイは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年前に自社開発した</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EulerOS</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openEuler</w:t>
      </w:r>
      <w:r>
        <w:rPr>
          <w:rFonts w:ascii="Microsoft YaHei" w:eastAsia="Microsoft YaHei" w:hAnsi="Microsoft YaHei" w:cs="Microsoft YaHei"/>
          <w:color w:val="333333"/>
          <w:sz w:val="22"/>
        </w:rPr>
        <w:t>」としてリブランディングし、ソースコード、イメージ、開発テスト環境をコミュニティに公開しました。過去</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年間のオープンソースで、</w:t>
      </w:r>
      <w:r>
        <w:rPr>
          <w:rFonts w:ascii="Microsoft YaHei" w:eastAsia="Microsoft YaHei" w:hAnsi="Microsoft YaHei" w:cs="Microsoft YaHei"/>
          <w:color w:val="333333"/>
          <w:sz w:val="22"/>
        </w:rPr>
        <w:t>op</w:t>
      </w:r>
      <w:r>
        <w:rPr>
          <w:rFonts w:ascii="Microsoft YaHei" w:eastAsia="Microsoft YaHei" w:hAnsi="Microsoft YaHei" w:cs="Microsoft YaHei"/>
          <w:color w:val="333333"/>
          <w:sz w:val="22"/>
        </w:rPr>
        <w:t>enEuler</w:t>
      </w:r>
      <w:r>
        <w:rPr>
          <w:rFonts w:ascii="Microsoft YaHei" w:eastAsia="Microsoft YaHei" w:hAnsi="Microsoft YaHei" w:cs="Microsoft YaHei"/>
          <w:color w:val="333333"/>
          <w:sz w:val="22"/>
        </w:rPr>
        <w:t>はバージョン</w:t>
      </w:r>
      <w:r>
        <w:rPr>
          <w:rFonts w:ascii="Microsoft YaHei" w:eastAsia="Microsoft YaHei" w:hAnsi="Microsoft YaHei" w:cs="Microsoft YaHei"/>
          <w:color w:val="333333"/>
          <w:sz w:val="22"/>
        </w:rPr>
        <w:t>20.03 LTS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20.09 Innovation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21.03 Innovation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21.09 Innovation</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つのバージョンをリリースしました。</w:t>
      </w:r>
      <w:r>
        <w:rPr>
          <w:rFonts w:ascii="Microsoft YaHei" w:eastAsia="Microsoft YaHei" w:hAnsi="Microsoft YaHei" w:cs="Microsoft YaHei"/>
          <w:color w:val="333333"/>
          <w:sz w:val="22"/>
        </w:rPr>
        <w:t>openEuler</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21.03 Innovation</w:t>
      </w:r>
      <w:r>
        <w:rPr>
          <w:rFonts w:ascii="Microsoft YaHei" w:eastAsia="Microsoft YaHei" w:hAnsi="Microsoft YaHei" w:cs="Microsoft YaHei"/>
          <w:color w:val="333333"/>
          <w:sz w:val="22"/>
        </w:rPr>
        <w:t>をリリースしてカーネルのホットアップグレードとメモリ階層管理に革新をもたらし、</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月には</w:t>
      </w:r>
      <w:hyperlink r:id="rId161">
        <w:r>
          <w:rPr>
            <w:rFonts w:ascii="Microsoft YaHei" w:eastAsia="Microsoft YaHei" w:hAnsi="Microsoft YaHei" w:cs="Microsoft YaHei"/>
            <w:color w:val="1E6FFF"/>
            <w:sz w:val="22"/>
            <w:u w:val="single"/>
          </w:rPr>
          <w:t>21.09 Innovation</w:t>
        </w:r>
        <w:r>
          <w:rPr>
            <w:rFonts w:ascii="Microsoft YaHei" w:eastAsia="Microsoft YaHei" w:hAnsi="Microsoft YaHei" w:cs="Microsoft YaHei"/>
            <w:color w:val="1E6FFF"/>
            <w:sz w:val="22"/>
            <w:u w:val="single"/>
          </w:rPr>
          <w:t>を</w:t>
        </w:r>
      </w:hyperlink>
      <w:r>
        <w:rPr>
          <w:rFonts w:ascii="Microsoft YaHei" w:eastAsia="Microsoft YaHei" w:hAnsi="Microsoft YaHei" w:cs="Microsoft YaHei"/>
          <w:color w:val="333333"/>
          <w:sz w:val="22"/>
        </w:rPr>
        <w:t>リリースしました。サーバーやクラウドコンピューティングのシナリオが強化されただけでなく、エッジコンピューティングやエンベデッドのシナリオにも対応できるようになりました。</w:t>
      </w:r>
    </w:p>
    <w:p w14:paraId="14CBFA7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055A76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Huawei openEuler</w:t>
      </w:r>
      <w:r>
        <w:rPr>
          <w:rFonts w:ascii="Microsoft YaHei" w:eastAsia="Microsoft YaHei" w:hAnsi="Microsoft YaHei" w:cs="Microsoft YaHei"/>
          <w:color w:val="333333"/>
          <w:sz w:val="22"/>
        </w:rPr>
        <w:t>は正式に</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に寄贈されました。その後、インテルも正式にコントリビューター・ライセンス契約を締結し、</w:t>
      </w:r>
      <w:r>
        <w:rPr>
          <w:rFonts w:ascii="Microsoft YaHei" w:eastAsia="Microsoft YaHei" w:hAnsi="Microsoft YaHei" w:cs="Microsoft YaHei"/>
          <w:color w:val="333333"/>
          <w:sz w:val="22"/>
        </w:rPr>
        <w:t>openEuler</w:t>
      </w:r>
      <w:r>
        <w:rPr>
          <w:rFonts w:ascii="Microsoft YaHei" w:eastAsia="Microsoft YaHei" w:hAnsi="Microsoft YaHei" w:cs="Microsoft YaHei"/>
          <w:color w:val="333333"/>
          <w:sz w:val="22"/>
        </w:rPr>
        <w:t>オープンソース・コミュニティに参加しました。現在、</w:t>
      </w:r>
      <w:r>
        <w:rPr>
          <w:rFonts w:ascii="Microsoft YaHei" w:eastAsia="Microsoft YaHei" w:hAnsi="Microsoft YaHei" w:cs="Microsoft YaHei"/>
          <w:color w:val="333333"/>
          <w:sz w:val="22"/>
        </w:rPr>
        <w:t>openEuler</w:t>
      </w:r>
      <w:r>
        <w:rPr>
          <w:rFonts w:ascii="Microsoft YaHei" w:eastAsia="Microsoft YaHei" w:hAnsi="Microsoft YaHei" w:cs="Microsoft YaHei"/>
          <w:color w:val="333333"/>
          <w:sz w:val="22"/>
        </w:rPr>
        <w:t>コミュニティには</w:t>
      </w:r>
      <w:r>
        <w:rPr>
          <w:rFonts w:ascii="Microsoft YaHei" w:eastAsia="Microsoft YaHei" w:hAnsi="Microsoft YaHei" w:cs="Microsoft YaHei"/>
          <w:color w:val="333333"/>
          <w:sz w:val="22"/>
        </w:rPr>
        <w:t>300</w:t>
      </w:r>
      <w:r>
        <w:rPr>
          <w:rFonts w:ascii="Microsoft YaHei" w:eastAsia="Microsoft YaHei" w:hAnsi="Microsoft YaHei" w:cs="Microsoft YaHei"/>
          <w:color w:val="333333"/>
          <w:sz w:val="22"/>
        </w:rPr>
        <w:t>社以上の企業と</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万人近くのコミュニティ開発者が参加しています。</w:t>
      </w:r>
    </w:p>
    <w:p w14:paraId="21036539"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A4EF0AF"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月、テンセントは</w:t>
      </w:r>
      <w:r>
        <w:rPr>
          <w:rFonts w:ascii="Microsoft YaHei" w:eastAsia="Microsoft YaHei" w:hAnsi="Microsoft YaHei" w:cs="Microsoft YaHei"/>
          <w:color w:val="333333"/>
          <w:sz w:val="22"/>
        </w:rPr>
        <w:t>TencentOS Tiny</w:t>
      </w:r>
      <w:r>
        <w:rPr>
          <w:rFonts w:ascii="Microsoft YaHei" w:eastAsia="Microsoft YaHei" w:hAnsi="Microsoft YaHei" w:cs="Microsoft YaHei"/>
          <w:color w:val="333333"/>
          <w:sz w:val="22"/>
        </w:rPr>
        <w:t>を</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に寄贈した。</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は現在、中国の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つのオープンソース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プロジェクト（</w:t>
      </w:r>
      <w:r>
        <w:rPr>
          <w:rFonts w:ascii="Microsoft YaHei" w:eastAsia="Microsoft YaHei" w:hAnsi="Microsoft YaHei" w:cs="Microsoft YaHei"/>
          <w:color w:val="171A1D"/>
          <w:highlight w:val="white"/>
        </w:rPr>
        <w:t>龙蜥</w:t>
      </w:r>
      <w:r>
        <w:rPr>
          <w:rFonts w:ascii="Microsoft YaHei" w:eastAsia="Microsoft YaHei" w:hAnsi="Microsoft YaHei" w:cs="Microsoft YaHei"/>
          <w:color w:val="171A1D"/>
          <w:highlight w:val="white"/>
        </w:rPr>
        <w:t xml:space="preserve"> </w:t>
      </w:r>
      <w:r>
        <w:rPr>
          <w:rFonts w:ascii="Microsoft YaHei" w:eastAsia="Microsoft YaHei" w:hAnsi="Microsoft YaHei" w:cs="Microsoft YaHei"/>
          <w:color w:val="333333"/>
          <w:sz w:val="22"/>
        </w:rPr>
        <w:t>Anolis OS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openEuler</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OpenHarmony</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TecentOS Tiny</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AliOS Things</w:t>
      </w:r>
      <w:r>
        <w:rPr>
          <w:rFonts w:ascii="Microsoft YaHei" w:eastAsia="Microsoft YaHei" w:hAnsi="Microsoft YaHei" w:cs="Microsoft YaHei"/>
          <w:color w:val="333333"/>
          <w:sz w:val="22"/>
        </w:rPr>
        <w:t>）に加え、</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ライクなストレージシステム「</w:t>
      </w:r>
      <w:r>
        <w:rPr>
          <w:rFonts w:ascii="Microsoft YaHei" w:eastAsia="Microsoft YaHei" w:hAnsi="Microsoft YaHei" w:cs="Microsoft YaHei"/>
          <w:color w:val="333333"/>
          <w:sz w:val="22"/>
        </w:rPr>
        <w:t>PIKA</w:t>
      </w:r>
      <w:r>
        <w:rPr>
          <w:rFonts w:ascii="Microsoft YaHei" w:eastAsia="Microsoft YaHei" w:hAnsi="Microsoft YaHei" w:cs="Microsoft YaHei"/>
          <w:color w:val="333333"/>
          <w:sz w:val="22"/>
        </w:rPr>
        <w:t>」、クラウドネイティブな分散型データベース「</w:t>
      </w:r>
      <w:r>
        <w:rPr>
          <w:rFonts w:ascii="Microsoft YaHei" w:eastAsia="Microsoft YaHei" w:hAnsi="Microsoft YaHei" w:cs="Microsoft YaHei"/>
          <w:color w:val="333333"/>
          <w:sz w:val="22"/>
        </w:rPr>
        <w:t>ZNBase</w:t>
      </w:r>
      <w:r>
        <w:rPr>
          <w:rFonts w:ascii="Microsoft YaHei" w:eastAsia="Microsoft YaHei" w:hAnsi="Microsoft YaHei" w:cs="Microsoft YaHei"/>
          <w:color w:val="333333"/>
          <w:sz w:val="22"/>
        </w:rPr>
        <w:t>」のインキュベーションを行っています。同社は、中国におけるオープンソース・インフラストラクチャ・ソフトウェアの本拠地と</w:t>
      </w:r>
      <w:r>
        <w:rPr>
          <w:rFonts w:ascii="Microsoft YaHei" w:eastAsia="Microsoft YaHei" w:hAnsi="Microsoft YaHei" w:cs="Microsoft YaHei"/>
          <w:color w:val="333333"/>
          <w:sz w:val="22"/>
        </w:rPr>
        <w:t>なっています。</w:t>
      </w:r>
    </w:p>
    <w:p w14:paraId="61742D2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0F5519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日、</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Technical Oversight Committee(TOC)</w:t>
      </w:r>
      <w:r>
        <w:rPr>
          <w:rFonts w:ascii="Microsoft YaHei" w:eastAsia="Microsoft YaHei" w:hAnsi="Microsoft YaHei" w:cs="Microsoft YaHei"/>
          <w:color w:val="333333"/>
          <w:sz w:val="22"/>
        </w:rPr>
        <w:t>は、オープンソースプロジェクト「</w:t>
      </w:r>
      <w:r>
        <w:rPr>
          <w:rFonts w:ascii="Microsoft YaHei" w:eastAsia="Microsoft YaHei" w:hAnsi="Microsoft YaHei" w:cs="Microsoft YaHei"/>
          <w:color w:val="333333"/>
          <w:sz w:val="22"/>
        </w:rPr>
        <w:t>OpenCloudOS</w:t>
      </w:r>
      <w:r>
        <w:rPr>
          <w:rFonts w:ascii="Microsoft YaHei" w:eastAsia="Microsoft YaHei" w:hAnsi="Microsoft YaHei" w:cs="Microsoft YaHei"/>
          <w:color w:val="333333"/>
          <w:sz w:val="22"/>
        </w:rPr>
        <w:t>」を</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でインキュベートすることを決議しました。</w:t>
      </w:r>
      <w:r>
        <w:rPr>
          <w:rFonts w:ascii="Microsoft YaHei" w:eastAsia="Microsoft YaHei" w:hAnsi="Microsoft YaHei" w:cs="Microsoft YaHei"/>
          <w:color w:val="333333"/>
          <w:sz w:val="22"/>
        </w:rPr>
        <w:t xml:space="preserve"> 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日、国産のオープンソース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OpenCloudOS</w:t>
      </w:r>
      <w:r>
        <w:rPr>
          <w:rFonts w:ascii="Microsoft YaHei" w:eastAsia="Microsoft YaHei" w:hAnsi="Microsoft YaHei" w:cs="Microsoft YaHei"/>
          <w:color w:val="333333"/>
          <w:sz w:val="22"/>
        </w:rPr>
        <w:t>」のオープンソースコミュニティが正式に発足しました。</w:t>
      </w:r>
      <w:r>
        <w:rPr>
          <w:rFonts w:ascii="Microsoft YaHei" w:eastAsia="Microsoft YaHei" w:hAnsi="Microsoft YaHei" w:cs="Microsoft YaHei"/>
          <w:color w:val="333333"/>
          <w:sz w:val="22"/>
        </w:rPr>
        <w:t>Tencent</w:t>
      </w:r>
      <w:r>
        <w:rPr>
          <w:rFonts w:ascii="Microsoft YaHei" w:eastAsia="Microsoft YaHei" w:hAnsi="Microsoft YaHei" w:cs="Microsoft YaHei"/>
          <w:color w:val="333333"/>
          <w:sz w:val="22"/>
        </w:rPr>
        <w:t>、宝德、北京初心、北京红旗、飞腾、浪潮、龙芯中科、</w:t>
      </w:r>
      <w:r>
        <w:rPr>
          <w:rFonts w:ascii="Microsoft YaHei" w:eastAsia="Microsoft YaHei" w:hAnsi="Microsoft YaHei" w:cs="Microsoft YaHei"/>
          <w:color w:val="333333"/>
          <w:sz w:val="22"/>
        </w:rPr>
        <w:t>OPPO</w:t>
      </w:r>
      <w:r>
        <w:rPr>
          <w:rFonts w:ascii="Microsoft YaHei" w:eastAsia="Microsoft YaHei" w:hAnsi="Microsoft YaHei" w:cs="Microsoft YaHei"/>
          <w:color w:val="333333"/>
          <w:sz w:val="22"/>
        </w:rPr>
        <w:t>、先进开源、中电科申泰、中科方德、兆芯等</w:t>
      </w:r>
      <w:r>
        <w:rPr>
          <w:rFonts w:ascii="Microsoft YaHei" w:eastAsia="Microsoft YaHei" w:hAnsi="Microsoft YaHei" w:cs="Microsoft YaHei"/>
          <w:color w:val="333333"/>
          <w:sz w:val="22"/>
        </w:rPr>
        <w:t>など、</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社以上の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エコベンダーとユーザーが最初の設立ユニットとなりました。</w:t>
      </w:r>
      <w:r>
        <w:rPr>
          <w:rFonts w:ascii="Microsoft YaHei" w:eastAsia="Microsoft YaHei" w:hAnsi="Microsoft YaHei" w:cs="Microsoft YaHei"/>
          <w:color w:val="333333"/>
          <w:sz w:val="22"/>
        </w:rPr>
        <w:t>OpenCloudOS</w:t>
      </w:r>
      <w:r>
        <w:rPr>
          <w:rFonts w:ascii="Microsoft YaHei" w:eastAsia="Microsoft YaHei" w:hAnsi="Microsoft YaHei" w:cs="Microsoft YaHei"/>
          <w:color w:val="333333"/>
          <w:sz w:val="22"/>
        </w:rPr>
        <w:t>は、国内のオープンソース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コミュニティとして、多くの参加ユニットの利点を集め、クラウドネイティブ、安定性、パフォーマンス、ハードウェアのサポートにおいて確固たる支持を得ており、すべてのハードウェアプラットフォームを平等かつ包括的にサポートできることが報告されています。</w:t>
      </w:r>
    </w:p>
    <w:p w14:paraId="1E47E39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6F2507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モバイル用オープンソース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JingOS</w:t>
      </w:r>
      <w:r>
        <w:rPr>
          <w:rFonts w:ascii="Microsoft YaHei" w:eastAsia="Microsoft YaHei" w:hAnsi="Microsoft YaHei" w:cs="Microsoft YaHei"/>
          <w:color w:val="333333"/>
          <w:sz w:val="22"/>
        </w:rPr>
        <w:t>」がダウンロード可能になりました。</w:t>
      </w:r>
      <w:r>
        <w:rPr>
          <w:rFonts w:ascii="Microsoft YaHei" w:eastAsia="Microsoft YaHei" w:hAnsi="Microsoft YaHei" w:cs="Microsoft YaHei"/>
          <w:color w:val="333333"/>
          <w:sz w:val="22"/>
        </w:rPr>
        <w:t xml:space="preserve"> Linux</w:t>
      </w:r>
      <w:r>
        <w:rPr>
          <w:rFonts w:ascii="Microsoft YaHei" w:eastAsia="Microsoft YaHei" w:hAnsi="Microsoft YaHei" w:cs="Microsoft YaHei"/>
          <w:color w:val="333333"/>
          <w:sz w:val="22"/>
        </w:rPr>
        <w:t>カーネルをベースにした</w:t>
      </w:r>
      <w:r>
        <w:rPr>
          <w:rFonts w:ascii="Microsoft YaHei" w:eastAsia="Microsoft YaHei" w:hAnsi="Microsoft YaHei" w:cs="Microsoft YaHei"/>
          <w:color w:val="333333"/>
          <w:sz w:val="22"/>
        </w:rPr>
        <w:t>JingOS</w:t>
      </w:r>
      <w:r>
        <w:rPr>
          <w:rFonts w:ascii="Microsoft YaHei" w:eastAsia="Microsoft YaHei" w:hAnsi="Microsoft YaHei" w:cs="Microsoft YaHei"/>
          <w:color w:val="333333"/>
          <w:sz w:val="22"/>
        </w:rPr>
        <w:t>は、主にタブレット端末向けに開発された新世代の汎用モバイル</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で、ノート</w:t>
      </w:r>
      <w:r>
        <w:rPr>
          <w:rFonts w:ascii="Microsoft YaHei" w:eastAsia="Microsoft YaHei" w:hAnsi="Microsoft YaHei" w:cs="Microsoft YaHei"/>
          <w:color w:val="333333"/>
          <w:sz w:val="22"/>
        </w:rPr>
        <w:t>PC</w:t>
      </w:r>
      <w:r>
        <w:rPr>
          <w:rFonts w:ascii="Microsoft YaHei" w:eastAsia="Microsoft YaHei" w:hAnsi="Microsoft YaHei" w:cs="Microsoft YaHei"/>
          <w:color w:val="333333"/>
          <w:sz w:val="22"/>
        </w:rPr>
        <w:t>や携帯電話などの端末にも対応しており、</w:t>
      </w:r>
      <w:r>
        <w:rPr>
          <w:rFonts w:ascii="Microsoft YaHei" w:eastAsia="Microsoft YaHei" w:hAnsi="Microsoft YaHei" w:cs="Microsoft YaHei"/>
          <w:color w:val="333333"/>
          <w:sz w:val="22"/>
        </w:rPr>
        <w:t>115</w:t>
      </w:r>
      <w:r>
        <w:rPr>
          <w:rFonts w:ascii="Microsoft YaHei" w:eastAsia="Microsoft YaHei" w:hAnsi="Microsoft YaHei" w:cs="Microsoft YaHei"/>
          <w:color w:val="333333"/>
          <w:sz w:val="22"/>
        </w:rPr>
        <w:t>万行以上のオープンソースコードが追加されています。</w:t>
      </w:r>
      <w:r>
        <w:rPr>
          <w:rFonts w:ascii="Microsoft YaHei" w:eastAsia="Microsoft YaHei" w:hAnsi="Microsoft YaHei" w:cs="Microsoft YaHei"/>
          <w:color w:val="333333"/>
          <w:sz w:val="22"/>
        </w:rPr>
        <w:t>JingOS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YC</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 xml:space="preserve">Hacker </w:t>
      </w:r>
      <w:r>
        <w:rPr>
          <w:rFonts w:ascii="Microsoft YaHei" w:eastAsia="Microsoft YaHei" w:hAnsi="Microsoft YaHei" w:cs="Microsoft YaHei"/>
          <w:color w:val="333333"/>
          <w:sz w:val="22"/>
        </w:rPr>
        <w:lastRenderedPageBreak/>
        <w:t>News</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回もヘッドラインを飾り、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年上半期には世界のオープンソースコミュニティで最も人気のあるモバイル</w:t>
      </w:r>
      <w:r>
        <w:rPr>
          <w:rFonts w:ascii="Microsoft YaHei" w:eastAsia="Microsoft YaHei" w:hAnsi="Microsoft YaHei" w:cs="Microsoft YaHei"/>
          <w:color w:val="333333"/>
          <w:sz w:val="22"/>
        </w:rPr>
        <w:t>Linux OS</w:t>
      </w:r>
      <w:r>
        <w:rPr>
          <w:rFonts w:ascii="Microsoft YaHei" w:eastAsia="Microsoft YaHei" w:hAnsi="Microsoft YaHei" w:cs="Microsoft YaHei"/>
          <w:color w:val="333333"/>
          <w:sz w:val="22"/>
        </w:rPr>
        <w:t>となりました。</w:t>
      </w:r>
    </w:p>
    <w:p w14:paraId="590521A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4E896ED" w14:textId="77777777" w:rsidR="004D63E1" w:rsidRDefault="001F21D8">
      <w:pPr>
        <w:pStyle w:val="3"/>
        <w:numPr>
          <w:ilvl w:val="0"/>
          <w:numId w:val="25"/>
        </w:numPr>
        <w:ind w:left="616" w:hanging="616"/>
        <w:rPr>
          <w:rFonts w:ascii="Microsoft YaHei" w:eastAsia="Microsoft YaHei" w:hAnsi="Microsoft YaHei" w:cs="Microsoft YaHei"/>
        </w:rPr>
      </w:pPr>
      <w:bookmarkStart w:id="201" w:name="_heading=h.hijelkpifk9x" w:colFirst="0" w:colLast="0"/>
      <w:bookmarkEnd w:id="201"/>
      <w:r>
        <w:rPr>
          <w:rFonts w:ascii="Microsoft YaHei" w:eastAsia="Microsoft YaHei" w:hAnsi="Microsoft YaHei" w:cs="Microsoft YaHei"/>
        </w:rPr>
        <w:t>Rust</w:t>
      </w:r>
      <w:r>
        <w:rPr>
          <w:rFonts w:ascii="Microsoft YaHei" w:eastAsia="Microsoft YaHei" w:hAnsi="Microsoft YaHei" w:cs="Microsoft YaHei"/>
        </w:rPr>
        <w:t>新たな旅立ちに向けて</w:t>
      </w:r>
    </w:p>
    <w:p w14:paraId="59F2CFB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は、オープンソースの汎用システムレベルプログラミング言語で、優れたメモリ安全機構と</w:t>
      </w:r>
      <w:r>
        <w:rPr>
          <w:rFonts w:ascii="Microsoft YaHei" w:eastAsia="Microsoft YaHei" w:hAnsi="Microsoft YaHei" w:cs="Microsoft YaHei"/>
          <w:color w:val="333333"/>
          <w:sz w:val="22"/>
        </w:rPr>
        <w:t>C</w:t>
      </w:r>
      <w:r>
        <w:rPr>
          <w:rFonts w:ascii="Microsoft YaHei" w:eastAsia="Microsoft YaHei" w:hAnsi="Microsoft YaHei" w:cs="Microsoft YaHei"/>
          <w:color w:val="333333"/>
          <w:sz w:val="22"/>
        </w:rPr>
        <w:t>言語に対するパフォーマンス</w:t>
      </w:r>
      <w:r>
        <w:rPr>
          <w:rFonts w:ascii="Microsoft YaHei" w:eastAsia="Microsoft YaHei" w:hAnsi="Microsoft YaHei" w:cs="Microsoft YaHei"/>
          <w:color w:val="333333"/>
          <w:sz w:val="22"/>
        </w:rPr>
        <w:t>の優位性から、開発者の注目を集めてきました。</w:t>
      </w:r>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はその「乱気流」を後にして、いくつかの次元で大きな前進を遂げました。</w:t>
      </w:r>
    </w:p>
    <w:p w14:paraId="5317CCF0" w14:textId="77777777" w:rsidR="004D63E1" w:rsidRDefault="001F21D8">
      <w:pPr>
        <w:pStyle w:val="3"/>
        <w:rPr>
          <w:rFonts w:ascii="Microsoft YaHei" w:eastAsia="Microsoft YaHei" w:hAnsi="Microsoft YaHei" w:cs="Microsoft YaHei"/>
          <w:color w:val="4CC2EE"/>
        </w:rPr>
      </w:pPr>
      <w:bookmarkStart w:id="202" w:name="_heading=h.jyefk3mz3xax" w:colFirst="0" w:colLast="0"/>
      <w:bookmarkEnd w:id="202"/>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531E0022"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Rust</w:t>
      </w:r>
      <w:r>
        <w:rPr>
          <w:rFonts w:ascii="Microsoft YaHei" w:eastAsia="Microsoft YaHei" w:hAnsi="Microsoft YaHei" w:cs="Microsoft YaHei"/>
          <w:color w:val="9D9D9D"/>
          <w:sz w:val="22"/>
        </w:rPr>
        <w:t>は、基本ソフトウェアとプライバシーコンピューティングの分野で大きな変化をもたらすでしょう。</w:t>
      </w:r>
    </w:p>
    <w:p w14:paraId="40F7F63D"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03AE4C7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Mozilla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Amazon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社により</w:t>
      </w:r>
      <w:r>
        <w:rPr>
          <w:rFonts w:ascii="Microsoft YaHei" w:eastAsia="Microsoft YaHei" w:hAnsi="Microsoft YaHei" w:cs="Microsoft YaHei"/>
          <w:color w:val="333333"/>
          <w:sz w:val="22"/>
        </w:rPr>
        <w:t xml:space="preserve">Rust </w:t>
      </w:r>
      <w:hyperlink r:id="rId162">
        <w:r>
          <w:rPr>
            <w:rFonts w:ascii="Microsoft YaHei" w:eastAsia="Microsoft YaHei" w:hAnsi="Microsoft YaHei" w:cs="Microsoft YaHei"/>
            <w:color w:val="1E6FFF"/>
            <w:sz w:val="22"/>
            <w:u w:val="single"/>
          </w:rPr>
          <w:t>Foundation</w:t>
        </w:r>
        <w:r>
          <w:rPr>
            <w:rFonts w:ascii="Microsoft YaHei" w:eastAsia="Microsoft YaHei" w:hAnsi="Microsoft YaHei" w:cs="Microsoft YaHei"/>
            <w:color w:val="1E6FFF"/>
            <w:sz w:val="22"/>
            <w:u w:val="single"/>
          </w:rPr>
          <w:t>が</w:t>
        </w:r>
      </w:hyperlink>
      <w:hyperlink r:id="rId163">
        <w:r>
          <w:rPr>
            <w:rFonts w:ascii="Microsoft YaHei" w:eastAsia="Microsoft YaHei" w:hAnsi="Microsoft YaHei" w:cs="Microsoft YaHei"/>
            <w:color w:val="1E6FFF"/>
            <w:sz w:val="22"/>
            <w:u w:val="single"/>
          </w:rPr>
          <w:t>設立さ</w:t>
        </w:r>
      </w:hyperlink>
      <w:r>
        <w:rPr>
          <w:rFonts w:ascii="Microsoft YaHei" w:eastAsia="Microsoft YaHei" w:hAnsi="Microsoft YaHei" w:cs="Microsoft YaHei"/>
          <w:color w:val="333333"/>
          <w:sz w:val="22"/>
        </w:rPr>
        <w:t>れました。設立プラチナメンバーとして</w:t>
      </w:r>
      <w:r>
        <w:rPr>
          <w:rFonts w:ascii="Microsoft YaHei" w:eastAsia="Microsoft YaHei" w:hAnsi="Microsoft YaHei" w:cs="Microsoft YaHei"/>
          <w:color w:val="333333"/>
          <w:sz w:val="22"/>
        </w:rPr>
        <w:t xml:space="preserve"> 5</w:t>
      </w:r>
      <w:r>
        <w:rPr>
          <w:rFonts w:ascii="Microsoft YaHei" w:eastAsia="Microsoft YaHei" w:hAnsi="Microsoft YaHei" w:cs="Microsoft YaHei"/>
          <w:color w:val="333333"/>
          <w:sz w:val="22"/>
        </w:rPr>
        <w:t>社は、ラスト・プロジェクトの開発・維持・促進のために、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年間にわたり年間</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万ドル以上の予算を確約しています。</w:t>
      </w:r>
    </w:p>
    <w:p w14:paraId="50B9387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ラスト財団の設立により、資金を必要としないラスト技術の開発・普及が可能になったのです。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一方</w:t>
      </w:r>
      <w:r>
        <w:rPr>
          <w:rFonts w:ascii="Microsoft YaHei" w:eastAsia="Microsoft YaHei" w:hAnsi="Microsoft YaHei" w:cs="Microsoft YaHei"/>
          <w:color w:val="333333"/>
          <w:sz w:val="22"/>
        </w:rPr>
        <w:t>、財団の運営モデルは、一企業がコミュニティを独占することを防ぎ、ラストオープンソースコミュニティの開放性と多様性を確保するものです。</w:t>
      </w:r>
    </w:p>
    <w:p w14:paraId="6CB7298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9C02DA1"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財団が設立された頃、シリコンバレーでは同時に</w:t>
      </w:r>
      <w:hyperlink r:id="rId164" w:anchor="rd">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の人材獲得合戦</w:t>
        </w:r>
      </w:hyperlink>
      <w:r>
        <w:rPr>
          <w:rFonts w:ascii="Microsoft YaHei" w:eastAsia="Microsoft YaHei" w:hAnsi="Microsoft YaHei" w:cs="Microsoft YaHei"/>
          <w:color w:val="333333"/>
          <w:sz w:val="22"/>
        </w:rPr>
        <w:t>が行われています。初代</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チームの現役開発者の多くが、</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Amazon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Facebook</w:t>
      </w:r>
      <w:r>
        <w:rPr>
          <w:rFonts w:ascii="Microsoft YaHei" w:eastAsia="Microsoft YaHei" w:hAnsi="Microsoft YaHei" w:cs="Microsoft YaHei"/>
          <w:color w:val="333333"/>
          <w:sz w:val="22"/>
        </w:rPr>
        <w:t>などのハイテク企業に転職しており、</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言語の将来性が明らかになっています。まず、</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の開発者が商用企業に採用され、コミュニティに貢献し続けているという事実は、コミュニティと技術の持続性を保証す</w:t>
      </w:r>
      <w:r>
        <w:rPr>
          <w:rFonts w:ascii="Microsoft YaHei" w:eastAsia="Microsoft YaHei" w:hAnsi="Microsoft YaHei" w:cs="Microsoft YaHei"/>
          <w:color w:val="333333"/>
          <w:sz w:val="22"/>
        </w:rPr>
        <w:t>るものです。また、これらの開発者が商用企業が遭遇する技術的な問題を解決し、その改善をコミュニティに還元することは、大規模な商用シナリオにおける</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の効率性と技術的な回復力を高めることになり、誰にとっても有益な状況</w:t>
      </w:r>
      <w:r>
        <w:rPr>
          <w:rFonts w:ascii="Microsoft YaHei" w:eastAsia="Microsoft YaHei" w:hAnsi="Microsoft YaHei" w:cs="Microsoft YaHei"/>
          <w:color w:val="333333"/>
          <w:sz w:val="22"/>
        </w:rPr>
        <w:lastRenderedPageBreak/>
        <w:t>となります。</w:t>
      </w:r>
    </w:p>
    <w:p w14:paraId="6CA34563"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EA9E73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月時点で，</w:t>
      </w:r>
      <w:r>
        <w:rPr>
          <w:rFonts w:ascii="Microsoft YaHei" w:eastAsia="Microsoft YaHei" w:hAnsi="Microsoft YaHei" w:cs="Microsoft YaHei"/>
          <w:color w:val="333333"/>
          <w:sz w:val="22"/>
        </w:rPr>
        <w:t>ARM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Sentry</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Knóldus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Spectral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Automata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Activision </w:t>
      </w:r>
      <w:r>
        <w:rPr>
          <w:rFonts w:ascii="Microsoft YaHei" w:eastAsia="Microsoft YaHei" w:hAnsi="Microsoft YaHei" w:cs="Microsoft YaHei"/>
          <w:color w:val="333333"/>
          <w:sz w:val="22"/>
        </w:rPr>
        <w:t>和</w:t>
      </w:r>
      <w:r>
        <w:rPr>
          <w:rFonts w:ascii="Microsoft YaHei" w:eastAsia="Microsoft YaHei" w:hAnsi="Microsoft YaHei" w:cs="Microsoft YaHei"/>
          <w:color w:val="333333"/>
          <w:sz w:val="22"/>
        </w:rPr>
        <w:t xml:space="preserve"> Toyota Connected </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Clever Cloud</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Ferrous Systems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Futurewei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KDAB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 Source Sec</w:t>
      </w:r>
      <w:r>
        <w:rPr>
          <w:rFonts w:ascii="Microsoft YaHei" w:eastAsia="Microsoft YaHei" w:hAnsi="Microsoft YaHei" w:cs="Microsoft YaHei"/>
          <w:color w:val="333333"/>
          <w:sz w:val="22"/>
        </w:rPr>
        <w:t>urity</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ParaState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Tag1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Zama</w:t>
      </w:r>
      <w:r>
        <w:rPr>
          <w:rFonts w:ascii="Microsoft YaHei" w:eastAsia="Microsoft YaHei" w:hAnsi="Microsoft YaHei" w:cs="Microsoft YaHei"/>
          <w:color w:val="333333"/>
          <w:sz w:val="22"/>
        </w:rPr>
        <w:t>などの</w:t>
      </w:r>
      <w:hyperlink r:id="rId165">
        <w:r>
          <w:rPr>
            <w:rFonts w:ascii="Microsoft YaHei" w:eastAsia="Microsoft YaHei" w:hAnsi="Microsoft YaHei" w:cs="Microsoft YaHei"/>
            <w:color w:val="1E6FFF"/>
            <w:sz w:val="22"/>
            <w:u w:val="single"/>
          </w:rPr>
          <w:t>、</w:t>
        </w:r>
        <w:r>
          <w:rPr>
            <w:rFonts w:ascii="Microsoft YaHei" w:eastAsia="Microsoft YaHei" w:hAnsi="Microsoft YaHei" w:cs="Microsoft YaHei"/>
            <w:color w:val="1E6FFF"/>
            <w:sz w:val="22"/>
            <w:u w:val="single"/>
          </w:rPr>
          <w:t>15</w:t>
        </w:r>
        <w:r>
          <w:rPr>
            <w:rFonts w:ascii="Microsoft YaHei" w:eastAsia="Microsoft YaHei" w:hAnsi="Microsoft YaHei" w:cs="Microsoft YaHei"/>
            <w:color w:val="1E6FFF"/>
            <w:sz w:val="22"/>
            <w:u w:val="single"/>
          </w:rPr>
          <w:t>社が</w:t>
        </w:r>
        <w:r>
          <w:rPr>
            <w:rFonts w:ascii="Microsoft YaHei" w:eastAsia="Microsoft YaHei" w:hAnsi="Microsoft YaHei" w:cs="Microsoft YaHei"/>
            <w:color w:val="1E6FFF"/>
            <w:sz w:val="22"/>
            <w:u w:val="single"/>
          </w:rPr>
          <w:t>Rust Foundation</w:t>
        </w:r>
        <w:r>
          <w:rPr>
            <w:rFonts w:ascii="Microsoft YaHei" w:eastAsia="Microsoft YaHei" w:hAnsi="Microsoft YaHei" w:cs="Microsoft YaHei"/>
            <w:color w:val="1E6FFF"/>
            <w:sz w:val="22"/>
            <w:u w:val="single"/>
          </w:rPr>
          <w:t>に参加しています。</w:t>
        </w:r>
      </w:hyperlink>
    </w:p>
    <w:p w14:paraId="67190E29"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7413687"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商用企業からの強力なサポートに加えて、</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コミュニティも</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に対して積極的な態度を示しています。</w:t>
      </w:r>
    </w:p>
    <w:p w14:paraId="2BD5A7A5" w14:textId="77777777" w:rsidR="004D63E1" w:rsidRDefault="001F21D8">
      <w:pPr>
        <w:numPr>
          <w:ilvl w:val="0"/>
          <w:numId w:val="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hyperlink r:id="rId166">
        <w:r>
          <w:rPr>
            <w:rFonts w:ascii="Microsoft YaHei" w:eastAsia="Microsoft YaHei" w:hAnsi="Microsoft YaHei" w:cs="Microsoft YaHei"/>
            <w:color w:val="1E6FFF"/>
            <w:sz w:val="22"/>
            <w:u w:val="single"/>
          </w:rPr>
          <w:t>Google</w:t>
        </w:r>
        <w:r>
          <w:rPr>
            <w:rFonts w:ascii="Microsoft YaHei" w:eastAsia="Microsoft YaHei" w:hAnsi="Microsoft YaHei" w:cs="Microsoft YaHei"/>
            <w:color w:val="1E6FFF"/>
            <w:sz w:val="22"/>
            <w:u w:val="single"/>
          </w:rPr>
          <w:t>は</w:t>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を</w:t>
        </w:r>
        <w:r>
          <w:rPr>
            <w:rFonts w:ascii="Microsoft YaHei" w:eastAsia="Microsoft YaHei" w:hAnsi="Microsoft YaHei" w:cs="Microsoft YaHei"/>
            <w:color w:val="1E6FFF"/>
            <w:sz w:val="22"/>
            <w:u w:val="single"/>
          </w:rPr>
          <w:t>Linux</w:t>
        </w:r>
      </w:hyperlink>
      <w:r>
        <w:rPr>
          <w:rFonts w:ascii="Microsoft YaHei" w:eastAsia="Microsoft YaHei" w:hAnsi="Microsoft YaHei" w:cs="Microsoft YaHei"/>
          <w:color w:val="333333"/>
          <w:sz w:val="22"/>
        </w:rPr>
        <w:t>カーネル</w:t>
      </w:r>
      <w:hyperlink r:id="rId167">
        <w:r>
          <w:rPr>
            <w:rFonts w:ascii="Microsoft YaHei" w:eastAsia="Microsoft YaHei" w:hAnsi="Microsoft YaHei" w:cs="Microsoft YaHei"/>
            <w:color w:val="1E6FFF"/>
            <w:sz w:val="22"/>
            <w:u w:val="single"/>
          </w:rPr>
          <w:t>に押し込み、</w:t>
        </w:r>
      </w:hyperlink>
      <w:hyperlink r:id="rId168">
        <w:r>
          <w:rPr>
            <w:rFonts w:ascii="Microsoft YaHei" w:eastAsia="Microsoft YaHei" w:hAnsi="Microsoft YaHei" w:cs="Microsoft YaHei"/>
            <w:color w:val="1E6FFF"/>
            <w:sz w:val="22"/>
            <w:u w:val="single"/>
          </w:rPr>
          <w:t>Rust for Linux</w:t>
        </w:r>
        <w:r>
          <w:rPr>
            <w:rFonts w:ascii="Microsoft YaHei" w:eastAsia="Microsoft YaHei" w:hAnsi="Microsoft YaHei" w:cs="Microsoft YaHei"/>
            <w:color w:val="1E6FFF"/>
            <w:sz w:val="22"/>
            <w:u w:val="single"/>
          </w:rPr>
          <w:t>プロジェクト</w:t>
        </w:r>
      </w:hyperlink>
      <w:r>
        <w:rPr>
          <w:rFonts w:ascii="Microsoft YaHei" w:eastAsia="Microsoft YaHei" w:hAnsi="Microsoft YaHei" w:cs="Microsoft YaHei"/>
          <w:color w:val="333333"/>
          <w:sz w:val="22"/>
        </w:rPr>
        <w:t>のリードデベロッパーであり、</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カーネルの開発者でもある</w:t>
      </w:r>
      <w:r>
        <w:rPr>
          <w:rFonts w:ascii="Microsoft YaHei" w:eastAsia="Microsoft YaHei" w:hAnsi="Microsoft YaHei" w:cs="Microsoft YaHei"/>
          <w:color w:val="333333"/>
          <w:sz w:val="22"/>
        </w:rPr>
        <w:t>Miguel Ojeda</w:t>
      </w:r>
      <w:r>
        <w:rPr>
          <w:rFonts w:ascii="Microsoft YaHei" w:eastAsia="Microsoft YaHei" w:hAnsi="Microsoft YaHei" w:cs="Microsoft YaHei"/>
          <w:color w:val="333333"/>
          <w:sz w:val="22"/>
        </w:rPr>
        <w:t>と契約を結んだ。</w:t>
      </w:r>
      <w:r>
        <w:rPr>
          <w:rFonts w:ascii="Microsoft YaHei" w:eastAsia="Microsoft YaHei" w:hAnsi="Microsoft YaHei" w:cs="Microsoft YaHei"/>
          <w:color w:val="333333"/>
          <w:sz w:val="22"/>
        </w:rPr>
        <w:t xml:space="preserve"> </w:t>
      </w:r>
    </w:p>
    <w:p w14:paraId="3E8D2D2C" w14:textId="77777777" w:rsidR="004D63E1" w:rsidRDefault="001F21D8">
      <w:pPr>
        <w:numPr>
          <w:ilvl w:val="0"/>
          <w:numId w:val="5"/>
        </w:numPr>
        <w:spacing w:before="60" w:after="60" w:line="312" w:lineRule="auto"/>
        <w:ind w:left="336" w:hanging="336"/>
        <w:jc w:val="left"/>
        <w:rPr>
          <w:rFonts w:ascii="Microsoft YaHei" w:eastAsia="Microsoft YaHei" w:hAnsi="Microsoft YaHei" w:cs="Microsoft YaHei"/>
          <w:color w:val="333333"/>
          <w:sz w:val="22"/>
        </w:rPr>
      </w:pPr>
      <w:hyperlink r:id="rId169">
        <w:r>
          <w:rPr>
            <w:rFonts w:ascii="Microsoft YaHei" w:eastAsia="Microsoft YaHei" w:hAnsi="Microsoft YaHei" w:cs="Microsoft YaHei"/>
            <w:color w:val="1E6FFF"/>
            <w:sz w:val="22"/>
            <w:u w:val="single"/>
          </w:rPr>
          <w:t>(a) 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7</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4</w:t>
        </w:r>
        <w:r>
          <w:rPr>
            <w:rFonts w:ascii="Microsoft YaHei" w:eastAsia="Microsoft YaHei" w:hAnsi="Microsoft YaHei" w:cs="Microsoft YaHei"/>
            <w:color w:val="1E6FFF"/>
            <w:sz w:val="22"/>
            <w:u w:val="single"/>
          </w:rPr>
          <w:t>日</w:t>
        </w:r>
      </w:hyperlink>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カーネルチームは、</w:t>
      </w:r>
      <w:r>
        <w:rPr>
          <w:rFonts w:ascii="Microsoft YaHei" w:eastAsia="Microsoft YaHei" w:hAnsi="Microsoft YaHei" w:cs="Microsoft YaHei"/>
          <w:color w:val="333333"/>
          <w:sz w:val="22"/>
        </w:rPr>
        <w:t>Ru</w:t>
      </w:r>
      <w:r>
        <w:rPr>
          <w:rFonts w:ascii="Microsoft YaHei" w:eastAsia="Microsoft YaHei" w:hAnsi="Microsoft YaHei" w:cs="Microsoft YaHei"/>
          <w:color w:val="333333"/>
          <w:sz w:val="22"/>
        </w:rPr>
        <w:t>st</w:t>
      </w:r>
      <w:r>
        <w:rPr>
          <w:rFonts w:ascii="Microsoft YaHei" w:eastAsia="Microsoft YaHei" w:hAnsi="Microsoft YaHei" w:cs="Microsoft YaHei"/>
          <w:color w:val="333333"/>
          <w:sz w:val="22"/>
        </w:rPr>
        <w:t>のサポートを追加する「</w:t>
      </w:r>
      <w:r>
        <w:rPr>
          <w:rFonts w:ascii="Microsoft YaHei" w:eastAsia="Microsoft YaHei" w:hAnsi="Microsoft YaHei" w:cs="Microsoft YaHei"/>
          <w:color w:val="333333"/>
          <w:sz w:val="22"/>
        </w:rPr>
        <w:t>v1</w:t>
      </w:r>
      <w:r>
        <w:rPr>
          <w:rFonts w:ascii="Microsoft YaHei" w:eastAsia="Microsoft YaHei" w:hAnsi="Microsoft YaHei" w:cs="Microsoft YaHei"/>
          <w:color w:val="333333"/>
          <w:sz w:val="22"/>
        </w:rPr>
        <w:t>」パッチをリリースしました。</w:t>
      </w:r>
      <w:r>
        <w:rPr>
          <w:rFonts w:ascii="Microsoft YaHei" w:eastAsia="Microsoft YaHei" w:hAnsi="Microsoft YaHei" w:cs="Microsoft YaHei"/>
          <w:color w:val="333333"/>
          <w:sz w:val="22"/>
        </w:rPr>
        <w:t xml:space="preserve"> </w:t>
      </w:r>
    </w:p>
    <w:p w14:paraId="490ACEB8" w14:textId="77777777" w:rsidR="004D63E1" w:rsidRDefault="001F21D8">
      <w:pPr>
        <w:numPr>
          <w:ilvl w:val="0"/>
          <w:numId w:val="3"/>
        </w:numPr>
        <w:spacing w:before="60" w:after="60" w:line="312" w:lineRule="auto"/>
        <w:ind w:left="336" w:hanging="336"/>
        <w:jc w:val="left"/>
        <w:rPr>
          <w:rFonts w:ascii="Microsoft YaHei" w:eastAsia="Microsoft YaHei" w:hAnsi="Microsoft YaHei" w:cs="Microsoft YaHei"/>
          <w:color w:val="333333"/>
          <w:sz w:val="22"/>
        </w:rPr>
      </w:pPr>
      <w:hyperlink r:id="rId170">
        <w:r>
          <w:rPr>
            <w:rFonts w:ascii="Microsoft YaHei" w:eastAsia="Microsoft YaHei" w:hAnsi="Microsoft YaHei" w:cs="Microsoft YaHei"/>
            <w:color w:val="1E6FFF"/>
            <w:sz w:val="22"/>
            <w:u w:val="single"/>
          </w:rPr>
          <w:t>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12</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6</w:t>
        </w:r>
        <w:r>
          <w:rPr>
            <w:rFonts w:ascii="Microsoft YaHei" w:eastAsia="Microsoft YaHei" w:hAnsi="Microsoft YaHei" w:cs="Microsoft YaHei"/>
            <w:color w:val="1E6FFF"/>
            <w:sz w:val="22"/>
            <w:u w:val="single"/>
          </w:rPr>
          <w:t>日</w:t>
        </w:r>
      </w:hyperlink>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カーネルチームは、</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をサポートする「</w:t>
      </w:r>
      <w:r>
        <w:rPr>
          <w:rFonts w:ascii="Microsoft YaHei" w:eastAsia="Microsoft YaHei" w:hAnsi="Microsoft YaHei" w:cs="Microsoft YaHei"/>
          <w:color w:val="333333"/>
          <w:sz w:val="22"/>
        </w:rPr>
        <w:t>v2</w:t>
      </w:r>
      <w:r>
        <w:rPr>
          <w:rFonts w:ascii="Microsoft YaHei" w:eastAsia="Microsoft YaHei" w:hAnsi="Microsoft YaHei" w:cs="Microsoft YaHei"/>
          <w:color w:val="333333"/>
          <w:sz w:val="22"/>
        </w:rPr>
        <w:t>」パッチをリリースしました。</w:t>
      </w:r>
    </w:p>
    <w:p w14:paraId="3EA94B9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7FC615DA"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Miguel Ojeda</w:t>
      </w:r>
      <w:r>
        <w:rPr>
          <w:rFonts w:ascii="Microsoft YaHei" w:eastAsia="Microsoft YaHei" w:hAnsi="Microsoft YaHei" w:cs="Microsoft YaHei"/>
          <w:color w:val="333333"/>
          <w:sz w:val="22"/>
        </w:rPr>
        <w:t>は電子メールで、この新しい「</w:t>
      </w:r>
      <w:r>
        <w:rPr>
          <w:rFonts w:ascii="Microsoft YaHei" w:eastAsia="Microsoft YaHei" w:hAnsi="Microsoft YaHei" w:cs="Microsoft YaHei"/>
          <w:color w:val="333333"/>
          <w:sz w:val="22"/>
        </w:rPr>
        <w:t>v2</w:t>
      </w:r>
      <w:r>
        <w:rPr>
          <w:rFonts w:ascii="Microsoft YaHei" w:eastAsia="Microsoft YaHei" w:hAnsi="Microsoft YaHei" w:cs="Microsoft YaHei"/>
          <w:color w:val="333333"/>
          <w:sz w:val="22"/>
        </w:rPr>
        <w:t>」パッチによって、</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カーネルに</w:t>
      </w:r>
      <w:hyperlink r:id="rId171">
        <w:r>
          <w:rPr>
            <w:rFonts w:ascii="Microsoft YaHei" w:eastAsia="Microsoft YaHei" w:hAnsi="Microsoft YaHei" w:cs="Microsoft YaHei"/>
            <w:color w:val="1E6FFF"/>
            <w:sz w:val="22"/>
            <w:u w:val="single"/>
          </w:rPr>
          <w:t>第二言語としての</w:t>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のサポート</w:t>
        </w:r>
      </w:hyperlink>
      <w:r>
        <w:rPr>
          <w:rFonts w:ascii="Microsoft YaHei" w:eastAsia="Microsoft YaHei" w:hAnsi="Microsoft YaHei" w:cs="Microsoft YaHei"/>
          <w:color w:val="333333"/>
          <w:sz w:val="22"/>
        </w:rPr>
        <w:t>が追加されるほか、</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のサポート全体にいくつかの改善が加えられると述べています。</w:t>
      </w:r>
      <w:r>
        <w:rPr>
          <w:rFonts w:ascii="Microsoft YaHei" w:eastAsia="Microsoft YaHei" w:hAnsi="Microsoft YaHei" w:cs="Microsoft YaHei"/>
          <w:color w:val="333333"/>
          <w:sz w:val="22"/>
        </w:rPr>
        <w:t>Rust for Linux</w:t>
      </w:r>
      <w:r>
        <w:rPr>
          <w:rFonts w:ascii="Microsoft YaHei" w:eastAsia="Microsoft YaHei" w:hAnsi="Microsoft YaHei" w:cs="Microsoft YaHei"/>
          <w:color w:val="333333"/>
          <w:sz w:val="22"/>
        </w:rPr>
        <w:t>プロジェクトは現在順調に進んでおり、開発者は</w:t>
      </w:r>
      <w:r>
        <w:rPr>
          <w:rFonts w:ascii="Microsoft YaHei" w:eastAsia="Microsoft YaHei" w:hAnsi="Microsoft YaHei" w:cs="Microsoft YaHei"/>
          <w:color w:val="333333"/>
          <w:sz w:val="22"/>
        </w:rPr>
        <w:t>2022</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カーネルで</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が完全にサポートされることを期待しています。</w:t>
      </w:r>
    </w:p>
    <w:p w14:paraId="6D41544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E4A8925" w14:textId="77777777" w:rsidR="004D63E1" w:rsidRDefault="001F21D8">
      <w:pPr>
        <w:pStyle w:val="3"/>
        <w:numPr>
          <w:ilvl w:val="0"/>
          <w:numId w:val="25"/>
        </w:numPr>
        <w:ind w:left="616" w:hanging="616"/>
        <w:rPr>
          <w:rFonts w:ascii="Microsoft YaHei" w:eastAsia="Microsoft YaHei" w:hAnsi="Microsoft YaHei" w:cs="Microsoft YaHei"/>
        </w:rPr>
      </w:pPr>
      <w:bookmarkStart w:id="203" w:name="_heading=h.xh7oimv6eh68" w:colFirst="0" w:colLast="0"/>
      <w:bookmarkEnd w:id="203"/>
      <w:r>
        <w:rPr>
          <w:rFonts w:ascii="Microsoft YaHei" w:eastAsia="Microsoft YaHei" w:hAnsi="Microsoft YaHei" w:cs="Microsoft YaHei"/>
        </w:rPr>
        <w:t>AI</w:t>
      </w:r>
      <w:r>
        <w:rPr>
          <w:rFonts w:ascii="Microsoft YaHei" w:eastAsia="Microsoft YaHei" w:hAnsi="Microsoft YaHei" w:cs="Microsoft YaHei"/>
        </w:rPr>
        <w:t>とローコードがオープンソースをどう変えるのか、注目です。</w:t>
      </w:r>
    </w:p>
    <w:p w14:paraId="0C7C458F" w14:textId="77777777" w:rsidR="004D63E1" w:rsidRDefault="001F21D8">
      <w:pPr>
        <w:numPr>
          <w:ilvl w:val="0"/>
          <w:numId w:val="2"/>
        </w:numPr>
      </w:pPr>
      <w:r>
        <w:t>2021</w:t>
      </w:r>
      <w:r>
        <w:t>年</w:t>
      </w:r>
      <w:r>
        <w:t>3</w:t>
      </w:r>
      <w:r>
        <w:t>月、テンセントのローコード・プラ</w:t>
      </w:r>
      <w:r>
        <w:t>ットフォーム「</w:t>
      </w:r>
      <w:r>
        <w:t>WeDa</w:t>
      </w:r>
      <w:r>
        <w:t>」が正式にスタートした</w:t>
      </w:r>
    </w:p>
    <w:p w14:paraId="16852ED5" w14:textId="77777777" w:rsidR="004D63E1" w:rsidRDefault="001F21D8">
      <w:pPr>
        <w:numPr>
          <w:ilvl w:val="0"/>
          <w:numId w:val="2"/>
        </w:numPr>
        <w:spacing w:before="60" w:after="60" w:line="312" w:lineRule="auto"/>
        <w:ind w:left="352" w:hanging="352"/>
        <w:jc w:val="left"/>
        <w:rPr>
          <w:rFonts w:ascii="Helvetica Neue" w:eastAsia="Helvetica Neue" w:hAnsi="Helvetica Neue" w:cs="Helvetica Neue"/>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月、マイクロソフトは、</w:t>
      </w:r>
      <w:sdt>
        <w:sdtPr>
          <w:tag w:val="goog_rdk_11"/>
          <w:id w:val="-257448233"/>
        </w:sdtPr>
        <w:sdtEndPr/>
        <w:sdtContent>
          <w:r>
            <w:rPr>
              <w:rFonts w:ascii="Arial Unicode MS" w:eastAsia="Arial Unicode MS" w:hAnsi="Arial Unicode MS" w:cs="Arial Unicode MS"/>
              <w:color w:val="333333"/>
              <w:sz w:val="22"/>
            </w:rPr>
            <w:t>Microsoft Excel</w:t>
          </w:r>
          <w:r>
            <w:rPr>
              <w:rFonts w:ascii="Arial Unicode MS" w:eastAsia="Arial Unicode MS" w:hAnsi="Arial Unicode MS" w:cs="Arial Unicode MS"/>
              <w:color w:val="333333"/>
              <w:sz w:val="22"/>
            </w:rPr>
            <w:t>をベースにしたローコードの数式言語である、新しいオープンソースのプログラミング言語</w:t>
          </w:r>
        </w:sdtContent>
      </w:sdt>
      <w:hyperlink r:id="rId172">
        <w:r>
          <w:rPr>
            <w:rFonts w:ascii="Helvetica Neue" w:eastAsia="Helvetica Neue" w:hAnsi="Helvetica Neue" w:cs="Helvetica Neue"/>
            <w:color w:val="1E6FFF"/>
            <w:sz w:val="22"/>
            <w:u w:val="single"/>
          </w:rPr>
          <w:t>「</w:t>
        </w:r>
        <w:r>
          <w:rPr>
            <w:rFonts w:ascii="Helvetica Neue" w:eastAsia="Helvetica Neue" w:hAnsi="Helvetica Neue" w:cs="Helvetica Neue"/>
            <w:color w:val="1E6FFF"/>
            <w:sz w:val="22"/>
            <w:u w:val="single"/>
          </w:rPr>
          <w:t>Power Fx</w:t>
        </w:r>
      </w:hyperlink>
      <w:sdt>
        <w:sdtPr>
          <w:tag w:val="goog_rdk_12"/>
          <w:id w:val="-485098442"/>
        </w:sdtPr>
        <w:sdtEndPr/>
        <w:sdtContent>
          <w:r>
            <w:rPr>
              <w:rFonts w:ascii="Arial Unicode MS" w:eastAsia="Arial Unicode MS" w:hAnsi="Arial Unicode MS" w:cs="Arial Unicode MS"/>
              <w:color w:val="333333"/>
              <w:sz w:val="22"/>
            </w:rPr>
            <w:t>」の提供開始</w:t>
          </w:r>
        </w:sdtContent>
      </w:sdt>
      <w:r>
        <w:rPr>
          <w:rFonts w:ascii="Microsoft YaHei" w:eastAsia="Microsoft YaHei" w:hAnsi="Microsoft YaHei" w:cs="Microsoft YaHei"/>
          <w:color w:val="333333"/>
          <w:sz w:val="22"/>
        </w:rPr>
        <w:t>を発表しました</w:t>
      </w:r>
      <w:sdt>
        <w:sdtPr>
          <w:tag w:val="goog_rdk_13"/>
          <w:id w:val="164763786"/>
        </w:sdtPr>
        <w:sdtEndPr/>
        <w:sdtContent>
          <w:r>
            <w:rPr>
              <w:rFonts w:ascii="Arial Unicode MS" w:eastAsia="Arial Unicode MS" w:hAnsi="Arial Unicode MS" w:cs="Arial Unicode MS"/>
              <w:color w:val="333333"/>
              <w:sz w:val="22"/>
            </w:rPr>
            <w:t>。この言語は、</w:t>
          </w:r>
          <w:r>
            <w:rPr>
              <w:rFonts w:ascii="Arial Unicode MS" w:eastAsia="Arial Unicode MS" w:hAnsi="Arial Unicode MS" w:cs="Arial Unicode MS"/>
              <w:color w:val="333333"/>
              <w:sz w:val="22"/>
            </w:rPr>
            <w:t>Microsoft Power Platform</w:t>
          </w:r>
          <w:r>
            <w:rPr>
              <w:rFonts w:ascii="Arial Unicode MS" w:eastAsia="Arial Unicode MS" w:hAnsi="Arial Unicode MS" w:cs="Arial Unicode MS"/>
              <w:color w:val="333333"/>
              <w:sz w:val="22"/>
            </w:rPr>
            <w:t>全体で利用できます。</w:t>
          </w:r>
        </w:sdtContent>
      </w:sdt>
    </w:p>
    <w:p w14:paraId="0E62577B" w14:textId="77777777" w:rsidR="004D63E1" w:rsidRDefault="001F21D8">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OpenAI</w:t>
      </w:r>
      <w:r>
        <w:rPr>
          <w:rFonts w:ascii="Microsoft YaHei" w:eastAsia="Microsoft YaHei" w:hAnsi="Microsoft YaHei" w:cs="Microsoft YaHei"/>
          <w:color w:val="333333"/>
          <w:sz w:val="22"/>
        </w:rPr>
        <w:t>が開発した人工知能ツール</w:t>
      </w:r>
      <w:r>
        <w:rPr>
          <w:rFonts w:ascii="Microsoft YaHei" w:eastAsia="Microsoft YaHei" w:hAnsi="Microsoft YaHei" w:cs="Microsoft YaHei"/>
          <w:color w:val="333333"/>
          <w:sz w:val="22"/>
        </w:rPr>
        <w:t>Copliot</w:t>
      </w:r>
      <w:r>
        <w:rPr>
          <w:rFonts w:ascii="Microsoft YaHei" w:eastAsia="Microsoft YaHei" w:hAnsi="Microsoft YaHei" w:cs="Microsoft YaHei"/>
          <w:color w:val="333333"/>
          <w:sz w:val="22"/>
        </w:rPr>
        <w:t>を発表しました。</w:t>
      </w:r>
      <w:r>
        <w:rPr>
          <w:rFonts w:ascii="Microsoft YaHei" w:eastAsia="Microsoft YaHei" w:hAnsi="Microsoft YaHei" w:cs="Microsoft YaHei"/>
          <w:color w:val="333333"/>
          <w:sz w:val="22"/>
        </w:rPr>
        <w:t>Copliot</w:t>
      </w:r>
      <w:r>
        <w:rPr>
          <w:rFonts w:ascii="Microsoft YaHei" w:eastAsia="Microsoft YaHei" w:hAnsi="Microsoft YaHei" w:cs="Microsoft YaHei"/>
          <w:color w:val="333333"/>
          <w:sz w:val="22"/>
        </w:rPr>
        <w:t>はコード補完を自動化することで、</w:t>
      </w:r>
      <w:r>
        <w:rPr>
          <w:rFonts w:ascii="Microsoft YaHei" w:eastAsia="Microsoft YaHei" w:hAnsi="Microsoft YaHei" w:cs="Microsoft YaHei"/>
          <w:color w:val="333333"/>
          <w:sz w:val="22"/>
        </w:rPr>
        <w:t>Visual Studio Code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Neovim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JetBrains</w:t>
      </w:r>
      <w:r>
        <w:rPr>
          <w:rFonts w:ascii="Microsoft YaHei" w:eastAsia="Microsoft YaHei" w:hAnsi="Microsoft YaHei" w:cs="Microsoft YaHei"/>
          <w:color w:val="333333"/>
          <w:sz w:val="22"/>
        </w:rPr>
        <w:t>のユーザーを支援します。発表から</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週間も経たないうちに、</w:t>
      </w:r>
      <w:r>
        <w:rPr>
          <w:rFonts w:ascii="Microsoft YaHei" w:eastAsia="Microsoft YaHei" w:hAnsi="Microsoft YaHei" w:cs="Microsoft YaHei"/>
          <w:color w:val="333333"/>
          <w:sz w:val="22"/>
        </w:rPr>
        <w:t>GitHub Copilot</w:t>
      </w:r>
      <w:r>
        <w:rPr>
          <w:rFonts w:ascii="Microsoft YaHei" w:eastAsia="Microsoft YaHei" w:hAnsi="Microsoft YaHei" w:cs="Microsoft YaHei"/>
          <w:color w:val="333333"/>
          <w:sz w:val="22"/>
        </w:rPr>
        <w:t>は前例のない火花を散らす論争をしています。ある開発者は、「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が著作権で保護されたソースコ</w:t>
      </w:r>
      <w:r>
        <w:rPr>
          <w:rFonts w:ascii="Microsoft YaHei" w:eastAsia="Microsoft YaHei" w:hAnsi="Microsoft YaHei" w:cs="Microsoft YaHei"/>
          <w:color w:val="333333"/>
          <w:sz w:val="22"/>
        </w:rPr>
        <w:t>ードを、</w:t>
      </w:r>
      <w:r>
        <w:rPr>
          <w:rFonts w:ascii="Microsoft YaHei" w:eastAsia="Microsoft YaHei" w:hAnsi="Microsoft YaHei" w:cs="Microsoft YaHei"/>
          <w:color w:val="333333"/>
          <w:sz w:val="22"/>
        </w:rPr>
        <w:t>Copilot</w:t>
      </w:r>
      <w:r>
        <w:rPr>
          <w:rFonts w:ascii="Microsoft YaHei" w:eastAsia="Microsoft YaHei" w:hAnsi="Microsoft YaHei" w:cs="Microsoft YaHei"/>
          <w:color w:val="333333"/>
          <w:sz w:val="22"/>
        </w:rPr>
        <w:t>製品のトレーニングデータとして無許可・無許諾で使用することには同意できません。本製品は、著作権で保護されたソースコードを、ソースコードライセンスを通知することなく、ユーザーのソフトウェアに入れているため、著作権者の作品を無許可かつ無断で悪用することになります。」と指摘しています。</w:t>
      </w:r>
    </w:p>
    <w:p w14:paraId="6DC2C2B4" w14:textId="77777777" w:rsidR="004D63E1" w:rsidRDefault="001F21D8">
      <w:pPr>
        <w:pStyle w:val="3"/>
        <w:rPr>
          <w:rFonts w:ascii="Microsoft YaHei" w:eastAsia="Microsoft YaHei" w:hAnsi="Microsoft YaHei" w:cs="Microsoft YaHei"/>
          <w:color w:val="4CC2EE"/>
        </w:rPr>
      </w:pPr>
      <w:bookmarkStart w:id="204" w:name="_heading=h.54zub5fcwk1a" w:colFirst="0" w:colLast="0"/>
      <w:bookmarkEnd w:id="204"/>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p>
    <w:p w14:paraId="63B455FF" w14:textId="77777777" w:rsidR="004D63E1" w:rsidRDefault="001F21D8">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コンプライアンス上の課題に加えて、</w:t>
      </w:r>
      <w:r>
        <w:rPr>
          <w:rFonts w:ascii="Microsoft YaHei" w:eastAsia="Microsoft YaHei" w:hAnsi="Microsoft YaHei" w:cs="Microsoft YaHei"/>
          <w:color w:val="9D9D9D"/>
          <w:sz w:val="22"/>
        </w:rPr>
        <w:t>ML</w:t>
      </w:r>
      <w:r>
        <w:rPr>
          <w:rFonts w:ascii="Microsoft YaHei" w:eastAsia="Microsoft YaHei" w:hAnsi="Microsoft YaHei" w:cs="Microsoft YaHei"/>
          <w:color w:val="9D9D9D"/>
          <w:sz w:val="22"/>
        </w:rPr>
        <w:t>ベースの自動コード生成・補完の品質は、学習サンプルの品質に差があり、綿密なスクリーニングが行われていないため、現時点では大きな問題となり得ま</w:t>
      </w:r>
      <w:r>
        <w:rPr>
          <w:rFonts w:ascii="Microsoft YaHei" w:eastAsia="Microsoft YaHei" w:hAnsi="Microsoft YaHei" w:cs="Microsoft YaHei"/>
          <w:color w:val="9D9D9D"/>
          <w:sz w:val="22"/>
        </w:rPr>
        <w:t>すが、補完的なコードツールとして位置づけることで、違いが出てくるかもしれません。</w:t>
      </w:r>
    </w:p>
    <w:p w14:paraId="1853F2F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79D2467" w14:textId="77777777" w:rsidR="004D63E1" w:rsidRDefault="001F21D8">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OpenAI</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に似たオープンソースのプログラミング言語「</w:t>
      </w:r>
      <w:hyperlink r:id="rId173">
        <w:r>
          <w:rPr>
            <w:rFonts w:ascii="Microsoft YaHei" w:eastAsia="Microsoft YaHei" w:hAnsi="Microsoft YaHei" w:cs="Microsoft YaHei"/>
            <w:color w:val="1E6FFF"/>
            <w:sz w:val="22"/>
            <w:u w:val="single"/>
          </w:rPr>
          <w:t>Triton</w:t>
        </w:r>
      </w:hyperlink>
      <w:r>
        <w:rPr>
          <w:rFonts w:ascii="Microsoft YaHei" w:eastAsia="Microsoft YaHei" w:hAnsi="Microsoft YaHei" w:cs="Microsoft YaHei"/>
          <w:color w:val="333333"/>
          <w:sz w:val="22"/>
        </w:rPr>
        <w:t>」を発表し、「</w:t>
      </w:r>
      <w:r>
        <w:rPr>
          <w:rFonts w:ascii="Microsoft YaHei" w:eastAsia="Microsoft YaHei" w:hAnsi="Microsoft YaHei" w:cs="Microsoft YaHei"/>
          <w:color w:val="333333"/>
          <w:sz w:val="22"/>
        </w:rPr>
        <w:t>Triton version 1.0</w:t>
      </w:r>
      <w:r>
        <w:rPr>
          <w:rFonts w:ascii="Microsoft YaHei" w:eastAsia="Microsoft YaHei" w:hAnsi="Microsoft YaHei" w:cs="Microsoft YaHei"/>
          <w:color w:val="333333"/>
          <w:sz w:val="22"/>
        </w:rPr>
        <w:t>」をリリースしました。目標は、</w:t>
      </w:r>
      <w:r>
        <w:rPr>
          <w:rFonts w:ascii="Microsoft YaHei" w:eastAsia="Microsoft YaHei" w:hAnsi="Microsoft YaHei" w:cs="Microsoft YaHei"/>
          <w:color w:val="333333"/>
          <w:sz w:val="22"/>
        </w:rPr>
        <w:t>Nvidia CUDA</w:t>
      </w:r>
      <w:r>
        <w:rPr>
          <w:rFonts w:ascii="Microsoft YaHei" w:eastAsia="Microsoft YaHei" w:hAnsi="Microsoft YaHei" w:cs="Microsoft YaHei"/>
          <w:color w:val="333333"/>
          <w:sz w:val="22"/>
        </w:rPr>
        <w:t>を置き換えることで、</w:t>
      </w:r>
      <w:r>
        <w:rPr>
          <w:rFonts w:ascii="Microsoft YaHei" w:eastAsia="Microsoft YaHei" w:hAnsi="Microsoft YaHei" w:cs="Microsoft YaHei"/>
          <w:color w:val="333333"/>
          <w:sz w:val="22"/>
        </w:rPr>
        <w:t>CUDA</w:t>
      </w:r>
      <w:r>
        <w:rPr>
          <w:rFonts w:ascii="Microsoft YaHei" w:eastAsia="Microsoft YaHei" w:hAnsi="Microsoft YaHei" w:cs="Microsoft YaHei"/>
          <w:color w:val="333333"/>
          <w:sz w:val="22"/>
        </w:rPr>
        <w:t>の経験がない研究者でも、ほとんどの場合、専門家が書けるコードの品質に匹敵する効率的な</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コードを書</w:t>
      </w:r>
      <w:r>
        <w:rPr>
          <w:rFonts w:ascii="Microsoft YaHei" w:eastAsia="Microsoft YaHei" w:hAnsi="Microsoft YaHei" w:cs="Microsoft YaHei"/>
          <w:color w:val="333333"/>
          <w:sz w:val="22"/>
        </w:rPr>
        <w:t>くことができるようになります。</w:t>
      </w:r>
    </w:p>
    <w:p w14:paraId="128A7D7B" w14:textId="77777777" w:rsidR="004D63E1" w:rsidRDefault="001F21D8">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すでに</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月には、「</w:t>
      </w:r>
      <w:hyperlink r:id="rId174">
        <w:r>
          <w:rPr>
            <w:rFonts w:ascii="Microsoft YaHei" w:eastAsia="Microsoft YaHei" w:hAnsi="Microsoft YaHei" w:cs="Microsoft YaHei"/>
            <w:color w:val="1E6FFF"/>
            <w:sz w:val="22"/>
            <w:u w:val="single"/>
          </w:rPr>
          <w:t>20</w:t>
        </w:r>
        <w:r>
          <w:rPr>
            <w:rFonts w:ascii="Microsoft YaHei" w:eastAsia="Microsoft YaHei" w:hAnsi="Microsoft YaHei" w:cs="Microsoft YaHei"/>
            <w:color w:val="1E6FFF"/>
            <w:sz w:val="22"/>
            <w:u w:val="single"/>
          </w:rPr>
          <w:t>の</w:t>
        </w:r>
      </w:hyperlink>
      <w:r>
        <w:rPr>
          <w:rFonts w:ascii="Microsoft YaHei" w:eastAsia="Microsoft YaHei" w:hAnsi="Microsoft YaHei" w:cs="Microsoft YaHei"/>
          <w:color w:val="333333"/>
          <w:sz w:val="22"/>
        </w:rPr>
        <w:t>オープンソース・ローコード・プラットフォーム」を報じた記事があり、ローコード・プラットフォームの主なメリットを</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つにまとめている。</w:t>
      </w:r>
    </w:p>
    <w:p w14:paraId="65FC8709" w14:textId="77777777" w:rsidR="004D63E1" w:rsidRDefault="001F21D8">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 xml:space="preserve"> Microsoft</w:t>
      </w:r>
      <w:r>
        <w:rPr>
          <w:rFonts w:ascii="Microsoft YaHei" w:eastAsia="Microsoft YaHei" w:hAnsi="Microsoft YaHei" w:cs="Microsoft YaHei"/>
          <w:color w:val="333333"/>
          <w:sz w:val="22"/>
        </w:rPr>
        <w:t>の専門家がコードのバグを自動的に見つける新しい</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ツールを発表</w:t>
      </w:r>
      <w:r>
        <w:rPr>
          <w:rFonts w:ascii="Microsoft YaHei" w:eastAsia="Microsoft YaHei" w:hAnsi="Microsoft YaHei" w:cs="Microsoft YaHei"/>
          <w:color w:val="333333"/>
          <w:sz w:val="22"/>
        </w:rPr>
        <w:t xml:space="preserve"> mspoweruser</w:t>
      </w:r>
      <w:r>
        <w:rPr>
          <w:rFonts w:ascii="Microsoft YaHei" w:eastAsia="Microsoft YaHei" w:hAnsi="Microsoft YaHei" w:cs="Microsoft YaHei"/>
          <w:color w:val="333333"/>
          <w:sz w:val="22"/>
        </w:rPr>
        <w:t>の発表によると、</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の研究者が、深層学習アルゴリズムを使ってコードのバグを見つけ、開発者がプログラムをより正確かつ効率的にデバッグできるようにする新しい人工知能（</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）ツールを開発したという。このツールは、間違</w:t>
      </w:r>
      <w:r>
        <w:rPr>
          <w:rFonts w:ascii="Microsoft YaHei" w:eastAsia="Microsoft YaHei" w:hAnsi="Microsoft YaHei" w:cs="Microsoft YaHei"/>
          <w:color w:val="333333"/>
          <w:sz w:val="22"/>
        </w:rPr>
        <w:lastRenderedPageBreak/>
        <w:t>った記号「</w:t>
      </w:r>
      <w:r>
        <w:rPr>
          <w:rFonts w:ascii="Microsoft YaHei" w:eastAsia="Microsoft YaHei" w:hAnsi="Microsoft YaHei" w:cs="Microsoft YaHei"/>
          <w:color w:val="333333"/>
          <w:sz w:val="22"/>
        </w:rPr>
        <w:t>&lt;=</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&lt;</w:t>
      </w:r>
      <w:r>
        <w:rPr>
          <w:rFonts w:ascii="Microsoft YaHei" w:eastAsia="Microsoft YaHei" w:hAnsi="Microsoft YaHei" w:cs="Microsoft YaHei"/>
          <w:color w:val="333333"/>
          <w:sz w:val="22"/>
        </w:rPr>
        <w:t>」、間違ったブール演算子「</w:t>
      </w:r>
      <w:r>
        <w:rPr>
          <w:rFonts w:ascii="Microsoft YaHei" w:eastAsia="Microsoft YaHei" w:hAnsi="Microsoft YaHei" w:cs="Microsoft YaHei"/>
          <w:color w:val="333333"/>
          <w:sz w:val="22"/>
        </w:rPr>
        <w:t>and</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or</w:t>
      </w:r>
      <w:r>
        <w:rPr>
          <w:rFonts w:ascii="Microsoft YaHei" w:eastAsia="Microsoft YaHei" w:hAnsi="Microsoft YaHei" w:cs="Microsoft YaHei"/>
          <w:color w:val="333333"/>
          <w:sz w:val="22"/>
        </w:rPr>
        <w:t>」などの一般的なエラーを識別します。このシステムをテストするために、マイクロソフトは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のコー</w:t>
      </w:r>
      <w:r>
        <w:rPr>
          <w:rFonts w:ascii="Microsoft YaHei" w:eastAsia="Microsoft YaHei" w:hAnsi="Microsoft YaHei" w:cs="Microsoft YaHei"/>
          <w:color w:val="333333"/>
          <w:sz w:val="22"/>
        </w:rPr>
        <w:t>ドを使用しました。学習されたモデルは、他の方法に比べてバグを発見する可能性が最大で</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％高くなります。</w:t>
      </w:r>
      <w:r>
        <w:rPr>
          <w:rFonts w:ascii="Microsoft YaHei" w:eastAsia="Microsoft YaHei" w:hAnsi="Microsoft YaHei" w:cs="Microsoft YaHei"/>
          <w:color w:val="333333"/>
          <w:sz w:val="22"/>
        </w:rPr>
        <w:t>[</w:t>
      </w:r>
      <w:hyperlink r:id="rId175" w:anchor="rd">
        <w:r>
          <w:rPr>
            <w:rFonts w:ascii="Microsoft YaHei" w:eastAsia="Microsoft YaHei" w:hAnsi="Microsoft YaHei" w:cs="Microsoft YaHei"/>
            <w:color w:val="1E6FFF"/>
            <w:sz w:val="22"/>
            <w:u w:val="single"/>
          </w:rPr>
          <w:t>ソース</w:t>
        </w:r>
      </w:hyperlink>
      <w:r>
        <w:rPr>
          <w:rFonts w:ascii="Microsoft YaHei" w:eastAsia="Microsoft YaHei" w:hAnsi="Microsoft YaHei" w:cs="Microsoft YaHei"/>
          <w:color w:val="333333"/>
          <w:sz w:val="22"/>
        </w:rPr>
        <w:t>].</w:t>
      </w:r>
    </w:p>
    <w:p w14:paraId="23D55CAE" w14:textId="77777777" w:rsidR="004D63E1" w:rsidRDefault="001F21D8">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オープンソースがさまざまな技術を進化させていく中で、それらの技術がオープンソース技術やオープンソース開発手法の発展にどのように貢献していくのでしょうか？</w:t>
      </w:r>
    </w:p>
    <w:p w14:paraId="4B5155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A39C041" w14:textId="77777777" w:rsidR="004D63E1" w:rsidRDefault="001F21D8">
      <w:pPr>
        <w:pStyle w:val="2"/>
        <w:numPr>
          <w:ilvl w:val="0"/>
          <w:numId w:val="25"/>
        </w:numPr>
        <w:ind w:left="704" w:hanging="704"/>
        <w:rPr>
          <w:rFonts w:ascii="Microsoft YaHei" w:eastAsia="Microsoft YaHei" w:hAnsi="Microsoft YaHei" w:cs="Microsoft YaHei"/>
        </w:rPr>
      </w:pPr>
      <w:bookmarkStart w:id="205" w:name="_heading=h.ikco97n2zjwo" w:colFirst="0" w:colLast="0"/>
      <w:bookmarkEnd w:id="205"/>
      <w:r>
        <w:rPr>
          <w:rFonts w:ascii="Microsoft YaHei" w:eastAsia="Microsoft YaHei" w:hAnsi="Microsoft YaHei" w:cs="Microsoft YaHei"/>
        </w:rPr>
        <w:t>RISC-V</w:t>
      </w:r>
      <w:r>
        <w:rPr>
          <w:rFonts w:ascii="Microsoft YaHei" w:eastAsia="Microsoft YaHei" w:hAnsi="Microsoft YaHei" w:cs="Microsoft YaHei"/>
        </w:rPr>
        <w:t>の結果を受けて、オープンソース・ハードウェアがますます熱を帯びる</w:t>
      </w:r>
    </w:p>
    <w:p w14:paraId="649124E0"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CERN</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Permissive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Weakly Reciprocal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Strongly Reciprocal</w:t>
      </w:r>
      <w:r>
        <w:rPr>
          <w:rFonts w:ascii="Microsoft YaHei" w:eastAsia="Microsoft YaHei" w:hAnsi="Microsoft YaHei" w:cs="Microsoft YaHei"/>
          <w:color w:val="333333"/>
          <w:sz w:val="22"/>
        </w:rPr>
        <w:t>の各バージョンを含む</w:t>
      </w:r>
      <w:r>
        <w:rPr>
          <w:rFonts w:ascii="Microsoft YaHei" w:eastAsia="Microsoft YaHei" w:hAnsi="Microsoft YaHei" w:cs="Microsoft YaHei"/>
          <w:color w:val="333333"/>
          <w:sz w:val="22"/>
        </w:rPr>
        <w:t>CERN Open Hardware Licence Version 2.0</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認証を取得しました。</w:t>
      </w:r>
    </w:p>
    <w:p w14:paraId="2F40861C"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21</w:t>
      </w:r>
      <w:r>
        <w:rPr>
          <w:rFonts w:ascii="Microsoft YaHei" w:eastAsia="Microsoft YaHei" w:hAnsi="Microsoft YaHei" w:cs="Microsoft YaHei"/>
          <w:color w:val="333333"/>
          <w:sz w:val="22"/>
        </w:rPr>
        <w:t>日から</w:t>
      </w:r>
      <w:r>
        <w:rPr>
          <w:rFonts w:ascii="Microsoft YaHei" w:eastAsia="Microsoft YaHei" w:hAnsi="Microsoft YaHei" w:cs="Microsoft YaHei"/>
          <w:color w:val="333333"/>
          <w:sz w:val="22"/>
        </w:rPr>
        <w:t>26</w:t>
      </w:r>
      <w:r>
        <w:rPr>
          <w:rFonts w:ascii="Microsoft YaHei" w:eastAsia="Microsoft YaHei" w:hAnsi="Microsoft YaHei" w:cs="Microsoft YaHei"/>
          <w:color w:val="333333"/>
          <w:sz w:val="22"/>
        </w:rPr>
        <w:t>日にかけて、上海科学技術大学（</w:t>
      </w:r>
      <w:r>
        <w:rPr>
          <w:rFonts w:ascii="Microsoft YaHei" w:eastAsia="Microsoft YaHei" w:hAnsi="Microsoft YaHei" w:cs="Microsoft YaHei"/>
          <w:color w:val="333333"/>
          <w:sz w:val="22"/>
        </w:rPr>
        <w:t>SUST</w:t>
      </w:r>
      <w:r>
        <w:rPr>
          <w:rFonts w:ascii="Microsoft YaHei" w:eastAsia="Microsoft YaHei" w:hAnsi="Microsoft YaHei" w:cs="Microsoft YaHei"/>
          <w:color w:val="333333"/>
          <w:sz w:val="22"/>
        </w:rPr>
        <w:t>）で第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w:t>
      </w:r>
      <w:r>
        <w:rPr>
          <w:rFonts w:ascii="Microsoft YaHei" w:eastAsia="Microsoft YaHei" w:hAnsi="Microsoft YaHei" w:cs="Microsoft YaHei"/>
          <w:color w:val="333333"/>
          <w:sz w:val="22"/>
        </w:rPr>
        <w:t>RISC-V World Conference China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RISC-V World Conference China</w:t>
      </w:r>
      <w:r>
        <w:rPr>
          <w:rFonts w:ascii="Microsoft YaHei" w:eastAsia="Microsoft YaHei" w:hAnsi="Microsoft YaHei" w:cs="Microsoft YaHei"/>
          <w:color w:val="333333"/>
          <w:sz w:val="22"/>
        </w:rPr>
        <w:t>）が開催されました。</w:t>
      </w:r>
    </w:p>
    <w:p w14:paraId="5965A6C1"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日、中国科学院計算研究所が主</w:t>
      </w:r>
      <w:r>
        <w:rPr>
          <w:rFonts w:ascii="Microsoft YaHei" w:eastAsia="Microsoft YaHei" w:hAnsi="Microsoft YaHei" w:cs="Microsoft YaHei"/>
          <w:color w:val="333333"/>
          <w:sz w:val="22"/>
        </w:rPr>
        <w:t>導するオープンソースの高性能</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プロセッサ「香山」が第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w:t>
      </w:r>
      <w:r>
        <w:rPr>
          <w:rFonts w:ascii="Microsoft YaHei" w:eastAsia="Microsoft YaHei" w:hAnsi="Microsoft YaHei" w:cs="Microsoft YaHei"/>
          <w:color w:val="333333"/>
          <w:sz w:val="22"/>
        </w:rPr>
        <w:t>RISC-V China Summit</w:t>
      </w:r>
      <w:r>
        <w:rPr>
          <w:rFonts w:ascii="Microsoft YaHei" w:eastAsia="Microsoft YaHei" w:hAnsi="Microsoft YaHei" w:cs="Microsoft YaHei"/>
          <w:color w:val="333333"/>
          <w:sz w:val="22"/>
        </w:rPr>
        <w:t>で発表され、</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月には香山プロセッサの最初のバージョン（コードネーム：雁栖湖）が</w:t>
      </w:r>
      <w:r>
        <w:rPr>
          <w:rFonts w:ascii="Microsoft YaHei" w:eastAsia="Microsoft YaHei" w:hAnsi="Microsoft YaHei" w:cs="Microsoft YaHei"/>
          <w:color w:val="333333"/>
          <w:sz w:val="22"/>
        </w:rPr>
        <w:t>28nm</w:t>
      </w:r>
      <w:r>
        <w:rPr>
          <w:rFonts w:ascii="Microsoft YaHei" w:eastAsia="Microsoft YaHei" w:hAnsi="Microsoft YaHei" w:cs="Microsoft YaHei"/>
          <w:color w:val="333333"/>
          <w:sz w:val="22"/>
        </w:rPr>
        <w:t>プロセスでのテープアウトを完了し、</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日には香山プロセッサチームの責任者である研究者の包云岗が第</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回中国オープンソースカンファレンスで「开源芯片的挑战与机遇</w:t>
      </w:r>
      <w:r>
        <w:rPr>
          <w:rFonts w:ascii="Microsoft YaHei" w:eastAsia="Microsoft YaHei" w:hAnsi="Microsoft YaHei" w:cs="Microsoft YaHei"/>
          <w:color w:val="333333"/>
          <w:sz w:val="22"/>
        </w:rPr>
        <w:t>Challenges and Opportunities of Open Source Chips</w:t>
      </w:r>
      <w:r>
        <w:rPr>
          <w:rFonts w:ascii="Microsoft YaHei" w:eastAsia="Microsoft YaHei" w:hAnsi="Microsoft YaHei" w:cs="Microsoft YaHei"/>
          <w:color w:val="333333"/>
          <w:sz w:val="22"/>
        </w:rPr>
        <w:t>」と題したスピーチを行いました。</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RISC-V Su</w:t>
      </w:r>
      <w:r>
        <w:rPr>
          <w:rFonts w:ascii="Microsoft YaHei" w:eastAsia="Microsoft YaHei" w:hAnsi="Microsoft YaHei" w:cs="Microsoft YaHei"/>
          <w:color w:val="333333"/>
          <w:sz w:val="22"/>
        </w:rPr>
        <w:t>mmit</w:t>
      </w:r>
      <w:r>
        <w:rPr>
          <w:rFonts w:ascii="Microsoft YaHei" w:eastAsia="Microsoft YaHei" w:hAnsi="Microsoft YaHei" w:cs="Microsoft YaHei"/>
          <w:color w:val="333333"/>
          <w:sz w:val="22"/>
        </w:rPr>
        <w:t>を通じて、香山は国際的な</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コミュニティに初めて公式に登場しました。</w:t>
      </w:r>
    </w:p>
    <w:p w14:paraId="2BBB1800"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RISC-V International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CHIPS Consortium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OpenPOWER Foundation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Western Digital</w:t>
      </w:r>
      <w:r>
        <w:rPr>
          <w:rFonts w:ascii="Microsoft YaHei" w:eastAsia="Microsoft YaHei" w:hAnsi="Microsoft YaHei" w:cs="Microsoft YaHei"/>
          <w:color w:val="333333"/>
          <w:sz w:val="22"/>
        </w:rPr>
        <w:t>は、オープンハードウェアコミュニティにおける女性や社会的地位の低い人々への支援を促進するため、</w:t>
      </w:r>
      <w:r>
        <w:rPr>
          <w:rFonts w:ascii="Microsoft YaHei" w:eastAsia="Microsoft YaHei" w:hAnsi="Microsoft YaHei" w:cs="Microsoft YaHei"/>
          <w:color w:val="333333"/>
          <w:sz w:val="22"/>
        </w:rPr>
        <w:t>Open Hardware Diversity Alliance</w:t>
      </w:r>
      <w:r>
        <w:rPr>
          <w:rFonts w:ascii="Microsoft YaHei" w:eastAsia="Microsoft YaHei" w:hAnsi="Microsoft YaHei" w:cs="Microsoft YaHei"/>
          <w:color w:val="333333"/>
          <w:sz w:val="22"/>
        </w:rPr>
        <w:t>を設立しました。</w:t>
      </w:r>
    </w:p>
    <w:p w14:paraId="43948254"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19</w:t>
      </w:r>
      <w:r>
        <w:rPr>
          <w:rFonts w:ascii="Microsoft YaHei" w:eastAsia="Microsoft YaHei" w:hAnsi="Microsoft YaHei" w:cs="Microsoft YaHei"/>
          <w:color w:val="333333"/>
          <w:sz w:val="22"/>
        </w:rPr>
        <w:t>日、阿里平头は「</w:t>
      </w:r>
      <w:r>
        <w:rPr>
          <w:rFonts w:ascii="Microsoft YaHei" w:eastAsia="Microsoft YaHei" w:hAnsi="Microsoft YaHei" w:cs="Microsoft YaHei"/>
          <w:color w:val="333333"/>
          <w:sz w:val="22"/>
        </w:rPr>
        <w:t>2021 Cloud Conference</w:t>
      </w:r>
      <w:r>
        <w:rPr>
          <w:rFonts w:ascii="Microsoft YaHei" w:eastAsia="Microsoft YaHei" w:hAnsi="Microsoft YaHei" w:cs="Microsoft YaHei"/>
          <w:color w:val="333333"/>
          <w:sz w:val="22"/>
        </w:rPr>
        <w:t>」におい</w:t>
      </w:r>
      <w:r>
        <w:rPr>
          <w:rFonts w:ascii="Microsoft YaHei" w:eastAsia="Microsoft YaHei" w:hAnsi="Microsoft YaHei" w:cs="Microsoft YaHei"/>
          <w:color w:val="333333"/>
          <w:sz w:val="22"/>
        </w:rPr>
        <w:t>て、</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つの玄铁</w:t>
      </w:r>
      <w:r>
        <w:rPr>
          <w:rFonts w:ascii="Microsoft YaHei" w:eastAsia="Microsoft YaHei" w:hAnsi="Microsoft YaHei" w:cs="Microsoft YaHei"/>
          <w:color w:val="333333"/>
          <w:sz w:val="22"/>
        </w:rPr>
        <w:t xml:space="preserve"> RISC-V</w:t>
      </w:r>
      <w:r>
        <w:rPr>
          <w:rFonts w:ascii="Microsoft YaHei" w:eastAsia="Microsoft YaHei" w:hAnsi="Microsoft YaHei" w:cs="Microsoft YaHei"/>
          <w:color w:val="333333"/>
          <w:sz w:val="22"/>
        </w:rPr>
        <w:t>シリーズプロセッサのオープンソース化を発表し、一連のプロセッサと基盤ソフトウェアの世界初のフルスタックオープンソース化を実現しました。</w:t>
      </w:r>
    </w:p>
    <w:p w14:paraId="3358B18D"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日にオンラインで開催された「</w:t>
      </w:r>
      <w:r>
        <w:rPr>
          <w:rFonts w:ascii="Microsoft YaHei" w:eastAsia="Microsoft YaHei" w:hAnsi="Microsoft YaHei" w:cs="Microsoft YaHei"/>
          <w:color w:val="333333"/>
          <w:sz w:val="22"/>
        </w:rPr>
        <w:t>OpenPOWER Summit NA 2021</w:t>
      </w:r>
      <w:r>
        <w:rPr>
          <w:rFonts w:ascii="Microsoft YaHei" w:eastAsia="Microsoft YaHei" w:hAnsi="Microsoft YaHei" w:cs="Microsoft YaHei"/>
          <w:color w:val="333333"/>
          <w:sz w:val="22"/>
        </w:rPr>
        <w:t>」の開会挨拶で、</w:t>
      </w:r>
      <w:r>
        <w:rPr>
          <w:rFonts w:ascii="Microsoft YaHei" w:eastAsia="Microsoft YaHei" w:hAnsi="Microsoft YaHei" w:cs="Microsoft YaHei"/>
          <w:color w:val="333333"/>
          <w:sz w:val="22"/>
        </w:rPr>
        <w:t>OpenPOWER Foundation</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Executive Director</w:t>
      </w:r>
      <w:r>
        <w:rPr>
          <w:rFonts w:ascii="Microsoft YaHei" w:eastAsia="Microsoft YaHei" w:hAnsi="Microsoft YaHei" w:cs="Microsoft YaHei"/>
          <w:color w:val="333333"/>
          <w:sz w:val="22"/>
        </w:rPr>
        <w:t>である</w:t>
      </w:r>
      <w:r>
        <w:rPr>
          <w:rFonts w:ascii="Microsoft YaHei" w:eastAsia="Microsoft YaHei" w:hAnsi="Microsoft YaHei" w:cs="Microsoft YaHei"/>
          <w:color w:val="333333"/>
          <w:sz w:val="22"/>
        </w:rPr>
        <w:t>James Kulina</w:t>
      </w:r>
      <w:r>
        <w:rPr>
          <w:rFonts w:ascii="Microsoft YaHei" w:eastAsia="Microsoft YaHei" w:hAnsi="Microsoft YaHei" w:cs="Microsoft YaHei"/>
          <w:color w:val="333333"/>
          <w:sz w:val="22"/>
        </w:rPr>
        <w:t>氏は、オープンソースハードウェアの採用が大きなトレンドになっていることに言及しました。</w:t>
      </w:r>
    </w:p>
    <w:p w14:paraId="6CA02A50"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Linux Fou</w:t>
      </w:r>
      <w:r>
        <w:rPr>
          <w:rFonts w:ascii="Microsoft YaHei" w:eastAsia="Microsoft YaHei" w:hAnsi="Microsoft YaHei" w:cs="Microsoft YaHei"/>
          <w:color w:val="333333"/>
          <w:sz w:val="22"/>
        </w:rPr>
        <w:t>ndation 2021 Annual Report</w:t>
      </w:r>
      <w:r>
        <w:rPr>
          <w:rFonts w:ascii="Microsoft YaHei" w:eastAsia="Microsoft YaHei" w:hAnsi="Microsoft YaHei" w:cs="Microsoft YaHei"/>
          <w:color w:val="333333"/>
          <w:sz w:val="22"/>
        </w:rPr>
        <w:t>が発表され、オープンソースハードウェアへの注力が反映されています。</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のコミュニティは、オープンソースハードウェア、オープンスタンダード、オープンデータ、オープンハードウェアに注力しており、それぞれ</w:t>
      </w:r>
      <w:r>
        <w:rPr>
          <w:rFonts w:ascii="Microsoft YaHei" w:eastAsia="Microsoft YaHei" w:hAnsi="Microsoft YaHei" w:cs="Microsoft YaHei"/>
          <w:color w:val="333333"/>
          <w:sz w:val="22"/>
        </w:rPr>
        <w:t>75%</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を占めています。</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は、次のフェーズで新たなオープンハードウェアコミュニティを設立します。たとえばオープンなハードウェアエコシステムの構築を目指す</w:t>
      </w:r>
      <w:r>
        <w:rPr>
          <w:rFonts w:ascii="Microsoft YaHei" w:eastAsia="Microsoft YaHei" w:hAnsi="Microsoft YaHei" w:cs="Microsoft YaHei"/>
          <w:color w:val="333333"/>
          <w:sz w:val="22"/>
        </w:rPr>
        <w:t>Open19</w:t>
      </w:r>
      <w:r>
        <w:rPr>
          <w:rFonts w:ascii="Microsoft YaHei" w:eastAsia="Microsoft YaHei" w:hAnsi="Microsoft YaHei" w:cs="Microsoft YaHei"/>
          <w:color w:val="333333"/>
          <w:sz w:val="22"/>
        </w:rPr>
        <w:t>などです。</w:t>
      </w:r>
    </w:p>
    <w:p w14:paraId="578432D3" w14:textId="77777777" w:rsidR="004D63E1" w:rsidRDefault="001F21D8">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日、由赛昉科技社がサポートする</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のオープンソース・コミュニティ・プラットフォーム「</w:t>
      </w:r>
      <w:r>
        <w:rPr>
          <w:rFonts w:ascii="Microsoft YaHei" w:eastAsia="Microsoft YaHei" w:hAnsi="Microsoft YaHei" w:cs="Microsoft YaHei"/>
          <w:color w:val="333333"/>
          <w:sz w:val="22"/>
        </w:rPr>
        <w:t>RVspace</w:t>
      </w:r>
      <w:r>
        <w:rPr>
          <w:rFonts w:ascii="Microsoft YaHei" w:eastAsia="Microsoft YaHei" w:hAnsi="Microsoft YaHei" w:cs="Microsoft YaHei"/>
          <w:color w:val="333333"/>
          <w:sz w:val="22"/>
        </w:rPr>
        <w:t>」が稼働しました。</w:t>
      </w:r>
    </w:p>
    <w:p w14:paraId="059EBAEC"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3575A349" w14:textId="77777777" w:rsidR="004D63E1" w:rsidRDefault="004D63E1">
      <w:pPr>
        <w:pBdr>
          <w:bottom w:val="single" w:sz="18" w:space="1" w:color="000000"/>
          <w:between w:val="single" w:sz="18" w:space="1" w:color="000000"/>
        </w:pBdr>
        <w:spacing w:before="60" w:after="60" w:line="312" w:lineRule="auto"/>
        <w:jc w:val="left"/>
        <w:rPr>
          <w:rFonts w:ascii="Microsoft YaHei" w:eastAsia="Microsoft YaHei" w:hAnsi="Microsoft YaHei" w:cs="Microsoft YaHei"/>
          <w:color w:val="333333"/>
          <w:sz w:val="22"/>
        </w:rPr>
      </w:pPr>
    </w:p>
    <w:p w14:paraId="7D060028" w14:textId="511C6EE7" w:rsidR="004D63E1" w:rsidRDefault="008E38E7">
      <w:pPr>
        <w:spacing w:before="60" w:after="60" w:line="312" w:lineRule="auto"/>
        <w:jc w:val="center"/>
        <w:rPr>
          <w:rFonts w:ascii="Microsoft YaHei" w:eastAsia="Microsoft YaHei" w:hAnsi="Microsoft YaHei" w:cs="Microsoft YaHei"/>
          <w:color w:val="333333"/>
          <w:sz w:val="22"/>
        </w:rPr>
      </w:pPr>
      <w:r>
        <w:rPr>
          <w:rFonts w:ascii="Microsoft YaHei" w:eastAsia="Microsoft YaHei" w:hAnsi="Microsoft YaHei"/>
          <w:noProof/>
          <w:color w:val="333333"/>
          <w:sz w:val="22"/>
        </w:rPr>
        <w:lastRenderedPageBreak/>
        <w:drawing>
          <wp:inline distT="0" distB="0" distL="0" distR="0" wp14:anchorId="4AD77D1E" wp14:editId="070B656E">
            <wp:extent cx="5760720" cy="8148320"/>
            <wp:effectExtent l="0" t="0" r="0" b="508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76"/>
                    <a:stretch>
                      <a:fillRect/>
                    </a:stretch>
                  </pic:blipFill>
                  <pic:spPr>
                    <a:xfrm>
                      <a:off x="0" y="0"/>
                      <a:ext cx="5760720" cy="8148320"/>
                    </a:xfrm>
                    <a:prstGeom prst="rect">
                      <a:avLst/>
                    </a:prstGeom>
                  </pic:spPr>
                </pic:pic>
              </a:graphicData>
            </a:graphic>
          </wp:inline>
        </w:drawing>
      </w:r>
    </w:p>
    <w:sectPr w:rsidR="004D63E1">
      <w:pgSz w:w="11906" w:h="16838"/>
      <w:pgMar w:top="1361" w:right="1417" w:bottom="1361" w:left="1417"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D778D" w14:textId="77777777" w:rsidR="001F21D8" w:rsidRDefault="001F21D8" w:rsidP="008E38E7">
      <w:r>
        <w:separator/>
      </w:r>
    </w:p>
  </w:endnote>
  <w:endnote w:type="continuationSeparator" w:id="0">
    <w:p w14:paraId="1D7FA6C3" w14:textId="77777777" w:rsidR="001F21D8" w:rsidRDefault="001F21D8" w:rsidP="008E3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icrosoft YaHei">
    <w:altName w:val="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Helvetica Neue">
    <w:altName w:val="Arial"/>
    <w:charset w:val="00"/>
    <w:family w:val="auto"/>
    <w:pitch w:val="default"/>
  </w:font>
  <w:font w:name="FZLTHK--GBK1-0">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886A6" w14:textId="77777777" w:rsidR="001F21D8" w:rsidRDefault="001F21D8" w:rsidP="008E38E7">
      <w:r>
        <w:separator/>
      </w:r>
    </w:p>
  </w:footnote>
  <w:footnote w:type="continuationSeparator" w:id="0">
    <w:p w14:paraId="729D8563" w14:textId="77777777" w:rsidR="001F21D8" w:rsidRDefault="001F21D8" w:rsidP="008E38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C0685"/>
    <w:multiLevelType w:val="multilevel"/>
    <w:tmpl w:val="87648EB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 w15:restartNumberingAfterBreak="0">
    <w:nsid w:val="10D61335"/>
    <w:multiLevelType w:val="multilevel"/>
    <w:tmpl w:val="0CEAC8B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 w15:restartNumberingAfterBreak="0">
    <w:nsid w:val="10F5409B"/>
    <w:multiLevelType w:val="multilevel"/>
    <w:tmpl w:val="9410BE8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3" w15:restartNumberingAfterBreak="0">
    <w:nsid w:val="15C15115"/>
    <w:multiLevelType w:val="multilevel"/>
    <w:tmpl w:val="9A182C4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4" w15:restartNumberingAfterBreak="0">
    <w:nsid w:val="19323DA1"/>
    <w:multiLevelType w:val="multilevel"/>
    <w:tmpl w:val="2B7826C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5" w15:restartNumberingAfterBreak="0">
    <w:nsid w:val="1D737BB8"/>
    <w:multiLevelType w:val="multilevel"/>
    <w:tmpl w:val="09507F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6" w15:restartNumberingAfterBreak="0">
    <w:nsid w:val="213B7B87"/>
    <w:multiLevelType w:val="multilevel"/>
    <w:tmpl w:val="8A0C5D7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7" w15:restartNumberingAfterBreak="0">
    <w:nsid w:val="217B30C9"/>
    <w:multiLevelType w:val="multilevel"/>
    <w:tmpl w:val="998C09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8" w15:restartNumberingAfterBreak="0">
    <w:nsid w:val="28FB4CE4"/>
    <w:multiLevelType w:val="multilevel"/>
    <w:tmpl w:val="3E7ECD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9" w15:restartNumberingAfterBreak="0">
    <w:nsid w:val="2EE00950"/>
    <w:multiLevelType w:val="multilevel"/>
    <w:tmpl w:val="CE40205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0" w15:restartNumberingAfterBreak="0">
    <w:nsid w:val="30783026"/>
    <w:multiLevelType w:val="multilevel"/>
    <w:tmpl w:val="C2BC1776"/>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1" w15:restartNumberingAfterBreak="0">
    <w:nsid w:val="32936893"/>
    <w:multiLevelType w:val="multilevel"/>
    <w:tmpl w:val="2AA8F158"/>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2" w15:restartNumberingAfterBreak="0">
    <w:nsid w:val="345A0BEE"/>
    <w:multiLevelType w:val="multilevel"/>
    <w:tmpl w:val="A94085EA"/>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3" w15:restartNumberingAfterBreak="0">
    <w:nsid w:val="3C9D14DA"/>
    <w:multiLevelType w:val="multilevel"/>
    <w:tmpl w:val="240C3BB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4" w15:restartNumberingAfterBreak="0">
    <w:nsid w:val="420466F5"/>
    <w:multiLevelType w:val="multilevel"/>
    <w:tmpl w:val="2EEA4C94"/>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5" w15:restartNumberingAfterBreak="0">
    <w:nsid w:val="4D130589"/>
    <w:multiLevelType w:val="multilevel"/>
    <w:tmpl w:val="10B425E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6" w15:restartNumberingAfterBreak="0">
    <w:nsid w:val="4FF52B56"/>
    <w:multiLevelType w:val="multilevel"/>
    <w:tmpl w:val="97A045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7" w15:restartNumberingAfterBreak="0">
    <w:nsid w:val="54AA4358"/>
    <w:multiLevelType w:val="multilevel"/>
    <w:tmpl w:val="B706D3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8" w15:restartNumberingAfterBreak="0">
    <w:nsid w:val="5AC44E53"/>
    <w:multiLevelType w:val="multilevel"/>
    <w:tmpl w:val="06BA65C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9" w15:restartNumberingAfterBreak="0">
    <w:nsid w:val="5D110D64"/>
    <w:multiLevelType w:val="multilevel"/>
    <w:tmpl w:val="E0C8031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0" w15:restartNumberingAfterBreak="0">
    <w:nsid w:val="5E414070"/>
    <w:multiLevelType w:val="multilevel"/>
    <w:tmpl w:val="B4000C3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1" w15:restartNumberingAfterBreak="0">
    <w:nsid w:val="601138EE"/>
    <w:multiLevelType w:val="multilevel"/>
    <w:tmpl w:val="72B4FCE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2" w15:restartNumberingAfterBreak="0">
    <w:nsid w:val="606B2316"/>
    <w:multiLevelType w:val="multilevel"/>
    <w:tmpl w:val="78A6E8B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3" w15:restartNumberingAfterBreak="0">
    <w:nsid w:val="641E159F"/>
    <w:multiLevelType w:val="multilevel"/>
    <w:tmpl w:val="71D8F27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4" w15:restartNumberingAfterBreak="0">
    <w:nsid w:val="6CB36E1F"/>
    <w:multiLevelType w:val="multilevel"/>
    <w:tmpl w:val="D59C3BF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5" w15:restartNumberingAfterBreak="0">
    <w:nsid w:val="78AC3E43"/>
    <w:multiLevelType w:val="multilevel"/>
    <w:tmpl w:val="A96AF7C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num w:numId="1">
    <w:abstractNumId w:val="20"/>
  </w:num>
  <w:num w:numId="2">
    <w:abstractNumId w:val="17"/>
  </w:num>
  <w:num w:numId="3">
    <w:abstractNumId w:val="19"/>
  </w:num>
  <w:num w:numId="4">
    <w:abstractNumId w:val="7"/>
  </w:num>
  <w:num w:numId="5">
    <w:abstractNumId w:val="1"/>
  </w:num>
  <w:num w:numId="6">
    <w:abstractNumId w:val="25"/>
  </w:num>
  <w:num w:numId="7">
    <w:abstractNumId w:val="9"/>
  </w:num>
  <w:num w:numId="8">
    <w:abstractNumId w:val="6"/>
  </w:num>
  <w:num w:numId="9">
    <w:abstractNumId w:val="24"/>
  </w:num>
  <w:num w:numId="10">
    <w:abstractNumId w:val="5"/>
  </w:num>
  <w:num w:numId="11">
    <w:abstractNumId w:val="0"/>
  </w:num>
  <w:num w:numId="12">
    <w:abstractNumId w:val="11"/>
  </w:num>
  <w:num w:numId="13">
    <w:abstractNumId w:val="13"/>
  </w:num>
  <w:num w:numId="14">
    <w:abstractNumId w:val="15"/>
  </w:num>
  <w:num w:numId="15">
    <w:abstractNumId w:val="2"/>
  </w:num>
  <w:num w:numId="16">
    <w:abstractNumId w:val="21"/>
  </w:num>
  <w:num w:numId="17">
    <w:abstractNumId w:val="16"/>
  </w:num>
  <w:num w:numId="18">
    <w:abstractNumId w:val="22"/>
  </w:num>
  <w:num w:numId="19">
    <w:abstractNumId w:val="8"/>
  </w:num>
  <w:num w:numId="20">
    <w:abstractNumId w:val="10"/>
  </w:num>
  <w:num w:numId="21">
    <w:abstractNumId w:val="12"/>
  </w:num>
  <w:num w:numId="22">
    <w:abstractNumId w:val="23"/>
  </w:num>
  <w:num w:numId="23">
    <w:abstractNumId w:val="3"/>
  </w:num>
  <w:num w:numId="24">
    <w:abstractNumId w:val="18"/>
  </w:num>
  <w:num w:numId="25">
    <w:abstractNumId w:val="14"/>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3E1"/>
    <w:rsid w:val="001F21D8"/>
    <w:rsid w:val="004D63E1"/>
    <w:rsid w:val="008E38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93EAF9"/>
  <w15:docId w15:val="{43B91570-4F85-457A-AF8B-1E283BCC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paragraph" w:styleId="4">
    <w:name w:val="heading 4"/>
    <w:basedOn w:val="a"/>
    <w:next w:val="a"/>
    <w:uiPriority w:val="9"/>
    <w:unhideWhenUsed/>
    <w:qFormat/>
    <w:rsid w:val="001C768A"/>
    <w:pPr>
      <w:keepNext/>
      <w:keepLines/>
      <w:spacing w:line="408" w:lineRule="auto"/>
      <w:jc w:val="left"/>
      <w:outlineLvl w:val="3"/>
    </w:pPr>
    <w:rPr>
      <w:rFonts w:asciiTheme="majorHAnsi" w:eastAsiaTheme="majorEastAsia" w:hAnsiTheme="majorHAnsi" w:cstheme="majorBidi"/>
      <w:b/>
      <w:bCs/>
      <w:color w:val="1A1A1A"/>
      <w:sz w:val="24"/>
      <w:szCs w:val="28"/>
    </w:rPr>
  </w:style>
  <w:style w:type="paragraph" w:styleId="5">
    <w:name w:val="heading 5"/>
    <w:basedOn w:val="a"/>
    <w:next w:val="a"/>
    <w:uiPriority w:val="9"/>
    <w:unhideWhenUsed/>
    <w:qFormat/>
    <w:rsid w:val="001C768A"/>
    <w:pPr>
      <w:keepNext/>
      <w:keepLines/>
      <w:spacing w:line="408" w:lineRule="auto"/>
      <w:jc w:val="left"/>
      <w:outlineLvl w:val="4"/>
    </w:pPr>
    <w:rPr>
      <w:b/>
      <w:bCs/>
      <w:color w:val="1A1A1A"/>
      <w:sz w:val="22"/>
      <w:szCs w:val="28"/>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ヘッダー (文字)"/>
    <w:basedOn w:val="a0"/>
    <w:link w:val="a6"/>
    <w:uiPriority w:val="99"/>
    <w:semiHidden/>
    <w:qFormat/>
    <w:rPr>
      <w:sz w:val="18"/>
      <w:szCs w:val="18"/>
    </w:rPr>
  </w:style>
  <w:style w:type="character" w:customStyle="1" w:styleId="a5">
    <w:name w:val="フッター (文字)"/>
    <w:basedOn w:val="a0"/>
    <w:link w:val="a4"/>
    <w:uiPriority w:val="99"/>
    <w:semiHidden/>
    <w:qFormat/>
    <w:rPr>
      <w:sz w:val="18"/>
      <w:szCs w:val="18"/>
    </w:rPr>
  </w:style>
  <w:style w:type="paragraph" w:styleId="a9">
    <w:name w:val="List Paragraph"/>
    <w:basedOn w:val="a"/>
    <w:uiPriority w:val="34"/>
    <w:qFormat/>
    <w:pPr>
      <w:ind w:firstLineChars="200" w:firstLine="42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top w:w="120" w:type="dxa"/>
        <w:left w:w="60" w:type="dxa"/>
        <w:bottom w:w="120" w:type="dxa"/>
        <w:right w:w="60" w:type="dxa"/>
      </w:tblCellMar>
    </w:tblPr>
  </w:style>
  <w:style w:type="table" w:customStyle="1" w:styleId="ac">
    <w:basedOn w:val="TableNormal"/>
    <w:tblPr>
      <w:tblStyleRowBandSize w:val="1"/>
      <w:tblStyleColBandSize w:val="1"/>
      <w:tblCellMar>
        <w:top w:w="120" w:type="dxa"/>
        <w:left w:w="60" w:type="dxa"/>
        <w:bottom w:w="120" w:type="dxa"/>
        <w:right w:w="60" w:type="dxa"/>
      </w:tblCellMar>
    </w:tblPr>
  </w:style>
  <w:style w:type="table" w:customStyle="1" w:styleId="ad">
    <w:basedOn w:val="TableNormal"/>
    <w:tblPr>
      <w:tblStyleRowBandSize w:val="1"/>
      <w:tblStyleColBandSize w:val="1"/>
      <w:tblCellMar>
        <w:top w:w="120" w:type="dxa"/>
        <w:left w:w="60" w:type="dxa"/>
        <w:bottom w:w="120" w:type="dxa"/>
        <w:right w:w="60" w:type="dxa"/>
      </w:tblCellMar>
    </w:tblPr>
  </w:style>
  <w:style w:type="table" w:customStyle="1" w:styleId="ae">
    <w:basedOn w:val="TableNormal"/>
    <w:tblPr>
      <w:tblStyleRowBandSize w:val="1"/>
      <w:tblStyleColBandSize w:val="1"/>
      <w:tblCellMar>
        <w:top w:w="120" w:type="dxa"/>
        <w:left w:w="60" w:type="dxa"/>
        <w:bottom w:w="120" w:type="dxa"/>
        <w:right w:w="60" w:type="dxa"/>
      </w:tblCellMar>
    </w:tblPr>
  </w:style>
  <w:style w:type="table" w:customStyle="1" w:styleId="af">
    <w:basedOn w:val="TableNormal"/>
    <w:tblPr>
      <w:tblStyleRowBandSize w:val="1"/>
      <w:tblStyleColBandSize w:val="1"/>
      <w:tblCellMar>
        <w:top w:w="120" w:type="dxa"/>
        <w:left w:w="60" w:type="dxa"/>
        <w:bottom w:w="120" w:type="dxa"/>
        <w:right w:w="60" w:type="dxa"/>
      </w:tblCellMar>
    </w:tblPr>
  </w:style>
  <w:style w:type="table" w:customStyle="1" w:styleId="af0">
    <w:basedOn w:val="TableNormal"/>
    <w:tblPr>
      <w:tblStyleRowBandSize w:val="1"/>
      <w:tblStyleColBandSize w:val="1"/>
      <w:tblCellMar>
        <w:top w:w="120" w:type="dxa"/>
        <w:left w:w="60" w:type="dxa"/>
        <w:bottom w:w="120" w:type="dxa"/>
        <w:right w:w="60" w:type="dxa"/>
      </w:tblCellMar>
    </w:tblPr>
  </w:style>
  <w:style w:type="table" w:customStyle="1" w:styleId="af1">
    <w:basedOn w:val="TableNormal"/>
    <w:tblPr>
      <w:tblStyleRowBandSize w:val="1"/>
      <w:tblStyleColBandSize w:val="1"/>
      <w:tblCellMar>
        <w:top w:w="120" w:type="dxa"/>
        <w:left w:w="60" w:type="dxa"/>
        <w:bottom w:w="120" w:type="dxa"/>
        <w:right w:w="60" w:type="dxa"/>
      </w:tblCellMar>
    </w:tblPr>
  </w:style>
  <w:style w:type="table" w:customStyle="1" w:styleId="af2">
    <w:basedOn w:val="TableNormal"/>
    <w:tblPr>
      <w:tblStyleRowBandSize w:val="1"/>
      <w:tblStyleColBandSize w:val="1"/>
      <w:tblCellMar>
        <w:top w:w="120" w:type="dxa"/>
        <w:left w:w="60" w:type="dxa"/>
        <w:bottom w:w="120" w:type="dxa"/>
        <w:right w:w="60" w:type="dxa"/>
      </w:tblCellMar>
    </w:tblPr>
  </w:style>
  <w:style w:type="table" w:customStyle="1" w:styleId="af3">
    <w:basedOn w:val="TableNormal"/>
    <w:tblPr>
      <w:tblStyleRowBandSize w:val="1"/>
      <w:tblStyleColBandSize w:val="1"/>
      <w:tblCellMar>
        <w:top w:w="120" w:type="dxa"/>
        <w:left w:w="60" w:type="dxa"/>
        <w:bottom w:w="120" w:type="dxa"/>
        <w:right w:w="60" w:type="dxa"/>
      </w:tblCellMar>
    </w:tblPr>
  </w:style>
  <w:style w:type="table" w:customStyle="1" w:styleId="af4">
    <w:basedOn w:val="TableNormal"/>
    <w:tblPr>
      <w:tblStyleRowBandSize w:val="1"/>
      <w:tblStyleColBandSize w:val="1"/>
      <w:tblCellMar>
        <w:top w:w="120" w:type="dxa"/>
        <w:left w:w="60" w:type="dxa"/>
        <w:bottom w:w="120" w:type="dxa"/>
        <w:right w:w="60" w:type="dxa"/>
      </w:tblCellMar>
    </w:tblPr>
  </w:style>
  <w:style w:type="table" w:customStyle="1" w:styleId="af5">
    <w:basedOn w:val="TableNormal"/>
    <w:tblPr>
      <w:tblStyleRowBandSize w:val="1"/>
      <w:tblStyleColBandSize w:val="1"/>
      <w:tblCellMar>
        <w:top w:w="120" w:type="dxa"/>
        <w:left w:w="60" w:type="dxa"/>
        <w:bottom w:w="120" w:type="dxa"/>
        <w:right w:w="60" w:type="dxa"/>
      </w:tblCellMar>
    </w:tblPr>
  </w:style>
  <w:style w:type="table" w:customStyle="1" w:styleId="af6">
    <w:basedOn w:val="TableNormal"/>
    <w:tblPr>
      <w:tblStyleRowBandSize w:val="1"/>
      <w:tblStyleColBandSize w:val="1"/>
      <w:tblCellMar>
        <w:top w:w="120" w:type="dxa"/>
        <w:left w:w="60" w:type="dxa"/>
        <w:bottom w:w="120" w:type="dxa"/>
        <w:right w:w="60" w:type="dxa"/>
      </w:tblCellMar>
    </w:tblPr>
  </w:style>
  <w:style w:type="table" w:customStyle="1" w:styleId="af7">
    <w:basedOn w:val="TableNormal"/>
    <w:tblPr>
      <w:tblStyleRowBandSize w:val="1"/>
      <w:tblStyleColBandSize w:val="1"/>
      <w:tblCellMar>
        <w:top w:w="120" w:type="dxa"/>
        <w:left w:w="60" w:type="dxa"/>
        <w:bottom w:w="120" w:type="dxa"/>
        <w:right w:w="60" w:type="dxa"/>
      </w:tblCellMar>
    </w:tblPr>
  </w:style>
  <w:style w:type="table" w:customStyle="1" w:styleId="af8">
    <w:basedOn w:val="TableNormal"/>
    <w:tblPr>
      <w:tblStyleRowBandSize w:val="1"/>
      <w:tblStyleColBandSize w:val="1"/>
      <w:tblCellMar>
        <w:top w:w="120" w:type="dxa"/>
        <w:left w:w="60" w:type="dxa"/>
        <w:bottom w:w="120" w:type="dxa"/>
        <w:right w:w="60" w:type="dxa"/>
      </w:tblCellMar>
    </w:tblPr>
  </w:style>
  <w:style w:type="table" w:customStyle="1" w:styleId="af9">
    <w:basedOn w:val="TableNormal"/>
    <w:tblPr>
      <w:tblStyleRowBandSize w:val="1"/>
      <w:tblStyleColBandSize w:val="1"/>
      <w:tblCellMar>
        <w:top w:w="120" w:type="dxa"/>
        <w:left w:w="60" w:type="dxa"/>
        <w:bottom w:w="120" w:type="dxa"/>
        <w:right w:w="60" w:type="dxa"/>
      </w:tblCellMar>
    </w:tblPr>
  </w:style>
  <w:style w:type="table" w:customStyle="1" w:styleId="afa">
    <w:basedOn w:val="TableNormal"/>
    <w:tblPr>
      <w:tblStyleRowBandSize w:val="1"/>
      <w:tblStyleColBandSize w:val="1"/>
      <w:tblCellMar>
        <w:top w:w="120" w:type="dxa"/>
        <w:left w:w="60" w:type="dxa"/>
        <w:bottom w:w="120" w:type="dxa"/>
        <w:right w:w="60" w:type="dxa"/>
      </w:tblCellMar>
    </w:tblPr>
  </w:style>
  <w:style w:type="table" w:customStyle="1" w:styleId="afb">
    <w:basedOn w:val="TableNormal"/>
    <w:tblPr>
      <w:tblStyleRowBandSize w:val="1"/>
      <w:tblStyleColBandSize w:val="1"/>
      <w:tblCellMar>
        <w:top w:w="120" w:type="dxa"/>
        <w:left w:w="60" w:type="dxa"/>
        <w:bottom w:w="120" w:type="dxa"/>
        <w:right w:w="60" w:type="dxa"/>
      </w:tblCellMar>
    </w:tblPr>
  </w:style>
  <w:style w:type="table" w:customStyle="1" w:styleId="afc">
    <w:basedOn w:val="TableNormal"/>
    <w:tblPr>
      <w:tblStyleRowBandSize w:val="1"/>
      <w:tblStyleColBandSize w:val="1"/>
      <w:tblCellMar>
        <w:top w:w="120" w:type="dxa"/>
        <w:left w:w="60" w:type="dxa"/>
        <w:bottom w:w="120" w:type="dxa"/>
        <w:right w:w="60" w:type="dxa"/>
      </w:tblCellMar>
    </w:tblPr>
  </w:style>
  <w:style w:type="table" w:customStyle="1" w:styleId="afd">
    <w:basedOn w:val="TableNormal"/>
    <w:tblPr>
      <w:tblStyleRowBandSize w:val="1"/>
      <w:tblStyleColBandSize w:val="1"/>
      <w:tblCellMar>
        <w:top w:w="120" w:type="dxa"/>
        <w:left w:w="60" w:type="dxa"/>
        <w:bottom w:w="120" w:type="dxa"/>
        <w:right w:w="60" w:type="dxa"/>
      </w:tblCellMar>
    </w:tblPr>
  </w:style>
  <w:style w:type="table" w:customStyle="1" w:styleId="afe">
    <w:basedOn w:val="TableNormal"/>
    <w:tblPr>
      <w:tblStyleRowBandSize w:val="1"/>
      <w:tblStyleColBandSize w:val="1"/>
      <w:tblCellMar>
        <w:top w:w="120" w:type="dxa"/>
        <w:left w:w="60" w:type="dxa"/>
        <w:bottom w:w="120" w:type="dxa"/>
        <w:right w:w="60" w:type="dxa"/>
      </w:tblCellMar>
    </w:tblPr>
  </w:style>
  <w:style w:type="table" w:customStyle="1" w:styleId="aff">
    <w:basedOn w:val="TableNormal"/>
    <w:tblPr>
      <w:tblStyleRowBandSize w:val="1"/>
      <w:tblStyleColBandSize w:val="1"/>
      <w:tblCellMar>
        <w:top w:w="120" w:type="dxa"/>
        <w:left w:w="60" w:type="dxa"/>
        <w:bottom w:w="120" w:type="dxa"/>
        <w:right w:w="60" w:type="dxa"/>
      </w:tblCellMar>
    </w:tblPr>
  </w:style>
  <w:style w:type="table" w:customStyle="1" w:styleId="aff0">
    <w:basedOn w:val="TableNormal"/>
    <w:tblPr>
      <w:tblStyleRowBandSize w:val="1"/>
      <w:tblStyleColBandSize w:val="1"/>
      <w:tblCellMar>
        <w:top w:w="120" w:type="dxa"/>
        <w:left w:w="60" w:type="dxa"/>
        <w:bottom w:w="120" w:type="dxa"/>
        <w:right w:w="60" w:type="dxa"/>
      </w:tblCellMar>
    </w:tblPr>
  </w:style>
  <w:style w:type="table" w:customStyle="1" w:styleId="aff1">
    <w:basedOn w:val="TableNormal"/>
    <w:tblPr>
      <w:tblStyleRowBandSize w:val="1"/>
      <w:tblStyleColBandSize w:val="1"/>
      <w:tblCellMar>
        <w:top w:w="120" w:type="dxa"/>
        <w:left w:w="60" w:type="dxa"/>
        <w:bottom w:w="120" w:type="dxa"/>
        <w:right w:w="60" w:type="dxa"/>
      </w:tblCellMar>
    </w:tblPr>
  </w:style>
  <w:style w:type="table" w:customStyle="1" w:styleId="aff2">
    <w:basedOn w:val="TableNormal"/>
    <w:tblPr>
      <w:tblStyleRowBandSize w:val="1"/>
      <w:tblStyleColBandSize w:val="1"/>
      <w:tblCellMar>
        <w:top w:w="120" w:type="dxa"/>
        <w:left w:w="60" w:type="dxa"/>
        <w:bottom w:w="120" w:type="dxa"/>
        <w:right w:w="60" w:type="dxa"/>
      </w:tblCellMar>
    </w:tblPr>
  </w:style>
  <w:style w:type="table" w:customStyle="1" w:styleId="aff3">
    <w:basedOn w:val="TableNormal"/>
    <w:tblPr>
      <w:tblStyleRowBandSize w:val="1"/>
      <w:tblStyleColBandSize w:val="1"/>
      <w:tblCellMar>
        <w:top w:w="120" w:type="dxa"/>
        <w:left w:w="60" w:type="dxa"/>
        <w:bottom w:w="120" w:type="dxa"/>
        <w:right w:w="60" w:type="dxa"/>
      </w:tblCellMar>
    </w:tblPr>
  </w:style>
  <w:style w:type="table" w:customStyle="1" w:styleId="aff4">
    <w:basedOn w:val="TableNormal"/>
    <w:tblPr>
      <w:tblStyleRowBandSize w:val="1"/>
      <w:tblStyleColBandSize w:val="1"/>
      <w:tblCellMar>
        <w:top w:w="120" w:type="dxa"/>
        <w:left w:w="60" w:type="dxa"/>
        <w:bottom w:w="120" w:type="dxa"/>
        <w:right w:w="60" w:type="dxa"/>
      </w:tblCellMar>
    </w:tblPr>
  </w:style>
  <w:style w:type="table" w:customStyle="1" w:styleId="aff5">
    <w:basedOn w:val="TableNormal"/>
    <w:tblPr>
      <w:tblStyleRowBandSize w:val="1"/>
      <w:tblStyleColBandSize w:val="1"/>
      <w:tblCellMar>
        <w:top w:w="120" w:type="dxa"/>
        <w:left w:w="60" w:type="dxa"/>
        <w:bottom w:w="120" w:type="dxa"/>
        <w:right w:w="60" w:type="dxa"/>
      </w:tblCellMar>
    </w:tblPr>
  </w:style>
  <w:style w:type="table" w:customStyle="1" w:styleId="aff6">
    <w:basedOn w:val="TableNormal"/>
    <w:tblPr>
      <w:tblStyleRowBandSize w:val="1"/>
      <w:tblStyleColBandSize w:val="1"/>
      <w:tblCellMar>
        <w:top w:w="120" w:type="dxa"/>
        <w:left w:w="60" w:type="dxa"/>
        <w:bottom w:w="120" w:type="dxa"/>
        <w:right w:w="60" w:type="dxa"/>
      </w:tblCellMar>
    </w:tblPr>
  </w:style>
  <w:style w:type="table" w:customStyle="1" w:styleId="aff7">
    <w:basedOn w:val="TableNormal"/>
    <w:tblPr>
      <w:tblStyleRowBandSize w:val="1"/>
      <w:tblStyleColBandSize w:val="1"/>
      <w:tblCellMar>
        <w:top w:w="120" w:type="dxa"/>
        <w:left w:w="60" w:type="dxa"/>
        <w:bottom w:w="120" w:type="dxa"/>
        <w:right w:w="60" w:type="dxa"/>
      </w:tblCellMar>
    </w:tblPr>
  </w:style>
  <w:style w:type="table" w:customStyle="1" w:styleId="aff8">
    <w:basedOn w:val="TableNormal"/>
    <w:tblPr>
      <w:tblStyleRowBandSize w:val="1"/>
      <w:tblStyleColBandSize w:val="1"/>
      <w:tblCellMar>
        <w:top w:w="120" w:type="dxa"/>
        <w:left w:w="60" w:type="dxa"/>
        <w:bottom w:w="120" w:type="dxa"/>
        <w:right w:w="60" w:type="dxa"/>
      </w:tblCellMar>
    </w:tblPr>
  </w:style>
  <w:style w:type="table" w:customStyle="1" w:styleId="aff9">
    <w:basedOn w:val="TableNormal"/>
    <w:tblPr>
      <w:tblStyleRowBandSize w:val="1"/>
      <w:tblStyleColBandSize w:val="1"/>
      <w:tblCellMar>
        <w:top w:w="120" w:type="dxa"/>
        <w:left w:w="60" w:type="dxa"/>
        <w:bottom w:w="120" w:type="dxa"/>
        <w:right w:w="60" w:type="dxa"/>
      </w:tblCellMar>
    </w:tblPr>
  </w:style>
  <w:style w:type="table" w:customStyle="1" w:styleId="affa">
    <w:basedOn w:val="TableNormal"/>
    <w:tblPr>
      <w:tblStyleRowBandSize w:val="1"/>
      <w:tblStyleColBandSize w:val="1"/>
      <w:tblCellMar>
        <w:top w:w="120" w:type="dxa"/>
        <w:left w:w="60" w:type="dxa"/>
        <w:bottom w:w="120" w:type="dxa"/>
        <w:right w:w="60" w:type="dxa"/>
      </w:tblCellMar>
    </w:tblPr>
  </w:style>
  <w:style w:type="table" w:customStyle="1" w:styleId="affb">
    <w:basedOn w:val="TableNormal"/>
    <w:tblPr>
      <w:tblStyleRowBandSize w:val="1"/>
      <w:tblStyleColBandSize w:val="1"/>
      <w:tblCellMar>
        <w:top w:w="120" w:type="dxa"/>
        <w:left w:w="60" w:type="dxa"/>
        <w:bottom w:w="120" w:type="dxa"/>
        <w:right w:w="60" w:type="dxa"/>
      </w:tblCellMar>
    </w:tblPr>
  </w:style>
  <w:style w:type="table" w:customStyle="1" w:styleId="affc">
    <w:basedOn w:val="TableNormal"/>
    <w:tblPr>
      <w:tblStyleRowBandSize w:val="1"/>
      <w:tblStyleColBandSize w:val="1"/>
      <w:tblCellMar>
        <w:top w:w="120" w:type="dxa"/>
        <w:left w:w="60" w:type="dxa"/>
        <w:bottom w:w="120" w:type="dxa"/>
        <w:right w:w="60" w:type="dxa"/>
      </w:tblCellMar>
    </w:tblPr>
  </w:style>
  <w:style w:type="table" w:customStyle="1" w:styleId="affd">
    <w:basedOn w:val="TableNormal"/>
    <w:tblPr>
      <w:tblStyleRowBandSize w:val="1"/>
      <w:tblStyleColBandSize w:val="1"/>
      <w:tblCellMar>
        <w:top w:w="120" w:type="dxa"/>
        <w:left w:w="60" w:type="dxa"/>
        <w:bottom w:w="120" w:type="dxa"/>
        <w:right w:w="60" w:type="dxa"/>
      </w:tblCellMar>
    </w:tblPr>
  </w:style>
  <w:style w:type="table" w:customStyle="1" w:styleId="affe">
    <w:basedOn w:val="TableNormal"/>
    <w:tblPr>
      <w:tblStyleRowBandSize w:val="1"/>
      <w:tblStyleColBandSize w:val="1"/>
      <w:tblCellMar>
        <w:top w:w="120" w:type="dxa"/>
        <w:left w:w="60" w:type="dxa"/>
        <w:bottom w:w="120" w:type="dxa"/>
        <w:right w:w="60" w:type="dxa"/>
      </w:tblCellMar>
    </w:tblPr>
  </w:style>
  <w:style w:type="table" w:customStyle="1" w:styleId="afff">
    <w:basedOn w:val="TableNormal"/>
    <w:tblPr>
      <w:tblStyleRowBandSize w:val="1"/>
      <w:tblStyleColBandSize w:val="1"/>
      <w:tblCellMar>
        <w:top w:w="120" w:type="dxa"/>
        <w:left w:w="60" w:type="dxa"/>
        <w:bottom w:w="120" w:type="dxa"/>
        <w:right w:w="60" w:type="dxa"/>
      </w:tblCellMar>
    </w:tblPr>
  </w:style>
  <w:style w:type="table" w:customStyle="1" w:styleId="afff0">
    <w:basedOn w:val="TableNormal"/>
    <w:tblPr>
      <w:tblStyleRowBandSize w:val="1"/>
      <w:tblStyleColBandSize w:val="1"/>
      <w:tblCellMar>
        <w:top w:w="120" w:type="dxa"/>
        <w:left w:w="60" w:type="dxa"/>
        <w:bottom w:w="120" w:type="dxa"/>
        <w:right w:w="60" w:type="dxa"/>
      </w:tblCellMar>
    </w:tblPr>
  </w:style>
  <w:style w:type="table" w:customStyle="1" w:styleId="afff1">
    <w:basedOn w:val="TableNormal"/>
    <w:tblPr>
      <w:tblStyleRowBandSize w:val="1"/>
      <w:tblStyleColBandSize w:val="1"/>
      <w:tblCellMar>
        <w:top w:w="120" w:type="dxa"/>
        <w:left w:w="60" w:type="dxa"/>
        <w:bottom w:w="120" w:type="dxa"/>
        <w:right w:w="60" w:type="dxa"/>
      </w:tblCellMar>
    </w:tblPr>
  </w:style>
  <w:style w:type="table" w:customStyle="1" w:styleId="afff2">
    <w:basedOn w:val="TableNormal"/>
    <w:tblPr>
      <w:tblStyleRowBandSize w:val="1"/>
      <w:tblStyleColBandSize w:val="1"/>
      <w:tblCellMar>
        <w:top w:w="120" w:type="dxa"/>
        <w:left w:w="60" w:type="dxa"/>
        <w:bottom w:w="120" w:type="dxa"/>
        <w:right w:w="60" w:type="dxa"/>
      </w:tblCellMar>
    </w:tblPr>
  </w:style>
  <w:style w:type="table" w:customStyle="1" w:styleId="afff3">
    <w:basedOn w:val="TableNormal"/>
    <w:tblPr>
      <w:tblStyleRowBandSize w:val="1"/>
      <w:tblStyleColBandSize w:val="1"/>
      <w:tblCellMar>
        <w:top w:w="120" w:type="dxa"/>
        <w:left w:w="60" w:type="dxa"/>
        <w:bottom w:w="120" w:type="dxa"/>
        <w:right w:w="60" w:type="dxa"/>
      </w:tblCellMar>
    </w:tblPr>
  </w:style>
  <w:style w:type="table" w:customStyle="1" w:styleId="afff4">
    <w:basedOn w:val="TableNormal"/>
    <w:tblPr>
      <w:tblStyleRowBandSize w:val="1"/>
      <w:tblStyleColBandSize w:val="1"/>
      <w:tblCellMar>
        <w:top w:w="120" w:type="dxa"/>
        <w:left w:w="60" w:type="dxa"/>
        <w:bottom w:w="120" w:type="dxa"/>
        <w:right w:w="60" w:type="dxa"/>
      </w:tblCellMar>
    </w:tblPr>
  </w:style>
  <w:style w:type="table" w:customStyle="1" w:styleId="afff5">
    <w:basedOn w:val="TableNormal"/>
    <w:tblPr>
      <w:tblStyleRowBandSize w:val="1"/>
      <w:tblStyleColBandSize w:val="1"/>
      <w:tblCellMar>
        <w:top w:w="120" w:type="dxa"/>
        <w:left w:w="60" w:type="dxa"/>
        <w:bottom w:w="120" w:type="dxa"/>
        <w:right w:w="60" w:type="dxa"/>
      </w:tblCellMar>
    </w:tblPr>
  </w:style>
  <w:style w:type="table" w:customStyle="1" w:styleId="afff6">
    <w:basedOn w:val="TableNormal"/>
    <w:tblPr>
      <w:tblStyleRowBandSize w:val="1"/>
      <w:tblStyleColBandSize w:val="1"/>
      <w:tblCellMar>
        <w:top w:w="120" w:type="dxa"/>
        <w:left w:w="60" w:type="dxa"/>
        <w:bottom w:w="120" w:type="dxa"/>
        <w:right w:w="60" w:type="dxa"/>
      </w:tblCellMar>
    </w:tblPr>
  </w:style>
  <w:style w:type="table" w:customStyle="1" w:styleId="afff7">
    <w:basedOn w:val="TableNormal"/>
    <w:tblPr>
      <w:tblStyleRowBandSize w:val="1"/>
      <w:tblStyleColBandSize w:val="1"/>
      <w:tblCellMar>
        <w:top w:w="120" w:type="dxa"/>
        <w:left w:w="60" w:type="dxa"/>
        <w:bottom w:w="120" w:type="dxa"/>
        <w:right w:w="6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infoq.cn/article/Cz1aDWCip9Wac9gsxtV9" TargetMode="External"/><Relationship Id="rId170" Type="http://schemas.openxmlformats.org/officeDocument/2006/relationships/hyperlink" Target="https://lkml.org/lkml/2021/12/6/461"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mp.weixin.qq.com/s/piuTf_mxDL88NczQZUuxfA"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infoq.cn/article/k8AvdRYaOglUdYtXvxR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38.png"/><Relationship Id="rId171" Type="http://schemas.openxmlformats.org/officeDocument/2006/relationships/hyperlink" Target="https://www.infoq.cn/news/uYHDlEo68ycY5jNtWXKv"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infoq.cn/article/G0jTHBV3ipirfQU8xZY3" TargetMode="Externa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39.png"/><Relationship Id="rId156" Type="http://schemas.openxmlformats.org/officeDocument/2006/relationships/hyperlink" Target="https://projects.apache.org/projects.html" TargetMode="External"/><Relationship Id="rId177" Type="http://schemas.openxmlformats.org/officeDocument/2006/relationships/fontTable" Target="fontTable.xml"/><Relationship Id="rId172" Type="http://schemas.openxmlformats.org/officeDocument/2006/relationships/hyperlink" Target="https://powerapps.microsoft.com/en-us/blog/introducing-microsoft-power-fx-the-low-code-programming-language-for-everyon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s://openforumeurope.org/publication-of-the-european-commissions-study-on-the-impact-of-open-source/" TargetMode="External"/><Relationship Id="rId167" Type="http://schemas.openxmlformats.org/officeDocument/2006/relationships/hyperlink" Target="https://www.cnet.com/tech/mobile/google-backed-linux-project-could-make-android-chrome-os-harder-to-hack"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foundation.rust-lang.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3.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infoq.cn/article/798bgzaO1ujBgzQsAGHC" TargetMode="External"/><Relationship Id="rId173" Type="http://schemas.openxmlformats.org/officeDocument/2006/relationships/hyperlink" Target="https://openai.com/blog/trit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mp.weixin.qq.com/s/Bz69RrUuPCYff64zzXiWTg" TargetMode="External"/><Relationship Id="rId168" Type="http://schemas.openxmlformats.org/officeDocument/2006/relationships/hyperlink" Target="https://github.com/Rust-for-Linux"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infoq.cn/article/fLSfcs25IQBSAKFKh9zH"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jiemian.com/article/6707306.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0.png"/><Relationship Id="rId174" Type="http://schemas.openxmlformats.org/officeDocument/2006/relationships/hyperlink" Target="https://medevel.com/19-open-source-low-cod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yperlink" Target="https://mp.weixin.qq.com/s/piuTf_mxDL88NczQZUuxfA" TargetMode="External"/><Relationship Id="rId164" Type="http://schemas.openxmlformats.org/officeDocument/2006/relationships/hyperlink" Target="https://mp.weixin.qq.com/s?__biz=MjM5MDE0Mjc4MA==&amp;mid=2651064839&amp;idx=1&amp;sn=f729d96573ff4217079dad78e311d095&amp;chksm=bdb9f2548ace7b428aaf18e555a818174101e534fce96fff49d49d76eb1ebe223912f9becce9&amp;token=1874145723&amp;lang=zh_CN" TargetMode="External"/><Relationship Id="rId169" Type="http://schemas.openxmlformats.org/officeDocument/2006/relationships/hyperlink" Target="https://www.phoronix.com/scan.php?page=news_item&amp;px=Rust-Independence-Linux-Kerne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1.png"/><Relationship Id="rId175" Type="http://schemas.openxmlformats.org/officeDocument/2006/relationships/hyperlink" Target="https://mp.weixin.qq.com/s?__biz=MjM5NTEwMTAwNg==&amp;mid=2650257198&amp;idx=1&amp;sn=e48b1a05573af9d6e02ee785d778b297&amp;chksm=befeb70f89893e19013d36f853e1af15ad5772232889c0191d6fc9ae8406b1c964f26832bac5&amp;mpshare=1&amp;scene=1&amp;srcid=1213IkTys9hrzVjy87AHOjO3&amp;sharer_sharetime=1639408572690&amp;sharer_shareid=fa0dbb8988a579e3095755598baac754&amp;exportkey=AY1B2J6HRc5IImOb6MnIiBA%3D&amp;pass_ticket=EEGv6MxoYek6K9bOJK0GXTMp%2BPpxbxWaMB8Gmcdw51nLDeM8W5aJvRxvv%2FzwyMPl&amp;wx_header=0"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infoq.cn/article/j62YrjzoLBxxhOvUh2vx"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44.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wap.miit.gov.cn/zwgk/zcwj/wjfb/tz/art/2021/art_587ca7f076db43a499400525e0c6a244.html" TargetMode="External"/><Relationship Id="rId166" Type="http://schemas.openxmlformats.org/officeDocument/2006/relationships/hyperlink" Target="https://www.cnet.com/tech/mobile/google-backed-linux-project-could-make-android-chrome-os-harder-to-hack"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vDuwXAQd+G/8Al0SWnFPMMQPNA==">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156</Pages>
  <Words>13790</Words>
  <Characters>78603</Characters>
  <Application>Microsoft Office Word</Application>
  <DocSecurity>0</DocSecurity>
  <Lines>655</Lines>
  <Paragraphs>184</Paragraphs>
  <ScaleCrop>false</ScaleCrop>
  <Company/>
  <LinksUpToDate>false</LinksUpToDate>
  <CharactersWithSpaces>92209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高須 正和</cp:lastModifiedBy>
  <cp:revision>2</cp:revision>
  <dcterms:created xsi:type="dcterms:W3CDTF">2017-01-10T09:10:00Z</dcterms:created>
  <dcterms:modified xsi:type="dcterms:W3CDTF">2022-03-14T07:23:00Z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